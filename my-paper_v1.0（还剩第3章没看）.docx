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7"/>
        <w:gridCol w:w="84"/>
        <w:gridCol w:w="1281"/>
        <w:gridCol w:w="1364"/>
        <w:gridCol w:w="238"/>
        <w:gridCol w:w="2701"/>
        <w:gridCol w:w="796"/>
        <w:gridCol w:w="149"/>
        <w:gridCol w:w="1365"/>
      </w:tblGrid>
      <w:tr w:rsidR="00843181" w:rsidRPr="00843181" w14:paraId="377D2EDF" w14:textId="77777777" w:rsidTr="001A2313">
        <w:trPr>
          <w:cantSplit/>
          <w:trHeight w:val="585"/>
          <w:jc w:val="center"/>
        </w:trPr>
        <w:tc>
          <w:tcPr>
            <w:tcW w:w="1157" w:type="dxa"/>
            <w:tcBorders>
              <w:top w:val="nil"/>
              <w:left w:val="nil"/>
              <w:bottom w:val="nil"/>
              <w:right w:val="nil"/>
            </w:tcBorders>
            <w:vAlign w:val="bottom"/>
          </w:tcPr>
          <w:p w14:paraId="7E9A14CA" w14:textId="77777777" w:rsidR="00843181" w:rsidRPr="00843181" w:rsidRDefault="00843181" w:rsidP="00843181">
            <w:pPr>
              <w:adjustRightInd w:val="0"/>
              <w:snapToGrid w:val="0"/>
              <w:spacing w:beforeLines="0" w:before="0" w:afterLines="0" w:after="0" w:line="240" w:lineRule="auto"/>
              <w:ind w:firstLineChars="0" w:firstLine="0"/>
              <w:jc w:val="distribute"/>
              <w:rPr>
                <w:rFonts w:ascii="仿宋" w:eastAsia="仿宋" w:hAnsi="仿宋" w:cs="Times New Roman"/>
                <w:color w:val="000000"/>
                <w:sz w:val="28"/>
                <w:szCs w:val="24"/>
              </w:rPr>
            </w:pPr>
            <w:r w:rsidRPr="00843181">
              <w:rPr>
                <w:rFonts w:ascii="仿宋" w:eastAsia="仿宋" w:hAnsi="仿宋" w:cs="Times New Roman" w:hint="eastAsia"/>
                <w:b/>
                <w:bCs/>
                <w:color w:val="000000"/>
                <w:sz w:val="30"/>
                <w:szCs w:val="24"/>
              </w:rPr>
              <w:br w:type="page"/>
            </w:r>
            <w:r w:rsidRPr="00843181">
              <w:rPr>
                <w:rFonts w:ascii="仿宋" w:eastAsia="仿宋" w:hAnsi="仿宋" w:cs="Times New Roman" w:hint="eastAsia"/>
                <w:color w:val="000000"/>
                <w:sz w:val="28"/>
                <w:szCs w:val="24"/>
              </w:rPr>
              <w:t>分类号</w:t>
            </w:r>
          </w:p>
        </w:tc>
        <w:tc>
          <w:tcPr>
            <w:tcW w:w="1365" w:type="dxa"/>
            <w:gridSpan w:val="2"/>
            <w:tcBorders>
              <w:top w:val="nil"/>
              <w:left w:val="nil"/>
              <w:bottom w:val="dashSmallGap" w:sz="4" w:space="0" w:color="auto"/>
              <w:right w:val="nil"/>
            </w:tcBorders>
            <w:vAlign w:val="bottom"/>
          </w:tcPr>
          <w:p w14:paraId="781C7E1E" w14:textId="77777777" w:rsidR="00843181" w:rsidRPr="00843181" w:rsidRDefault="00843181" w:rsidP="00843181">
            <w:pPr>
              <w:adjustRightInd w:val="0"/>
              <w:snapToGrid w:val="0"/>
              <w:spacing w:beforeLines="0" w:before="0" w:afterLines="0" w:after="0" w:line="240" w:lineRule="auto"/>
              <w:ind w:firstLineChars="0" w:firstLine="0"/>
              <w:rPr>
                <w:rFonts w:ascii="仿宋" w:eastAsia="仿宋" w:hAnsi="仿宋" w:cs="Times New Roman"/>
                <w:b/>
                <w:bCs/>
                <w:sz w:val="28"/>
                <w:szCs w:val="28"/>
              </w:rPr>
            </w:pPr>
          </w:p>
        </w:tc>
        <w:tc>
          <w:tcPr>
            <w:tcW w:w="4303" w:type="dxa"/>
            <w:gridSpan w:val="3"/>
            <w:tcBorders>
              <w:top w:val="nil"/>
              <w:left w:val="nil"/>
              <w:bottom w:val="nil"/>
              <w:right w:val="nil"/>
            </w:tcBorders>
            <w:vAlign w:val="bottom"/>
          </w:tcPr>
          <w:p w14:paraId="781F4519" w14:textId="77777777" w:rsidR="00843181" w:rsidRPr="00843181" w:rsidRDefault="00843181" w:rsidP="00843181">
            <w:pPr>
              <w:adjustRightInd w:val="0"/>
              <w:snapToGrid w:val="0"/>
              <w:spacing w:beforeLines="0" w:before="0" w:afterLines="0" w:after="0" w:line="240" w:lineRule="auto"/>
              <w:ind w:firstLineChars="0" w:firstLine="0"/>
              <w:rPr>
                <w:rFonts w:ascii="仿宋" w:eastAsia="仿宋" w:hAnsi="仿宋" w:cs="Times New Roman"/>
                <w:color w:val="000000"/>
                <w:sz w:val="28"/>
                <w:szCs w:val="24"/>
              </w:rPr>
            </w:pPr>
          </w:p>
        </w:tc>
        <w:tc>
          <w:tcPr>
            <w:tcW w:w="945" w:type="dxa"/>
            <w:gridSpan w:val="2"/>
            <w:tcBorders>
              <w:top w:val="nil"/>
              <w:left w:val="nil"/>
              <w:bottom w:val="nil"/>
              <w:right w:val="nil"/>
            </w:tcBorders>
            <w:vAlign w:val="bottom"/>
          </w:tcPr>
          <w:p w14:paraId="62AAC831" w14:textId="77777777" w:rsidR="00843181" w:rsidRPr="00843181" w:rsidRDefault="00843181" w:rsidP="00843181">
            <w:pPr>
              <w:adjustRightInd w:val="0"/>
              <w:snapToGrid w:val="0"/>
              <w:spacing w:beforeLines="0" w:before="0" w:afterLines="0" w:after="0" w:line="240" w:lineRule="auto"/>
              <w:ind w:firstLineChars="0" w:firstLine="0"/>
              <w:rPr>
                <w:rFonts w:ascii="仿宋" w:eastAsia="仿宋" w:hAnsi="仿宋" w:cs="Times New Roman"/>
                <w:color w:val="000000"/>
                <w:sz w:val="28"/>
                <w:szCs w:val="24"/>
              </w:rPr>
            </w:pPr>
            <w:r w:rsidRPr="00843181">
              <w:rPr>
                <w:rFonts w:ascii="仿宋" w:eastAsia="仿宋" w:hAnsi="仿宋" w:cs="Times New Roman" w:hint="eastAsia"/>
                <w:color w:val="000000"/>
                <w:sz w:val="28"/>
                <w:szCs w:val="24"/>
              </w:rPr>
              <w:t>密 级</w:t>
            </w:r>
          </w:p>
        </w:tc>
        <w:tc>
          <w:tcPr>
            <w:tcW w:w="1365" w:type="dxa"/>
            <w:tcBorders>
              <w:top w:val="nil"/>
              <w:left w:val="nil"/>
              <w:bottom w:val="dashSmallGap" w:sz="4" w:space="0" w:color="auto"/>
              <w:right w:val="nil"/>
            </w:tcBorders>
            <w:vAlign w:val="bottom"/>
          </w:tcPr>
          <w:p w14:paraId="4CCEE03C" w14:textId="77777777" w:rsidR="00843181" w:rsidRPr="00843181" w:rsidRDefault="00843181" w:rsidP="00843181">
            <w:pPr>
              <w:adjustRightInd w:val="0"/>
              <w:snapToGrid w:val="0"/>
              <w:spacing w:beforeLines="0" w:before="0" w:afterLines="0" w:after="0" w:line="240" w:lineRule="auto"/>
              <w:ind w:firstLineChars="0" w:firstLine="0"/>
              <w:rPr>
                <w:rFonts w:ascii="仿宋" w:eastAsia="仿宋" w:hAnsi="仿宋" w:cs="Times New Roman"/>
                <w:color w:val="000000"/>
                <w:sz w:val="28"/>
                <w:szCs w:val="24"/>
              </w:rPr>
            </w:pPr>
          </w:p>
        </w:tc>
      </w:tr>
      <w:tr w:rsidR="00843181" w:rsidRPr="00843181" w14:paraId="5F751517" w14:textId="77777777" w:rsidTr="001A2313">
        <w:trPr>
          <w:cantSplit/>
          <w:trHeight w:val="585"/>
          <w:jc w:val="center"/>
        </w:trPr>
        <w:tc>
          <w:tcPr>
            <w:tcW w:w="1157" w:type="dxa"/>
            <w:tcBorders>
              <w:top w:val="nil"/>
              <w:left w:val="nil"/>
              <w:bottom w:val="nil"/>
              <w:right w:val="nil"/>
            </w:tcBorders>
            <w:vAlign w:val="bottom"/>
          </w:tcPr>
          <w:p w14:paraId="587BE904" w14:textId="77777777" w:rsidR="00843181" w:rsidRPr="00843181" w:rsidRDefault="00843181" w:rsidP="00843181">
            <w:pPr>
              <w:adjustRightInd w:val="0"/>
              <w:snapToGrid w:val="0"/>
              <w:spacing w:beforeLines="0" w:before="0" w:afterLines="0" w:after="0" w:line="240" w:lineRule="auto"/>
              <w:ind w:firstLineChars="0" w:firstLine="0"/>
              <w:jc w:val="distribute"/>
              <w:rPr>
                <w:rFonts w:ascii="仿宋" w:eastAsia="仿宋" w:hAnsi="仿宋" w:cs="Times New Roman"/>
                <w:color w:val="000000"/>
                <w:sz w:val="28"/>
                <w:szCs w:val="24"/>
              </w:rPr>
            </w:pPr>
            <w:r w:rsidRPr="00843181">
              <w:rPr>
                <w:rFonts w:ascii="仿宋" w:eastAsia="仿宋" w:hAnsi="仿宋" w:cs="Times New Roman" w:hint="eastAsia"/>
                <w:color w:val="000000"/>
                <w:sz w:val="28"/>
                <w:szCs w:val="24"/>
              </w:rPr>
              <w:t>U D C</w:t>
            </w:r>
          </w:p>
        </w:tc>
        <w:tc>
          <w:tcPr>
            <w:tcW w:w="1365" w:type="dxa"/>
            <w:gridSpan w:val="2"/>
            <w:tcBorders>
              <w:top w:val="dashSmallGap" w:sz="4" w:space="0" w:color="auto"/>
              <w:left w:val="nil"/>
              <w:bottom w:val="dashSmallGap" w:sz="4" w:space="0" w:color="auto"/>
              <w:right w:val="nil"/>
            </w:tcBorders>
            <w:vAlign w:val="bottom"/>
          </w:tcPr>
          <w:p w14:paraId="24A72DA6" w14:textId="77777777" w:rsidR="00843181" w:rsidRPr="00843181" w:rsidRDefault="00843181" w:rsidP="00843181">
            <w:pPr>
              <w:adjustRightInd w:val="0"/>
              <w:snapToGrid w:val="0"/>
              <w:spacing w:beforeLines="0" w:before="0" w:afterLines="0" w:after="0" w:line="240" w:lineRule="auto"/>
              <w:ind w:firstLineChars="0" w:firstLine="0"/>
              <w:jc w:val="center"/>
              <w:rPr>
                <w:rFonts w:ascii="仿宋" w:eastAsia="仿宋" w:hAnsi="仿宋" w:cs="Times New Roman"/>
                <w:color w:val="000000"/>
                <w:sz w:val="28"/>
                <w:szCs w:val="24"/>
              </w:rPr>
            </w:pPr>
          </w:p>
        </w:tc>
        <w:tc>
          <w:tcPr>
            <w:tcW w:w="4303" w:type="dxa"/>
            <w:gridSpan w:val="3"/>
            <w:tcBorders>
              <w:top w:val="nil"/>
              <w:left w:val="nil"/>
              <w:bottom w:val="nil"/>
              <w:right w:val="nil"/>
            </w:tcBorders>
            <w:vAlign w:val="bottom"/>
          </w:tcPr>
          <w:p w14:paraId="3C8F0210" w14:textId="77777777" w:rsidR="00843181" w:rsidRPr="00843181" w:rsidRDefault="00843181" w:rsidP="00843181">
            <w:pPr>
              <w:adjustRightInd w:val="0"/>
              <w:snapToGrid w:val="0"/>
              <w:spacing w:beforeLines="0" w:before="0" w:afterLines="0" w:after="0" w:line="240" w:lineRule="auto"/>
              <w:ind w:firstLineChars="0" w:firstLine="0"/>
              <w:rPr>
                <w:rFonts w:ascii="仿宋" w:eastAsia="仿宋" w:hAnsi="仿宋" w:cs="Times New Roman"/>
                <w:color w:val="000000"/>
                <w:sz w:val="28"/>
                <w:szCs w:val="24"/>
              </w:rPr>
            </w:pPr>
          </w:p>
        </w:tc>
        <w:tc>
          <w:tcPr>
            <w:tcW w:w="945" w:type="dxa"/>
            <w:gridSpan w:val="2"/>
            <w:tcBorders>
              <w:top w:val="nil"/>
              <w:left w:val="nil"/>
              <w:bottom w:val="nil"/>
              <w:right w:val="nil"/>
            </w:tcBorders>
            <w:vAlign w:val="bottom"/>
          </w:tcPr>
          <w:p w14:paraId="554EE199" w14:textId="77777777" w:rsidR="00843181" w:rsidRPr="00843181" w:rsidRDefault="00843181" w:rsidP="00843181">
            <w:pPr>
              <w:adjustRightInd w:val="0"/>
              <w:snapToGrid w:val="0"/>
              <w:spacing w:beforeLines="0" w:before="0" w:afterLines="0" w:after="0" w:line="240" w:lineRule="auto"/>
              <w:ind w:firstLineChars="0" w:firstLine="0"/>
              <w:rPr>
                <w:rFonts w:ascii="仿宋" w:eastAsia="仿宋" w:hAnsi="仿宋" w:cs="Times New Roman"/>
                <w:color w:val="000000"/>
                <w:sz w:val="28"/>
                <w:szCs w:val="24"/>
              </w:rPr>
            </w:pPr>
            <w:r w:rsidRPr="00843181">
              <w:rPr>
                <w:rFonts w:ascii="仿宋" w:eastAsia="仿宋" w:hAnsi="仿宋" w:cs="Times New Roman" w:hint="eastAsia"/>
                <w:color w:val="000000"/>
                <w:sz w:val="28"/>
                <w:szCs w:val="24"/>
              </w:rPr>
              <w:t>编 号</w:t>
            </w:r>
          </w:p>
        </w:tc>
        <w:tc>
          <w:tcPr>
            <w:tcW w:w="1365" w:type="dxa"/>
            <w:tcBorders>
              <w:top w:val="dashSmallGap" w:sz="4" w:space="0" w:color="auto"/>
              <w:left w:val="nil"/>
              <w:bottom w:val="dashSmallGap" w:sz="4" w:space="0" w:color="auto"/>
              <w:right w:val="nil"/>
            </w:tcBorders>
            <w:vAlign w:val="bottom"/>
          </w:tcPr>
          <w:p w14:paraId="4E3196DA" w14:textId="77777777" w:rsidR="00843181" w:rsidRPr="00843181" w:rsidRDefault="00843181" w:rsidP="00843181">
            <w:pPr>
              <w:adjustRightInd w:val="0"/>
              <w:snapToGrid w:val="0"/>
              <w:spacing w:beforeLines="0" w:before="0" w:afterLines="0" w:after="0" w:line="240" w:lineRule="auto"/>
              <w:ind w:firstLineChars="50" w:firstLine="140"/>
              <w:rPr>
                <w:rFonts w:eastAsia="仿宋" w:cs="Times New Roman"/>
                <w:color w:val="000000"/>
                <w:sz w:val="28"/>
                <w:szCs w:val="24"/>
              </w:rPr>
            </w:pPr>
            <w:r w:rsidRPr="00843181">
              <w:rPr>
                <w:rFonts w:eastAsia="仿宋" w:cs="Times New Roman"/>
                <w:color w:val="000000"/>
                <w:sz w:val="28"/>
                <w:szCs w:val="24"/>
              </w:rPr>
              <w:t>10486</w:t>
            </w:r>
          </w:p>
        </w:tc>
      </w:tr>
      <w:tr w:rsidR="00843181" w:rsidRPr="00843181" w14:paraId="2517D3A5" w14:textId="77777777" w:rsidTr="001A2313">
        <w:trPr>
          <w:trHeight w:val="1134"/>
          <w:jc w:val="center"/>
        </w:trPr>
        <w:tc>
          <w:tcPr>
            <w:tcW w:w="9135" w:type="dxa"/>
            <w:gridSpan w:val="9"/>
            <w:tcBorders>
              <w:top w:val="nil"/>
              <w:left w:val="nil"/>
              <w:bottom w:val="nil"/>
              <w:right w:val="nil"/>
            </w:tcBorders>
          </w:tcPr>
          <w:p w14:paraId="29B702C7" w14:textId="77777777" w:rsidR="00843181" w:rsidRPr="00843181" w:rsidRDefault="00843181" w:rsidP="00843181">
            <w:pPr>
              <w:adjustRightInd w:val="0"/>
              <w:snapToGrid w:val="0"/>
              <w:spacing w:beforeLines="0" w:before="0" w:afterLines="0" w:after="0" w:line="240" w:lineRule="auto"/>
              <w:ind w:firstLineChars="0" w:firstLine="0"/>
              <w:jc w:val="center"/>
              <w:rPr>
                <w:rFonts w:cs="Times New Roman"/>
                <w:color w:val="000000"/>
                <w:sz w:val="44"/>
                <w:szCs w:val="24"/>
              </w:rPr>
            </w:pPr>
          </w:p>
          <w:p w14:paraId="6CF24396" w14:textId="77777777" w:rsidR="00843181" w:rsidRPr="00843181" w:rsidRDefault="00843181" w:rsidP="00843181">
            <w:pPr>
              <w:adjustRightInd w:val="0"/>
              <w:snapToGrid w:val="0"/>
              <w:spacing w:beforeLines="0" w:before="0" w:afterLines="0" w:after="0" w:line="240" w:lineRule="auto"/>
              <w:ind w:firstLineChars="0" w:firstLine="0"/>
              <w:jc w:val="center"/>
              <w:rPr>
                <w:rFonts w:cs="Times New Roman"/>
                <w:color w:val="000000"/>
                <w:sz w:val="44"/>
                <w:szCs w:val="24"/>
              </w:rPr>
            </w:pPr>
          </w:p>
        </w:tc>
      </w:tr>
      <w:tr w:rsidR="00843181" w:rsidRPr="00843181" w14:paraId="1D33F33E" w14:textId="77777777" w:rsidTr="001A2313">
        <w:trPr>
          <w:jc w:val="center"/>
        </w:trPr>
        <w:tc>
          <w:tcPr>
            <w:tcW w:w="9135" w:type="dxa"/>
            <w:gridSpan w:val="9"/>
            <w:tcBorders>
              <w:top w:val="nil"/>
              <w:left w:val="nil"/>
              <w:bottom w:val="nil"/>
              <w:right w:val="nil"/>
            </w:tcBorders>
          </w:tcPr>
          <w:p w14:paraId="1E1F280D" w14:textId="77777777" w:rsidR="00843181" w:rsidRPr="00843181" w:rsidRDefault="00843181" w:rsidP="00843181">
            <w:pPr>
              <w:adjustRightInd w:val="0"/>
              <w:snapToGrid w:val="0"/>
              <w:spacing w:beforeLines="0" w:before="0" w:afterLines="0" w:after="0" w:line="360" w:lineRule="auto"/>
              <w:ind w:leftChars="-58" w:left="-17" w:rightChars="-14" w:right="-34" w:hangingChars="61" w:hanging="122"/>
              <w:jc w:val="center"/>
              <w:rPr>
                <w:rFonts w:cs="Times New Roman"/>
                <w:color w:val="000000"/>
                <w:sz w:val="44"/>
                <w:szCs w:val="24"/>
              </w:rPr>
            </w:pPr>
            <w:r w:rsidRPr="00843181">
              <w:rPr>
                <w:rFonts w:cs="Times New Roman"/>
                <w:noProof/>
                <w:sz w:val="20"/>
                <w:szCs w:val="24"/>
              </w:rPr>
              <w:drawing>
                <wp:inline distT="0" distB="0" distL="0" distR="0" wp14:anchorId="180FD07B" wp14:editId="31BDAEDD">
                  <wp:extent cx="1948180" cy="572770"/>
                  <wp:effectExtent l="0" t="0" r="0" b="0"/>
                  <wp:docPr id="16" name="图片 16" descr="武汉大学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武汉大学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48180" cy="572770"/>
                          </a:xfrm>
                          <a:prstGeom prst="rect">
                            <a:avLst/>
                          </a:prstGeom>
                          <a:noFill/>
                          <a:ln>
                            <a:noFill/>
                          </a:ln>
                        </pic:spPr>
                      </pic:pic>
                    </a:graphicData>
                  </a:graphic>
                </wp:inline>
              </w:drawing>
            </w:r>
          </w:p>
          <w:p w14:paraId="2C503CA9" w14:textId="77777777" w:rsidR="00843181" w:rsidRPr="00843181" w:rsidRDefault="00843181" w:rsidP="00843181">
            <w:pPr>
              <w:adjustRightInd w:val="0"/>
              <w:snapToGrid w:val="0"/>
              <w:spacing w:beforeLines="0" w:before="0" w:afterLines="0" w:after="0" w:line="360" w:lineRule="auto"/>
              <w:ind w:firstLineChars="0" w:firstLine="0"/>
              <w:jc w:val="center"/>
              <w:rPr>
                <w:rFonts w:cs="Times New Roman"/>
                <w:b/>
                <w:color w:val="000000"/>
                <w:sz w:val="44"/>
                <w:szCs w:val="24"/>
              </w:rPr>
            </w:pPr>
            <w:r w:rsidRPr="00843181">
              <w:rPr>
                <w:rFonts w:cs="Times New Roman" w:hint="eastAsia"/>
                <w:b/>
                <w:color w:val="000000"/>
                <w:sz w:val="44"/>
                <w:szCs w:val="24"/>
              </w:rPr>
              <w:t>硕</w:t>
            </w:r>
            <w:r w:rsidRPr="00843181">
              <w:rPr>
                <w:rFonts w:cs="Times New Roman" w:hint="eastAsia"/>
                <w:b/>
                <w:color w:val="000000"/>
                <w:sz w:val="44"/>
                <w:szCs w:val="24"/>
              </w:rPr>
              <w:t xml:space="preserve">  </w:t>
            </w:r>
            <w:r w:rsidRPr="00843181">
              <w:rPr>
                <w:rFonts w:cs="Times New Roman" w:hint="eastAsia"/>
                <w:b/>
                <w:color w:val="000000"/>
                <w:sz w:val="44"/>
                <w:szCs w:val="24"/>
              </w:rPr>
              <w:t>士</w:t>
            </w:r>
            <w:r w:rsidRPr="00843181">
              <w:rPr>
                <w:rFonts w:cs="Times New Roman" w:hint="eastAsia"/>
                <w:b/>
                <w:color w:val="000000"/>
                <w:sz w:val="44"/>
                <w:szCs w:val="24"/>
              </w:rPr>
              <w:t xml:space="preserve">  </w:t>
            </w:r>
            <w:r w:rsidRPr="00843181">
              <w:rPr>
                <w:rFonts w:cs="Times New Roman" w:hint="eastAsia"/>
                <w:b/>
                <w:color w:val="000000"/>
                <w:sz w:val="44"/>
                <w:szCs w:val="24"/>
              </w:rPr>
              <w:t>学</w:t>
            </w:r>
            <w:r w:rsidRPr="00843181">
              <w:rPr>
                <w:rFonts w:cs="Times New Roman" w:hint="eastAsia"/>
                <w:b/>
                <w:color w:val="000000"/>
                <w:sz w:val="44"/>
                <w:szCs w:val="24"/>
              </w:rPr>
              <w:t xml:space="preserve">  </w:t>
            </w:r>
            <w:r w:rsidRPr="00843181">
              <w:rPr>
                <w:rFonts w:cs="Times New Roman" w:hint="eastAsia"/>
                <w:b/>
                <w:color w:val="000000"/>
                <w:sz w:val="44"/>
                <w:szCs w:val="24"/>
              </w:rPr>
              <w:t>位</w:t>
            </w:r>
            <w:r w:rsidRPr="00843181">
              <w:rPr>
                <w:rFonts w:cs="Times New Roman" w:hint="eastAsia"/>
                <w:b/>
                <w:color w:val="000000"/>
                <w:sz w:val="44"/>
                <w:szCs w:val="24"/>
              </w:rPr>
              <w:t xml:space="preserve">  </w:t>
            </w:r>
            <w:r w:rsidRPr="00843181">
              <w:rPr>
                <w:rFonts w:cs="Times New Roman" w:hint="eastAsia"/>
                <w:b/>
                <w:color w:val="000000"/>
                <w:sz w:val="44"/>
                <w:szCs w:val="24"/>
              </w:rPr>
              <w:t>论</w:t>
            </w:r>
            <w:r w:rsidRPr="00843181">
              <w:rPr>
                <w:rFonts w:cs="Times New Roman" w:hint="eastAsia"/>
                <w:b/>
                <w:color w:val="000000"/>
                <w:sz w:val="44"/>
                <w:szCs w:val="24"/>
              </w:rPr>
              <w:t xml:space="preserve">  </w:t>
            </w:r>
            <w:r w:rsidRPr="00843181">
              <w:rPr>
                <w:rFonts w:cs="Times New Roman" w:hint="eastAsia"/>
                <w:b/>
                <w:color w:val="000000"/>
                <w:sz w:val="44"/>
                <w:szCs w:val="24"/>
              </w:rPr>
              <w:t>文</w:t>
            </w:r>
          </w:p>
        </w:tc>
      </w:tr>
      <w:tr w:rsidR="00843181" w:rsidRPr="00843181" w14:paraId="4C6771BB" w14:textId="77777777" w:rsidTr="001A2313">
        <w:trPr>
          <w:trHeight w:val="1277"/>
          <w:jc w:val="center"/>
        </w:trPr>
        <w:tc>
          <w:tcPr>
            <w:tcW w:w="9135" w:type="dxa"/>
            <w:gridSpan w:val="9"/>
            <w:tcBorders>
              <w:top w:val="nil"/>
              <w:left w:val="nil"/>
              <w:bottom w:val="nil"/>
              <w:right w:val="nil"/>
            </w:tcBorders>
          </w:tcPr>
          <w:p w14:paraId="6D074ED0" w14:textId="77777777" w:rsidR="00843181" w:rsidRPr="00843181" w:rsidRDefault="00843181" w:rsidP="00843181">
            <w:pPr>
              <w:adjustRightInd w:val="0"/>
              <w:snapToGrid w:val="0"/>
              <w:spacing w:beforeLines="0" w:before="0" w:afterLines="0" w:after="0" w:line="240" w:lineRule="auto"/>
              <w:ind w:firstLineChars="0" w:firstLine="0"/>
              <w:jc w:val="center"/>
              <w:rPr>
                <w:rFonts w:cs="Times New Roman"/>
                <w:color w:val="000000"/>
                <w:sz w:val="44"/>
                <w:szCs w:val="24"/>
              </w:rPr>
            </w:pPr>
          </w:p>
        </w:tc>
      </w:tr>
      <w:tr w:rsidR="00843181" w:rsidRPr="00843181" w14:paraId="196362F4" w14:textId="77777777" w:rsidTr="001A2313">
        <w:trPr>
          <w:trHeight w:val="2545"/>
          <w:jc w:val="center"/>
        </w:trPr>
        <w:tc>
          <w:tcPr>
            <w:tcW w:w="9135" w:type="dxa"/>
            <w:gridSpan w:val="9"/>
            <w:tcBorders>
              <w:top w:val="nil"/>
              <w:left w:val="nil"/>
              <w:bottom w:val="nil"/>
              <w:right w:val="nil"/>
            </w:tcBorders>
          </w:tcPr>
          <w:p w14:paraId="3782E9A0" w14:textId="77777777" w:rsidR="00FE4949" w:rsidRDefault="00C21674" w:rsidP="00843181">
            <w:pPr>
              <w:adjustRightInd w:val="0"/>
              <w:snapToGrid w:val="0"/>
              <w:spacing w:beforeLines="0" w:before="0" w:afterLines="0" w:after="0" w:line="240" w:lineRule="auto"/>
              <w:ind w:firstLineChars="0" w:firstLine="0"/>
              <w:jc w:val="center"/>
              <w:rPr>
                <w:rFonts w:eastAsia="楷体_GB2312" w:cs="Times New Roman"/>
                <w:bCs/>
                <w:color w:val="000000"/>
                <w:sz w:val="52"/>
                <w:szCs w:val="52"/>
              </w:rPr>
            </w:pPr>
            <w:r>
              <w:rPr>
                <w:rFonts w:eastAsia="楷体_GB2312" w:cs="Times New Roman" w:hint="eastAsia"/>
                <w:bCs/>
                <w:color w:val="000000"/>
                <w:sz w:val="52"/>
                <w:szCs w:val="52"/>
              </w:rPr>
              <w:t>GNSS</w:t>
            </w:r>
            <w:r w:rsidR="00E321C8">
              <w:rPr>
                <w:rFonts w:eastAsia="楷体_GB2312" w:cs="Times New Roman" w:hint="eastAsia"/>
                <w:bCs/>
                <w:color w:val="000000"/>
                <w:sz w:val="52"/>
                <w:szCs w:val="52"/>
              </w:rPr>
              <w:t>实时滤波轨道确定的</w:t>
            </w:r>
          </w:p>
          <w:p w14:paraId="34497F09" w14:textId="77777777" w:rsidR="00843181" w:rsidRPr="00843181" w:rsidRDefault="00E321C8" w:rsidP="00843181">
            <w:pPr>
              <w:adjustRightInd w:val="0"/>
              <w:snapToGrid w:val="0"/>
              <w:spacing w:beforeLines="0" w:before="0" w:afterLines="0" w:after="0" w:line="240" w:lineRule="auto"/>
              <w:ind w:firstLineChars="0" w:firstLine="0"/>
              <w:jc w:val="center"/>
              <w:rPr>
                <w:rFonts w:eastAsia="楷体_GB2312" w:cs="Times New Roman"/>
                <w:bCs/>
                <w:color w:val="000000"/>
                <w:sz w:val="52"/>
                <w:szCs w:val="52"/>
              </w:rPr>
            </w:pPr>
            <w:r>
              <w:rPr>
                <w:rFonts w:eastAsia="楷体_GB2312" w:cs="Times New Roman" w:hint="eastAsia"/>
                <w:bCs/>
                <w:color w:val="000000"/>
                <w:sz w:val="52"/>
                <w:szCs w:val="52"/>
              </w:rPr>
              <w:t>关键技术研究和实现</w:t>
            </w:r>
          </w:p>
          <w:p w14:paraId="029B42EE" w14:textId="77777777" w:rsidR="00843181" w:rsidRPr="00843181" w:rsidRDefault="00843181" w:rsidP="00843181">
            <w:pPr>
              <w:adjustRightInd w:val="0"/>
              <w:snapToGrid w:val="0"/>
              <w:spacing w:beforeLines="0" w:before="0" w:afterLines="0" w:after="0" w:line="240" w:lineRule="auto"/>
              <w:ind w:firstLineChars="0" w:firstLine="0"/>
              <w:jc w:val="center"/>
              <w:rPr>
                <w:rFonts w:eastAsia="楷体_GB2312" w:cs="Times New Roman"/>
                <w:bCs/>
                <w:color w:val="000000"/>
                <w:sz w:val="52"/>
                <w:szCs w:val="52"/>
              </w:rPr>
            </w:pPr>
          </w:p>
        </w:tc>
      </w:tr>
      <w:tr w:rsidR="00843181" w:rsidRPr="00843181" w14:paraId="6D763BAB" w14:textId="77777777" w:rsidTr="001A2313">
        <w:trPr>
          <w:cantSplit/>
          <w:trHeight w:val="630"/>
          <w:jc w:val="center"/>
        </w:trPr>
        <w:tc>
          <w:tcPr>
            <w:tcW w:w="1241" w:type="dxa"/>
            <w:gridSpan w:val="2"/>
            <w:vMerge w:val="restart"/>
            <w:tcBorders>
              <w:top w:val="nil"/>
              <w:left w:val="nil"/>
              <w:bottom w:val="nil"/>
              <w:right w:val="nil"/>
            </w:tcBorders>
            <w:vAlign w:val="center"/>
          </w:tcPr>
          <w:p w14:paraId="14D7F0DB" w14:textId="77777777" w:rsidR="00843181" w:rsidRPr="00843181" w:rsidRDefault="00843181" w:rsidP="00843181">
            <w:pPr>
              <w:adjustRightInd w:val="0"/>
              <w:snapToGrid w:val="0"/>
              <w:spacing w:beforeLines="0" w:before="0" w:afterLines="0" w:after="0" w:line="240" w:lineRule="auto"/>
              <w:ind w:firstLineChars="0" w:firstLine="0"/>
              <w:jc w:val="center"/>
              <w:rPr>
                <w:rFonts w:eastAsia="楷体_GB2312" w:cs="Times New Roman"/>
                <w:color w:val="000000"/>
                <w:sz w:val="52"/>
                <w:szCs w:val="24"/>
              </w:rPr>
            </w:pPr>
          </w:p>
        </w:tc>
        <w:tc>
          <w:tcPr>
            <w:tcW w:w="2645" w:type="dxa"/>
            <w:gridSpan w:val="2"/>
            <w:tcBorders>
              <w:top w:val="nil"/>
              <w:left w:val="nil"/>
              <w:bottom w:val="nil"/>
              <w:right w:val="nil"/>
            </w:tcBorders>
            <w:vAlign w:val="center"/>
          </w:tcPr>
          <w:p w14:paraId="3B3FAD3E" w14:textId="77777777" w:rsidR="00843181" w:rsidRPr="00843181" w:rsidRDefault="00843181" w:rsidP="00843181">
            <w:pPr>
              <w:adjustRightInd w:val="0"/>
              <w:snapToGrid w:val="0"/>
              <w:spacing w:beforeLines="0" w:before="0" w:afterLines="0" w:after="0" w:line="240" w:lineRule="auto"/>
              <w:ind w:firstLineChars="0" w:firstLine="0"/>
              <w:jc w:val="distribute"/>
              <w:rPr>
                <w:rFonts w:cs="Times New Roman"/>
                <w:color w:val="000000"/>
                <w:sz w:val="28"/>
                <w:szCs w:val="24"/>
              </w:rPr>
            </w:pPr>
            <w:r w:rsidRPr="00843181">
              <w:rPr>
                <w:rFonts w:cs="Times New Roman" w:hint="eastAsia"/>
                <w:color w:val="000000"/>
                <w:sz w:val="28"/>
                <w:szCs w:val="24"/>
              </w:rPr>
              <w:t>研究生姓名</w:t>
            </w:r>
          </w:p>
        </w:tc>
        <w:tc>
          <w:tcPr>
            <w:tcW w:w="238" w:type="dxa"/>
            <w:tcBorders>
              <w:top w:val="nil"/>
              <w:left w:val="nil"/>
              <w:bottom w:val="nil"/>
              <w:right w:val="nil"/>
            </w:tcBorders>
            <w:vAlign w:val="center"/>
          </w:tcPr>
          <w:p w14:paraId="14E5F965" w14:textId="77777777" w:rsidR="00843181" w:rsidRPr="00843181" w:rsidRDefault="00843181" w:rsidP="00843181">
            <w:pPr>
              <w:adjustRightInd w:val="0"/>
              <w:snapToGrid w:val="0"/>
              <w:spacing w:beforeLines="0" w:before="0" w:afterLines="0" w:after="0" w:line="240" w:lineRule="auto"/>
              <w:ind w:firstLineChars="0" w:firstLine="0"/>
              <w:jc w:val="center"/>
              <w:rPr>
                <w:rFonts w:cs="Times New Roman"/>
                <w:color w:val="000000"/>
                <w:sz w:val="28"/>
                <w:szCs w:val="24"/>
              </w:rPr>
            </w:pPr>
            <w:r w:rsidRPr="00843181">
              <w:rPr>
                <w:rFonts w:cs="Times New Roman" w:hint="eastAsia"/>
                <w:color w:val="000000"/>
                <w:sz w:val="28"/>
                <w:szCs w:val="24"/>
              </w:rPr>
              <w:t>：</w:t>
            </w:r>
          </w:p>
        </w:tc>
        <w:tc>
          <w:tcPr>
            <w:tcW w:w="3497" w:type="dxa"/>
            <w:gridSpan w:val="2"/>
            <w:tcBorders>
              <w:top w:val="nil"/>
              <w:left w:val="nil"/>
              <w:bottom w:val="nil"/>
              <w:right w:val="nil"/>
            </w:tcBorders>
            <w:vAlign w:val="center"/>
          </w:tcPr>
          <w:p w14:paraId="559D514F" w14:textId="77777777" w:rsidR="00843181" w:rsidRPr="00843181" w:rsidRDefault="00843181" w:rsidP="00843181">
            <w:pPr>
              <w:tabs>
                <w:tab w:val="left" w:pos="2354"/>
              </w:tabs>
              <w:adjustRightInd w:val="0"/>
              <w:snapToGrid w:val="0"/>
              <w:spacing w:beforeLines="0" w:before="0" w:afterLines="0" w:after="0" w:line="240" w:lineRule="auto"/>
              <w:ind w:firstLineChars="0" w:firstLine="0"/>
              <w:jc w:val="left"/>
              <w:rPr>
                <w:rFonts w:cs="Times New Roman"/>
                <w:color w:val="000000"/>
                <w:spacing w:val="20"/>
                <w:sz w:val="28"/>
                <w:szCs w:val="24"/>
              </w:rPr>
            </w:pPr>
            <w:r>
              <w:rPr>
                <w:rFonts w:cs="Times New Roman" w:hint="eastAsia"/>
                <w:color w:val="000000"/>
                <w:spacing w:val="20"/>
                <w:sz w:val="28"/>
                <w:szCs w:val="24"/>
              </w:rPr>
              <w:t>郑鸿杰</w:t>
            </w:r>
            <w:r w:rsidRPr="00843181">
              <w:rPr>
                <w:rFonts w:cs="Times New Roman"/>
                <w:color w:val="000000"/>
                <w:spacing w:val="20"/>
                <w:sz w:val="28"/>
                <w:szCs w:val="24"/>
              </w:rPr>
              <w:t xml:space="preserve">     </w:t>
            </w:r>
          </w:p>
        </w:tc>
        <w:tc>
          <w:tcPr>
            <w:tcW w:w="1514" w:type="dxa"/>
            <w:gridSpan w:val="2"/>
            <w:vMerge w:val="restart"/>
            <w:tcBorders>
              <w:top w:val="nil"/>
              <w:left w:val="nil"/>
              <w:bottom w:val="nil"/>
              <w:right w:val="nil"/>
            </w:tcBorders>
            <w:vAlign w:val="center"/>
          </w:tcPr>
          <w:p w14:paraId="0F4537B1" w14:textId="77777777" w:rsidR="00843181" w:rsidRPr="00843181" w:rsidRDefault="00843181" w:rsidP="00843181">
            <w:pPr>
              <w:adjustRightInd w:val="0"/>
              <w:snapToGrid w:val="0"/>
              <w:spacing w:beforeLines="0" w:before="0" w:afterLines="0" w:after="0" w:line="240" w:lineRule="auto"/>
              <w:ind w:firstLineChars="0" w:firstLine="0"/>
              <w:jc w:val="distribute"/>
              <w:rPr>
                <w:rFonts w:eastAsia="楷体_GB2312" w:cs="Times New Roman"/>
                <w:color w:val="000000"/>
                <w:sz w:val="52"/>
                <w:szCs w:val="24"/>
              </w:rPr>
            </w:pPr>
          </w:p>
        </w:tc>
      </w:tr>
      <w:tr w:rsidR="00843181" w:rsidRPr="00843181" w14:paraId="20EC56DF" w14:textId="77777777" w:rsidTr="001A2313">
        <w:trPr>
          <w:cantSplit/>
          <w:trHeight w:val="630"/>
          <w:jc w:val="center"/>
        </w:trPr>
        <w:tc>
          <w:tcPr>
            <w:tcW w:w="1241" w:type="dxa"/>
            <w:gridSpan w:val="2"/>
            <w:vMerge/>
            <w:tcBorders>
              <w:top w:val="nil"/>
              <w:left w:val="nil"/>
              <w:bottom w:val="nil"/>
              <w:right w:val="nil"/>
            </w:tcBorders>
            <w:vAlign w:val="center"/>
          </w:tcPr>
          <w:p w14:paraId="6BDBFC11" w14:textId="77777777" w:rsidR="00843181" w:rsidRPr="00843181" w:rsidRDefault="00843181" w:rsidP="00843181">
            <w:pPr>
              <w:widowControl/>
              <w:spacing w:beforeLines="0" w:before="0" w:afterLines="0" w:after="0" w:line="240" w:lineRule="auto"/>
              <w:ind w:firstLineChars="0" w:firstLine="0"/>
              <w:jc w:val="left"/>
              <w:rPr>
                <w:rFonts w:eastAsia="楷体_GB2312" w:cs="Times New Roman"/>
                <w:color w:val="000000"/>
                <w:sz w:val="52"/>
                <w:szCs w:val="24"/>
              </w:rPr>
            </w:pPr>
          </w:p>
        </w:tc>
        <w:tc>
          <w:tcPr>
            <w:tcW w:w="2645" w:type="dxa"/>
            <w:gridSpan w:val="2"/>
            <w:tcBorders>
              <w:top w:val="nil"/>
              <w:left w:val="nil"/>
              <w:bottom w:val="nil"/>
              <w:right w:val="nil"/>
            </w:tcBorders>
            <w:vAlign w:val="center"/>
          </w:tcPr>
          <w:p w14:paraId="7161F635" w14:textId="77777777" w:rsidR="00843181" w:rsidRPr="00843181" w:rsidRDefault="00843181" w:rsidP="00843181">
            <w:pPr>
              <w:adjustRightInd w:val="0"/>
              <w:snapToGrid w:val="0"/>
              <w:spacing w:beforeLines="0" w:before="0" w:afterLines="0" w:after="0" w:line="240" w:lineRule="auto"/>
              <w:ind w:firstLineChars="0" w:firstLine="0"/>
              <w:jc w:val="distribute"/>
              <w:rPr>
                <w:rFonts w:cs="Times New Roman"/>
                <w:color w:val="000000"/>
                <w:sz w:val="28"/>
                <w:szCs w:val="24"/>
              </w:rPr>
            </w:pPr>
            <w:r w:rsidRPr="00843181">
              <w:rPr>
                <w:rFonts w:cs="Times New Roman" w:hint="eastAsia"/>
                <w:color w:val="000000"/>
                <w:sz w:val="28"/>
                <w:szCs w:val="24"/>
              </w:rPr>
              <w:t>学号</w:t>
            </w:r>
          </w:p>
        </w:tc>
        <w:tc>
          <w:tcPr>
            <w:tcW w:w="238" w:type="dxa"/>
            <w:tcBorders>
              <w:top w:val="nil"/>
              <w:left w:val="nil"/>
              <w:bottom w:val="nil"/>
              <w:right w:val="nil"/>
            </w:tcBorders>
            <w:vAlign w:val="center"/>
          </w:tcPr>
          <w:p w14:paraId="562F4DF5" w14:textId="77777777" w:rsidR="00843181" w:rsidRPr="00843181" w:rsidRDefault="00843181" w:rsidP="00843181">
            <w:pPr>
              <w:adjustRightInd w:val="0"/>
              <w:snapToGrid w:val="0"/>
              <w:spacing w:beforeLines="0" w:before="0" w:afterLines="0" w:after="0" w:line="240" w:lineRule="auto"/>
              <w:ind w:firstLineChars="0" w:firstLine="0"/>
              <w:jc w:val="center"/>
              <w:rPr>
                <w:rFonts w:cs="Times New Roman"/>
                <w:color w:val="000000"/>
                <w:sz w:val="28"/>
                <w:szCs w:val="24"/>
              </w:rPr>
            </w:pPr>
            <w:r w:rsidRPr="00843181">
              <w:rPr>
                <w:rFonts w:cs="Times New Roman" w:hint="eastAsia"/>
                <w:color w:val="000000"/>
                <w:sz w:val="28"/>
                <w:szCs w:val="24"/>
              </w:rPr>
              <w:t>：</w:t>
            </w:r>
          </w:p>
        </w:tc>
        <w:tc>
          <w:tcPr>
            <w:tcW w:w="3497" w:type="dxa"/>
            <w:gridSpan w:val="2"/>
            <w:tcBorders>
              <w:top w:val="nil"/>
              <w:left w:val="nil"/>
              <w:bottom w:val="nil"/>
              <w:right w:val="nil"/>
            </w:tcBorders>
            <w:vAlign w:val="center"/>
          </w:tcPr>
          <w:p w14:paraId="6FCE8FD6" w14:textId="77777777" w:rsidR="00843181" w:rsidRPr="00843181" w:rsidRDefault="00843181" w:rsidP="00843181">
            <w:pPr>
              <w:adjustRightInd w:val="0"/>
              <w:snapToGrid w:val="0"/>
              <w:spacing w:beforeLines="0" w:before="0" w:afterLines="0" w:after="0" w:line="240" w:lineRule="auto"/>
              <w:ind w:firstLineChars="0" w:firstLine="0"/>
              <w:jc w:val="left"/>
              <w:rPr>
                <w:rFonts w:cs="Times New Roman"/>
                <w:color w:val="000000"/>
                <w:sz w:val="28"/>
                <w:szCs w:val="24"/>
              </w:rPr>
            </w:pPr>
            <w:r w:rsidRPr="00843181">
              <w:rPr>
                <w:rFonts w:cs="Times New Roman" w:hint="eastAsia"/>
                <w:color w:val="000000"/>
                <w:sz w:val="28"/>
                <w:szCs w:val="24"/>
              </w:rPr>
              <w:t>201</w:t>
            </w:r>
            <w:r>
              <w:rPr>
                <w:rFonts w:cs="Times New Roman"/>
                <w:color w:val="000000"/>
                <w:sz w:val="28"/>
                <w:szCs w:val="24"/>
              </w:rPr>
              <w:t>9202140039</w:t>
            </w:r>
          </w:p>
        </w:tc>
        <w:tc>
          <w:tcPr>
            <w:tcW w:w="1514" w:type="dxa"/>
            <w:gridSpan w:val="2"/>
            <w:vMerge/>
            <w:tcBorders>
              <w:top w:val="nil"/>
              <w:left w:val="nil"/>
              <w:bottom w:val="nil"/>
              <w:right w:val="nil"/>
            </w:tcBorders>
            <w:vAlign w:val="center"/>
          </w:tcPr>
          <w:p w14:paraId="6270EACB" w14:textId="77777777" w:rsidR="00843181" w:rsidRPr="00843181" w:rsidRDefault="00843181" w:rsidP="00843181">
            <w:pPr>
              <w:widowControl/>
              <w:spacing w:beforeLines="0" w:before="0" w:afterLines="0" w:after="0" w:line="240" w:lineRule="auto"/>
              <w:ind w:firstLineChars="0" w:firstLine="0"/>
              <w:jc w:val="distribute"/>
              <w:rPr>
                <w:rFonts w:eastAsia="楷体_GB2312" w:cs="Times New Roman"/>
                <w:color w:val="000000"/>
                <w:sz w:val="52"/>
                <w:szCs w:val="24"/>
              </w:rPr>
            </w:pPr>
          </w:p>
        </w:tc>
      </w:tr>
      <w:tr w:rsidR="00843181" w:rsidRPr="00843181" w14:paraId="2A870568" w14:textId="77777777" w:rsidTr="001A2313">
        <w:trPr>
          <w:cantSplit/>
          <w:trHeight w:val="630"/>
          <w:jc w:val="center"/>
        </w:trPr>
        <w:tc>
          <w:tcPr>
            <w:tcW w:w="1241" w:type="dxa"/>
            <w:gridSpan w:val="2"/>
            <w:vMerge/>
            <w:tcBorders>
              <w:top w:val="nil"/>
              <w:left w:val="nil"/>
              <w:bottom w:val="nil"/>
              <w:right w:val="nil"/>
            </w:tcBorders>
            <w:vAlign w:val="center"/>
          </w:tcPr>
          <w:p w14:paraId="25CD7CC9" w14:textId="77777777" w:rsidR="00843181" w:rsidRPr="00843181" w:rsidRDefault="00843181" w:rsidP="00843181">
            <w:pPr>
              <w:widowControl/>
              <w:spacing w:beforeLines="0" w:before="0" w:afterLines="0" w:after="0" w:line="240" w:lineRule="auto"/>
              <w:ind w:firstLineChars="0" w:firstLine="0"/>
              <w:jc w:val="left"/>
              <w:rPr>
                <w:rFonts w:eastAsia="楷体_GB2312" w:cs="Times New Roman"/>
                <w:color w:val="000000"/>
                <w:sz w:val="52"/>
                <w:szCs w:val="24"/>
              </w:rPr>
            </w:pPr>
          </w:p>
        </w:tc>
        <w:tc>
          <w:tcPr>
            <w:tcW w:w="2645" w:type="dxa"/>
            <w:gridSpan w:val="2"/>
            <w:tcBorders>
              <w:top w:val="nil"/>
              <w:left w:val="nil"/>
              <w:bottom w:val="nil"/>
              <w:right w:val="nil"/>
            </w:tcBorders>
            <w:vAlign w:val="center"/>
          </w:tcPr>
          <w:p w14:paraId="5738E157" w14:textId="77777777" w:rsidR="00843181" w:rsidRPr="00843181" w:rsidRDefault="00843181" w:rsidP="00843181">
            <w:pPr>
              <w:adjustRightInd w:val="0"/>
              <w:snapToGrid w:val="0"/>
              <w:spacing w:beforeLines="0" w:before="0" w:afterLines="0" w:after="0" w:line="240" w:lineRule="auto"/>
              <w:ind w:firstLineChars="0" w:firstLine="0"/>
              <w:jc w:val="distribute"/>
              <w:rPr>
                <w:rFonts w:cs="Times New Roman"/>
                <w:color w:val="000000"/>
                <w:sz w:val="28"/>
                <w:szCs w:val="24"/>
              </w:rPr>
            </w:pPr>
            <w:r w:rsidRPr="00843181">
              <w:rPr>
                <w:rFonts w:cs="Times New Roman" w:hint="eastAsia"/>
                <w:color w:val="000000"/>
                <w:sz w:val="28"/>
                <w:szCs w:val="24"/>
              </w:rPr>
              <w:t>指导教师姓名、职称</w:t>
            </w:r>
          </w:p>
        </w:tc>
        <w:tc>
          <w:tcPr>
            <w:tcW w:w="238" w:type="dxa"/>
            <w:tcBorders>
              <w:top w:val="nil"/>
              <w:left w:val="nil"/>
              <w:bottom w:val="nil"/>
              <w:right w:val="nil"/>
            </w:tcBorders>
            <w:vAlign w:val="center"/>
          </w:tcPr>
          <w:p w14:paraId="3C29BAE5" w14:textId="77777777" w:rsidR="00843181" w:rsidRPr="00843181" w:rsidRDefault="00843181" w:rsidP="00843181">
            <w:pPr>
              <w:adjustRightInd w:val="0"/>
              <w:snapToGrid w:val="0"/>
              <w:spacing w:beforeLines="0" w:before="0" w:afterLines="0" w:after="0" w:line="240" w:lineRule="auto"/>
              <w:ind w:firstLineChars="0" w:firstLine="0"/>
              <w:jc w:val="center"/>
              <w:rPr>
                <w:rFonts w:cs="Times New Roman"/>
                <w:color w:val="000000"/>
                <w:sz w:val="28"/>
                <w:szCs w:val="24"/>
              </w:rPr>
            </w:pPr>
            <w:r w:rsidRPr="00843181">
              <w:rPr>
                <w:rFonts w:cs="Times New Roman" w:hint="eastAsia"/>
                <w:color w:val="000000"/>
                <w:sz w:val="28"/>
                <w:szCs w:val="24"/>
              </w:rPr>
              <w:t>：</w:t>
            </w:r>
          </w:p>
        </w:tc>
        <w:tc>
          <w:tcPr>
            <w:tcW w:w="3497" w:type="dxa"/>
            <w:gridSpan w:val="2"/>
            <w:tcBorders>
              <w:top w:val="nil"/>
              <w:left w:val="nil"/>
              <w:bottom w:val="nil"/>
              <w:right w:val="nil"/>
            </w:tcBorders>
            <w:vAlign w:val="center"/>
          </w:tcPr>
          <w:p w14:paraId="27F3B970" w14:textId="77777777" w:rsidR="00843181" w:rsidRPr="00843181" w:rsidRDefault="00843181" w:rsidP="00843181">
            <w:pPr>
              <w:adjustRightInd w:val="0"/>
              <w:snapToGrid w:val="0"/>
              <w:spacing w:beforeLines="0" w:before="0" w:afterLines="0" w:after="0" w:line="240" w:lineRule="auto"/>
              <w:ind w:firstLineChars="0" w:firstLine="0"/>
              <w:jc w:val="left"/>
              <w:rPr>
                <w:rFonts w:cs="Times New Roman"/>
                <w:color w:val="000000"/>
                <w:sz w:val="28"/>
                <w:szCs w:val="24"/>
              </w:rPr>
            </w:pPr>
            <w:r>
              <w:rPr>
                <w:rFonts w:cs="Times New Roman" w:hint="eastAsia"/>
                <w:color w:val="000000"/>
                <w:sz w:val="28"/>
                <w:szCs w:val="24"/>
              </w:rPr>
              <w:t>李星星</w:t>
            </w:r>
            <w:r w:rsidRPr="00843181">
              <w:rPr>
                <w:rFonts w:cs="Times New Roman" w:hint="eastAsia"/>
                <w:color w:val="000000"/>
                <w:sz w:val="28"/>
                <w:szCs w:val="24"/>
              </w:rPr>
              <w:t xml:space="preserve"> </w:t>
            </w:r>
            <w:r w:rsidRPr="00843181">
              <w:rPr>
                <w:rFonts w:cs="Times New Roman" w:hint="eastAsia"/>
                <w:color w:val="000000"/>
                <w:sz w:val="28"/>
                <w:szCs w:val="24"/>
              </w:rPr>
              <w:t>教授</w:t>
            </w:r>
          </w:p>
        </w:tc>
        <w:tc>
          <w:tcPr>
            <w:tcW w:w="1514" w:type="dxa"/>
            <w:gridSpan w:val="2"/>
            <w:vMerge/>
            <w:tcBorders>
              <w:top w:val="nil"/>
              <w:left w:val="nil"/>
              <w:bottom w:val="nil"/>
              <w:right w:val="nil"/>
            </w:tcBorders>
            <w:vAlign w:val="center"/>
          </w:tcPr>
          <w:p w14:paraId="4C1DB3C9" w14:textId="77777777" w:rsidR="00843181" w:rsidRPr="00843181" w:rsidRDefault="00843181" w:rsidP="00843181">
            <w:pPr>
              <w:widowControl/>
              <w:spacing w:beforeLines="0" w:before="0" w:afterLines="0" w:after="0" w:line="240" w:lineRule="auto"/>
              <w:ind w:firstLineChars="0" w:firstLine="0"/>
              <w:jc w:val="distribute"/>
              <w:rPr>
                <w:rFonts w:eastAsia="楷体_GB2312" w:cs="Times New Roman"/>
                <w:color w:val="000000"/>
                <w:sz w:val="52"/>
                <w:szCs w:val="24"/>
              </w:rPr>
            </w:pPr>
          </w:p>
        </w:tc>
      </w:tr>
      <w:tr w:rsidR="00843181" w:rsidRPr="00843181" w14:paraId="30BD23F1" w14:textId="77777777" w:rsidTr="001A2313">
        <w:trPr>
          <w:cantSplit/>
          <w:trHeight w:val="630"/>
          <w:jc w:val="center"/>
        </w:trPr>
        <w:tc>
          <w:tcPr>
            <w:tcW w:w="1241" w:type="dxa"/>
            <w:gridSpan w:val="2"/>
            <w:vMerge/>
            <w:tcBorders>
              <w:top w:val="nil"/>
              <w:left w:val="nil"/>
              <w:bottom w:val="nil"/>
              <w:right w:val="nil"/>
            </w:tcBorders>
            <w:vAlign w:val="center"/>
          </w:tcPr>
          <w:p w14:paraId="18E72307" w14:textId="77777777" w:rsidR="00843181" w:rsidRPr="00843181" w:rsidRDefault="00843181" w:rsidP="00843181">
            <w:pPr>
              <w:widowControl/>
              <w:spacing w:beforeLines="0" w:before="0" w:afterLines="0" w:after="0" w:line="240" w:lineRule="auto"/>
              <w:ind w:firstLineChars="0" w:firstLine="0"/>
              <w:jc w:val="left"/>
              <w:rPr>
                <w:rFonts w:eastAsia="楷体_GB2312" w:cs="Times New Roman"/>
                <w:color w:val="000000"/>
                <w:sz w:val="52"/>
                <w:szCs w:val="24"/>
              </w:rPr>
            </w:pPr>
          </w:p>
        </w:tc>
        <w:tc>
          <w:tcPr>
            <w:tcW w:w="2645" w:type="dxa"/>
            <w:gridSpan w:val="2"/>
            <w:tcBorders>
              <w:top w:val="nil"/>
              <w:left w:val="nil"/>
              <w:bottom w:val="nil"/>
              <w:right w:val="nil"/>
            </w:tcBorders>
            <w:vAlign w:val="center"/>
          </w:tcPr>
          <w:p w14:paraId="76377884" w14:textId="77777777" w:rsidR="00843181" w:rsidRPr="00843181" w:rsidRDefault="00843181" w:rsidP="00843181">
            <w:pPr>
              <w:adjustRightInd w:val="0"/>
              <w:snapToGrid w:val="0"/>
              <w:spacing w:beforeLines="0" w:before="0" w:afterLines="0" w:after="0" w:line="240" w:lineRule="auto"/>
              <w:ind w:firstLineChars="0" w:firstLine="0"/>
              <w:jc w:val="distribute"/>
              <w:rPr>
                <w:rFonts w:cs="Times New Roman"/>
                <w:color w:val="000000"/>
                <w:sz w:val="28"/>
                <w:szCs w:val="24"/>
              </w:rPr>
            </w:pPr>
            <w:r w:rsidRPr="00843181">
              <w:rPr>
                <w:rFonts w:cs="Times New Roman" w:hint="eastAsia"/>
                <w:color w:val="000000"/>
                <w:sz w:val="28"/>
                <w:szCs w:val="24"/>
              </w:rPr>
              <w:t>专业名称</w:t>
            </w:r>
          </w:p>
        </w:tc>
        <w:tc>
          <w:tcPr>
            <w:tcW w:w="238" w:type="dxa"/>
            <w:tcBorders>
              <w:top w:val="nil"/>
              <w:left w:val="nil"/>
              <w:bottom w:val="nil"/>
              <w:right w:val="nil"/>
            </w:tcBorders>
            <w:vAlign w:val="center"/>
          </w:tcPr>
          <w:p w14:paraId="491749E7" w14:textId="77777777" w:rsidR="00843181" w:rsidRPr="00843181" w:rsidRDefault="00843181" w:rsidP="00843181">
            <w:pPr>
              <w:adjustRightInd w:val="0"/>
              <w:snapToGrid w:val="0"/>
              <w:spacing w:beforeLines="0" w:before="0" w:afterLines="0" w:after="0" w:line="240" w:lineRule="auto"/>
              <w:ind w:firstLineChars="0" w:firstLine="0"/>
              <w:jc w:val="center"/>
              <w:rPr>
                <w:rFonts w:cs="Times New Roman"/>
                <w:color w:val="000000"/>
                <w:sz w:val="28"/>
                <w:szCs w:val="24"/>
              </w:rPr>
            </w:pPr>
            <w:r w:rsidRPr="00843181">
              <w:rPr>
                <w:rFonts w:cs="Times New Roman" w:hint="eastAsia"/>
                <w:color w:val="000000"/>
                <w:sz w:val="28"/>
                <w:szCs w:val="24"/>
              </w:rPr>
              <w:t>：</w:t>
            </w:r>
          </w:p>
        </w:tc>
        <w:tc>
          <w:tcPr>
            <w:tcW w:w="3497" w:type="dxa"/>
            <w:gridSpan w:val="2"/>
            <w:tcBorders>
              <w:top w:val="nil"/>
              <w:left w:val="nil"/>
              <w:bottom w:val="nil"/>
              <w:right w:val="nil"/>
            </w:tcBorders>
            <w:vAlign w:val="center"/>
          </w:tcPr>
          <w:p w14:paraId="1D7AF6C4" w14:textId="77777777" w:rsidR="00843181" w:rsidRPr="00843181" w:rsidRDefault="00843181" w:rsidP="00843181">
            <w:pPr>
              <w:adjustRightInd w:val="0"/>
              <w:snapToGrid w:val="0"/>
              <w:spacing w:beforeLines="0" w:before="0" w:afterLines="0" w:after="0" w:line="240" w:lineRule="auto"/>
              <w:ind w:firstLineChars="0" w:firstLine="0"/>
              <w:jc w:val="left"/>
              <w:rPr>
                <w:rFonts w:cs="Times New Roman"/>
                <w:color w:val="000000"/>
                <w:sz w:val="28"/>
                <w:szCs w:val="24"/>
              </w:rPr>
            </w:pPr>
            <w:r>
              <w:rPr>
                <w:rFonts w:cs="Times New Roman" w:hint="eastAsia"/>
                <w:color w:val="000000"/>
                <w:sz w:val="28"/>
                <w:szCs w:val="24"/>
              </w:rPr>
              <w:t>大地测量学与测量工程</w:t>
            </w:r>
          </w:p>
        </w:tc>
        <w:tc>
          <w:tcPr>
            <w:tcW w:w="1514" w:type="dxa"/>
            <w:gridSpan w:val="2"/>
            <w:vMerge/>
            <w:tcBorders>
              <w:top w:val="nil"/>
              <w:left w:val="nil"/>
              <w:bottom w:val="nil"/>
              <w:right w:val="nil"/>
            </w:tcBorders>
            <w:vAlign w:val="center"/>
          </w:tcPr>
          <w:p w14:paraId="11597A7F" w14:textId="77777777" w:rsidR="00843181" w:rsidRPr="00843181" w:rsidRDefault="00843181" w:rsidP="00843181">
            <w:pPr>
              <w:widowControl/>
              <w:spacing w:beforeLines="0" w:before="0" w:afterLines="0" w:after="0" w:line="240" w:lineRule="auto"/>
              <w:ind w:firstLineChars="0" w:firstLine="0"/>
              <w:jc w:val="distribute"/>
              <w:rPr>
                <w:rFonts w:eastAsia="楷体_GB2312" w:cs="Times New Roman"/>
                <w:color w:val="000000"/>
                <w:sz w:val="52"/>
                <w:szCs w:val="24"/>
              </w:rPr>
            </w:pPr>
          </w:p>
        </w:tc>
      </w:tr>
      <w:tr w:rsidR="00843181" w:rsidRPr="00843181" w14:paraId="7E119A9A" w14:textId="77777777" w:rsidTr="001A2313">
        <w:trPr>
          <w:cantSplit/>
          <w:trHeight w:val="630"/>
          <w:jc w:val="center"/>
        </w:trPr>
        <w:tc>
          <w:tcPr>
            <w:tcW w:w="1241" w:type="dxa"/>
            <w:gridSpan w:val="2"/>
            <w:vMerge/>
            <w:tcBorders>
              <w:top w:val="nil"/>
              <w:left w:val="nil"/>
              <w:bottom w:val="nil"/>
              <w:right w:val="nil"/>
            </w:tcBorders>
            <w:vAlign w:val="center"/>
          </w:tcPr>
          <w:p w14:paraId="6318AB2B" w14:textId="77777777" w:rsidR="00843181" w:rsidRPr="00843181" w:rsidRDefault="00843181" w:rsidP="00843181">
            <w:pPr>
              <w:widowControl/>
              <w:spacing w:beforeLines="0" w:before="0" w:afterLines="0" w:after="0" w:line="240" w:lineRule="auto"/>
              <w:ind w:firstLineChars="0" w:firstLine="0"/>
              <w:jc w:val="left"/>
              <w:rPr>
                <w:rFonts w:eastAsia="楷体_GB2312" w:cs="Times New Roman"/>
                <w:color w:val="000000"/>
                <w:sz w:val="52"/>
                <w:szCs w:val="24"/>
              </w:rPr>
            </w:pPr>
          </w:p>
        </w:tc>
        <w:tc>
          <w:tcPr>
            <w:tcW w:w="2645" w:type="dxa"/>
            <w:gridSpan w:val="2"/>
            <w:tcBorders>
              <w:top w:val="nil"/>
              <w:left w:val="nil"/>
              <w:bottom w:val="nil"/>
              <w:right w:val="nil"/>
            </w:tcBorders>
            <w:vAlign w:val="center"/>
          </w:tcPr>
          <w:p w14:paraId="446B6990" w14:textId="77777777" w:rsidR="00843181" w:rsidRPr="00843181" w:rsidRDefault="00843181" w:rsidP="00843181">
            <w:pPr>
              <w:adjustRightInd w:val="0"/>
              <w:snapToGrid w:val="0"/>
              <w:spacing w:beforeLines="0" w:before="0" w:afterLines="0" w:after="0" w:line="240" w:lineRule="auto"/>
              <w:ind w:firstLineChars="0" w:firstLine="0"/>
              <w:jc w:val="distribute"/>
              <w:rPr>
                <w:rFonts w:cs="Times New Roman"/>
                <w:color w:val="000000"/>
                <w:sz w:val="28"/>
                <w:szCs w:val="24"/>
              </w:rPr>
            </w:pPr>
            <w:r w:rsidRPr="00843181">
              <w:rPr>
                <w:rFonts w:cs="Times New Roman" w:hint="eastAsia"/>
                <w:color w:val="000000"/>
                <w:sz w:val="28"/>
                <w:szCs w:val="24"/>
              </w:rPr>
              <w:t>研究方向</w:t>
            </w:r>
          </w:p>
        </w:tc>
        <w:tc>
          <w:tcPr>
            <w:tcW w:w="238" w:type="dxa"/>
            <w:tcBorders>
              <w:top w:val="nil"/>
              <w:left w:val="nil"/>
              <w:bottom w:val="nil"/>
              <w:right w:val="nil"/>
            </w:tcBorders>
            <w:vAlign w:val="center"/>
          </w:tcPr>
          <w:p w14:paraId="67BD8417" w14:textId="77777777" w:rsidR="00843181" w:rsidRPr="00843181" w:rsidRDefault="00843181" w:rsidP="00843181">
            <w:pPr>
              <w:adjustRightInd w:val="0"/>
              <w:snapToGrid w:val="0"/>
              <w:spacing w:beforeLines="0" w:before="0" w:afterLines="0" w:after="0" w:line="240" w:lineRule="auto"/>
              <w:ind w:firstLineChars="0" w:firstLine="0"/>
              <w:jc w:val="center"/>
              <w:rPr>
                <w:rFonts w:cs="Times New Roman"/>
                <w:color w:val="000000"/>
                <w:sz w:val="28"/>
                <w:szCs w:val="24"/>
              </w:rPr>
            </w:pPr>
            <w:r w:rsidRPr="00843181">
              <w:rPr>
                <w:rFonts w:cs="Times New Roman" w:hint="eastAsia"/>
                <w:color w:val="000000"/>
                <w:sz w:val="28"/>
                <w:szCs w:val="24"/>
              </w:rPr>
              <w:t>：</w:t>
            </w:r>
          </w:p>
        </w:tc>
        <w:tc>
          <w:tcPr>
            <w:tcW w:w="3497" w:type="dxa"/>
            <w:gridSpan w:val="2"/>
            <w:tcBorders>
              <w:top w:val="nil"/>
              <w:left w:val="nil"/>
              <w:bottom w:val="nil"/>
              <w:right w:val="nil"/>
            </w:tcBorders>
            <w:vAlign w:val="center"/>
          </w:tcPr>
          <w:p w14:paraId="6C814AD5" w14:textId="77777777" w:rsidR="00843181" w:rsidRPr="00843181" w:rsidRDefault="00843181" w:rsidP="00843181">
            <w:pPr>
              <w:adjustRightInd w:val="0"/>
              <w:snapToGrid w:val="0"/>
              <w:spacing w:beforeLines="0" w:before="0" w:afterLines="0" w:after="0" w:line="240" w:lineRule="auto"/>
              <w:ind w:firstLineChars="0" w:firstLine="0"/>
              <w:jc w:val="left"/>
              <w:rPr>
                <w:rFonts w:cs="Times New Roman"/>
                <w:color w:val="000000"/>
                <w:sz w:val="28"/>
                <w:szCs w:val="24"/>
              </w:rPr>
            </w:pPr>
            <w:r>
              <w:rPr>
                <w:rFonts w:cs="Times New Roman" w:hint="eastAsia"/>
                <w:color w:val="000000"/>
                <w:sz w:val="28"/>
                <w:szCs w:val="24"/>
              </w:rPr>
              <w:t>GNSS</w:t>
            </w:r>
            <w:r>
              <w:rPr>
                <w:rFonts w:cs="Times New Roman" w:hint="eastAsia"/>
                <w:color w:val="000000"/>
                <w:sz w:val="28"/>
                <w:szCs w:val="24"/>
              </w:rPr>
              <w:t>精密轨道确定</w:t>
            </w:r>
          </w:p>
        </w:tc>
        <w:tc>
          <w:tcPr>
            <w:tcW w:w="1514" w:type="dxa"/>
            <w:gridSpan w:val="2"/>
            <w:vMerge/>
            <w:tcBorders>
              <w:top w:val="nil"/>
              <w:left w:val="nil"/>
              <w:bottom w:val="nil"/>
              <w:right w:val="nil"/>
            </w:tcBorders>
            <w:vAlign w:val="center"/>
          </w:tcPr>
          <w:p w14:paraId="3720BD79" w14:textId="77777777" w:rsidR="00843181" w:rsidRPr="00843181" w:rsidRDefault="00843181" w:rsidP="00843181">
            <w:pPr>
              <w:widowControl/>
              <w:spacing w:beforeLines="0" w:before="0" w:afterLines="0" w:after="0" w:line="240" w:lineRule="auto"/>
              <w:ind w:firstLineChars="0" w:firstLine="0"/>
              <w:jc w:val="distribute"/>
              <w:rPr>
                <w:rFonts w:eastAsia="楷体_GB2312" w:cs="Times New Roman"/>
                <w:color w:val="000000"/>
                <w:sz w:val="52"/>
                <w:szCs w:val="24"/>
              </w:rPr>
            </w:pPr>
          </w:p>
        </w:tc>
      </w:tr>
      <w:tr w:rsidR="00843181" w:rsidRPr="00843181" w14:paraId="29A979E7" w14:textId="77777777" w:rsidTr="001A2313">
        <w:trPr>
          <w:cantSplit/>
          <w:trHeight w:val="630"/>
          <w:jc w:val="center"/>
        </w:trPr>
        <w:tc>
          <w:tcPr>
            <w:tcW w:w="1241" w:type="dxa"/>
            <w:gridSpan w:val="2"/>
            <w:vMerge/>
            <w:tcBorders>
              <w:top w:val="nil"/>
              <w:left w:val="nil"/>
              <w:bottom w:val="nil"/>
              <w:right w:val="nil"/>
            </w:tcBorders>
            <w:vAlign w:val="center"/>
          </w:tcPr>
          <w:p w14:paraId="04650960" w14:textId="77777777" w:rsidR="00843181" w:rsidRPr="00843181" w:rsidRDefault="00843181" w:rsidP="00843181">
            <w:pPr>
              <w:widowControl/>
              <w:spacing w:beforeLines="0" w:before="0" w:afterLines="0" w:after="0" w:line="240" w:lineRule="auto"/>
              <w:ind w:firstLineChars="0" w:firstLine="0"/>
              <w:jc w:val="left"/>
              <w:rPr>
                <w:rFonts w:eastAsia="楷体_GB2312" w:cs="Times New Roman"/>
                <w:color w:val="000000"/>
                <w:sz w:val="52"/>
                <w:szCs w:val="24"/>
              </w:rPr>
            </w:pPr>
          </w:p>
        </w:tc>
        <w:tc>
          <w:tcPr>
            <w:tcW w:w="2645" w:type="dxa"/>
            <w:gridSpan w:val="2"/>
            <w:tcBorders>
              <w:top w:val="nil"/>
              <w:left w:val="nil"/>
              <w:bottom w:val="nil"/>
              <w:right w:val="nil"/>
            </w:tcBorders>
            <w:vAlign w:val="center"/>
          </w:tcPr>
          <w:p w14:paraId="33254C11" w14:textId="77777777" w:rsidR="00843181" w:rsidRPr="00843181" w:rsidRDefault="00843181" w:rsidP="00843181">
            <w:pPr>
              <w:adjustRightInd w:val="0"/>
              <w:snapToGrid w:val="0"/>
              <w:spacing w:beforeLines="0" w:before="0" w:afterLines="0" w:after="0" w:line="240" w:lineRule="auto"/>
              <w:ind w:firstLineChars="0" w:firstLine="0"/>
              <w:jc w:val="distribute"/>
              <w:rPr>
                <w:rFonts w:cs="Times New Roman"/>
                <w:color w:val="000000"/>
                <w:sz w:val="28"/>
                <w:szCs w:val="24"/>
              </w:rPr>
            </w:pPr>
          </w:p>
        </w:tc>
        <w:tc>
          <w:tcPr>
            <w:tcW w:w="238" w:type="dxa"/>
            <w:tcBorders>
              <w:top w:val="nil"/>
              <w:left w:val="nil"/>
              <w:bottom w:val="nil"/>
              <w:right w:val="nil"/>
            </w:tcBorders>
            <w:vAlign w:val="center"/>
          </w:tcPr>
          <w:p w14:paraId="38E3F7C0" w14:textId="77777777" w:rsidR="00843181" w:rsidRPr="00843181" w:rsidRDefault="00843181" w:rsidP="00843181">
            <w:pPr>
              <w:adjustRightInd w:val="0"/>
              <w:snapToGrid w:val="0"/>
              <w:spacing w:beforeLines="0" w:before="0" w:afterLines="0" w:after="0" w:line="240" w:lineRule="auto"/>
              <w:ind w:firstLineChars="0" w:firstLine="0"/>
              <w:jc w:val="center"/>
              <w:rPr>
                <w:rFonts w:cs="Times New Roman"/>
                <w:color w:val="000000"/>
                <w:sz w:val="28"/>
                <w:szCs w:val="24"/>
              </w:rPr>
            </w:pPr>
          </w:p>
        </w:tc>
        <w:tc>
          <w:tcPr>
            <w:tcW w:w="3497" w:type="dxa"/>
            <w:gridSpan w:val="2"/>
            <w:tcBorders>
              <w:top w:val="nil"/>
              <w:left w:val="nil"/>
              <w:bottom w:val="nil"/>
              <w:right w:val="nil"/>
            </w:tcBorders>
            <w:vAlign w:val="center"/>
          </w:tcPr>
          <w:p w14:paraId="1CA456D8" w14:textId="77777777" w:rsidR="00843181" w:rsidRPr="00843181" w:rsidRDefault="00843181" w:rsidP="00843181">
            <w:pPr>
              <w:adjustRightInd w:val="0"/>
              <w:snapToGrid w:val="0"/>
              <w:spacing w:beforeLines="0" w:before="0" w:afterLines="0" w:after="0" w:line="240" w:lineRule="auto"/>
              <w:ind w:firstLineChars="0" w:firstLine="0"/>
              <w:rPr>
                <w:rFonts w:cs="Times New Roman"/>
                <w:color w:val="000000"/>
                <w:sz w:val="28"/>
                <w:szCs w:val="24"/>
              </w:rPr>
            </w:pPr>
          </w:p>
        </w:tc>
        <w:tc>
          <w:tcPr>
            <w:tcW w:w="1514" w:type="dxa"/>
            <w:gridSpan w:val="2"/>
            <w:vMerge/>
            <w:tcBorders>
              <w:top w:val="nil"/>
              <w:left w:val="nil"/>
              <w:bottom w:val="nil"/>
              <w:right w:val="nil"/>
            </w:tcBorders>
            <w:vAlign w:val="center"/>
          </w:tcPr>
          <w:p w14:paraId="67A46AFE" w14:textId="77777777" w:rsidR="00843181" w:rsidRPr="00843181" w:rsidRDefault="00843181" w:rsidP="00843181">
            <w:pPr>
              <w:widowControl/>
              <w:spacing w:beforeLines="0" w:before="0" w:afterLines="0" w:after="0" w:line="240" w:lineRule="auto"/>
              <w:ind w:firstLineChars="0" w:firstLine="0"/>
              <w:jc w:val="left"/>
              <w:rPr>
                <w:rFonts w:eastAsia="楷体_GB2312" w:cs="Times New Roman"/>
                <w:color w:val="000000"/>
                <w:sz w:val="52"/>
                <w:szCs w:val="24"/>
              </w:rPr>
            </w:pPr>
          </w:p>
        </w:tc>
      </w:tr>
      <w:tr w:rsidR="00843181" w:rsidRPr="00843181" w14:paraId="59B3A579" w14:textId="77777777" w:rsidTr="001A2313">
        <w:trPr>
          <w:trHeight w:val="1105"/>
          <w:jc w:val="center"/>
        </w:trPr>
        <w:tc>
          <w:tcPr>
            <w:tcW w:w="9135" w:type="dxa"/>
            <w:gridSpan w:val="9"/>
            <w:tcBorders>
              <w:top w:val="nil"/>
              <w:left w:val="nil"/>
              <w:bottom w:val="nil"/>
              <w:right w:val="nil"/>
            </w:tcBorders>
          </w:tcPr>
          <w:p w14:paraId="65B64E69" w14:textId="77777777" w:rsidR="00843181" w:rsidRPr="00843181" w:rsidRDefault="00843181" w:rsidP="00843181">
            <w:pPr>
              <w:adjustRightInd w:val="0"/>
              <w:snapToGrid w:val="0"/>
              <w:spacing w:beforeLines="0" w:before="0" w:afterLines="0" w:after="0" w:line="240" w:lineRule="auto"/>
              <w:ind w:firstLineChars="0" w:firstLine="0"/>
              <w:rPr>
                <w:rFonts w:eastAsia="楷体_GB2312" w:cs="Times New Roman"/>
                <w:color w:val="000000"/>
                <w:sz w:val="32"/>
                <w:szCs w:val="32"/>
              </w:rPr>
            </w:pPr>
          </w:p>
          <w:p w14:paraId="1DEAF487" w14:textId="77777777" w:rsidR="00843181" w:rsidRPr="00843181" w:rsidRDefault="00843181" w:rsidP="00843181">
            <w:pPr>
              <w:adjustRightInd w:val="0"/>
              <w:snapToGrid w:val="0"/>
              <w:spacing w:beforeLines="0" w:before="0" w:afterLines="0" w:after="0" w:line="240" w:lineRule="auto"/>
              <w:ind w:firstLineChars="0" w:firstLine="0"/>
              <w:rPr>
                <w:rFonts w:eastAsia="楷体_GB2312" w:cs="Times New Roman"/>
                <w:color w:val="000000"/>
                <w:sz w:val="32"/>
                <w:szCs w:val="32"/>
              </w:rPr>
            </w:pPr>
          </w:p>
        </w:tc>
      </w:tr>
      <w:tr w:rsidR="00843181" w:rsidRPr="00843181" w14:paraId="3CD06EA3" w14:textId="77777777" w:rsidTr="001A2313">
        <w:trPr>
          <w:trHeight w:val="462"/>
          <w:jc w:val="center"/>
        </w:trPr>
        <w:tc>
          <w:tcPr>
            <w:tcW w:w="9135" w:type="dxa"/>
            <w:gridSpan w:val="9"/>
            <w:tcBorders>
              <w:top w:val="nil"/>
              <w:left w:val="nil"/>
              <w:bottom w:val="nil"/>
              <w:right w:val="nil"/>
            </w:tcBorders>
          </w:tcPr>
          <w:p w14:paraId="5BE00944" w14:textId="77777777" w:rsidR="00843181" w:rsidRPr="00843181" w:rsidRDefault="00843181" w:rsidP="00843181">
            <w:pPr>
              <w:adjustRightInd w:val="0"/>
              <w:snapToGrid w:val="0"/>
              <w:spacing w:beforeLines="0" w:before="0" w:afterLines="0" w:after="0" w:line="240" w:lineRule="auto"/>
              <w:ind w:firstLineChars="0" w:firstLine="0"/>
              <w:jc w:val="center"/>
              <w:rPr>
                <w:rFonts w:eastAsia="黑体" w:cs="Times New Roman"/>
                <w:color w:val="000000"/>
                <w:sz w:val="32"/>
                <w:szCs w:val="24"/>
              </w:rPr>
            </w:pPr>
            <w:r w:rsidRPr="00843181">
              <w:rPr>
                <w:rFonts w:eastAsia="黑体" w:cs="Times New Roman" w:hint="eastAsia"/>
                <w:color w:val="000000"/>
                <w:spacing w:val="20"/>
                <w:sz w:val="32"/>
                <w:szCs w:val="24"/>
              </w:rPr>
              <w:t>二〇</w:t>
            </w:r>
            <w:r>
              <w:rPr>
                <w:rFonts w:eastAsia="黑体" w:cs="Times New Roman" w:hint="eastAsia"/>
                <w:color w:val="000000"/>
                <w:spacing w:val="20"/>
                <w:sz w:val="32"/>
                <w:szCs w:val="24"/>
              </w:rPr>
              <w:t>二二</w:t>
            </w:r>
            <w:r w:rsidRPr="00843181">
              <w:rPr>
                <w:rFonts w:eastAsia="黑体" w:cs="Times New Roman" w:hint="eastAsia"/>
                <w:color w:val="000000"/>
                <w:spacing w:val="20"/>
                <w:sz w:val="32"/>
                <w:szCs w:val="24"/>
              </w:rPr>
              <w:t>年五</w:t>
            </w:r>
            <w:r w:rsidRPr="00843181">
              <w:rPr>
                <w:rFonts w:eastAsia="黑体" w:cs="Times New Roman" w:hint="eastAsia"/>
                <w:color w:val="000000"/>
                <w:sz w:val="32"/>
                <w:szCs w:val="24"/>
              </w:rPr>
              <w:t>月</w:t>
            </w:r>
          </w:p>
        </w:tc>
      </w:tr>
    </w:tbl>
    <w:p w14:paraId="23314380" w14:textId="77777777" w:rsidR="00843181" w:rsidRDefault="00843181" w:rsidP="00AA32E4">
      <w:pPr>
        <w:spacing w:before="60" w:after="60"/>
        <w:ind w:firstLine="480"/>
      </w:pPr>
    </w:p>
    <w:p w14:paraId="33F748A3" w14:textId="77777777" w:rsidR="00843181" w:rsidRDefault="00843181">
      <w:pPr>
        <w:widowControl/>
        <w:spacing w:beforeLines="0" w:before="0" w:afterLines="0" w:after="0" w:line="240" w:lineRule="auto"/>
        <w:ind w:firstLineChars="0" w:firstLine="0"/>
        <w:jc w:val="left"/>
      </w:pPr>
      <w:r>
        <w:lastRenderedPageBreak/>
        <w:br w:type="page"/>
      </w:r>
    </w:p>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135"/>
      </w:tblGrid>
      <w:tr w:rsidR="00ED7A66" w:rsidRPr="00ED7A66" w14:paraId="5DE022DC" w14:textId="77777777" w:rsidTr="00B312FF">
        <w:trPr>
          <w:jc w:val="center"/>
        </w:trPr>
        <w:tc>
          <w:tcPr>
            <w:tcW w:w="9135" w:type="dxa"/>
            <w:tcBorders>
              <w:top w:val="nil"/>
              <w:left w:val="nil"/>
              <w:bottom w:val="nil"/>
              <w:right w:val="nil"/>
            </w:tcBorders>
          </w:tcPr>
          <w:p w14:paraId="30AA6577" w14:textId="77777777" w:rsidR="00ED7A66" w:rsidRPr="00ED7A66" w:rsidRDefault="00ED7A66" w:rsidP="00ED7A66">
            <w:pPr>
              <w:spacing w:beforeLines="0" w:before="0" w:afterLines="0" w:after="0" w:line="360" w:lineRule="auto"/>
              <w:ind w:firstLineChars="1000" w:firstLine="3012"/>
              <w:rPr>
                <w:rFonts w:ascii="宋体" w:hAnsi="宋体" w:cs="Times New Roman"/>
                <w:b/>
                <w:kern w:val="0"/>
                <w:sz w:val="30"/>
                <w:szCs w:val="30"/>
              </w:rPr>
            </w:pPr>
          </w:p>
          <w:p w14:paraId="14034E51" w14:textId="77777777" w:rsidR="00ED7A66" w:rsidRPr="00ED7A66" w:rsidRDefault="00ED7A66" w:rsidP="00ED7A66">
            <w:pPr>
              <w:spacing w:beforeLines="0" w:before="0" w:afterLines="0" w:after="0" w:line="360" w:lineRule="auto"/>
              <w:ind w:firstLineChars="0" w:firstLine="0"/>
              <w:jc w:val="center"/>
              <w:rPr>
                <w:rFonts w:cs="Times New Roman"/>
                <w:b/>
                <w:szCs w:val="24"/>
              </w:rPr>
            </w:pPr>
          </w:p>
        </w:tc>
      </w:tr>
      <w:tr w:rsidR="00ED7A66" w:rsidRPr="00ED7A66" w14:paraId="567BEBE5" w14:textId="77777777" w:rsidTr="00B312FF">
        <w:trPr>
          <w:trHeight w:val="68"/>
          <w:jc w:val="center"/>
        </w:trPr>
        <w:tc>
          <w:tcPr>
            <w:tcW w:w="9135" w:type="dxa"/>
            <w:tcBorders>
              <w:top w:val="nil"/>
              <w:left w:val="nil"/>
              <w:bottom w:val="nil"/>
              <w:right w:val="nil"/>
            </w:tcBorders>
          </w:tcPr>
          <w:p w14:paraId="7AA63CEB" w14:textId="77777777" w:rsidR="00ED7A66" w:rsidRPr="00ED7A66" w:rsidRDefault="00ED7A66" w:rsidP="00ED7A66">
            <w:pPr>
              <w:adjustRightInd w:val="0"/>
              <w:snapToGrid w:val="0"/>
              <w:spacing w:beforeLines="0" w:before="100" w:beforeAutospacing="1" w:afterLines="0" w:after="100" w:afterAutospacing="1" w:line="480" w:lineRule="auto"/>
              <w:ind w:firstLineChars="0" w:firstLine="0"/>
              <w:mirrorIndents/>
              <w:jc w:val="center"/>
              <w:rPr>
                <w:rFonts w:eastAsia="黑体" w:cs="Times New Roman"/>
                <w:bCs/>
                <w:spacing w:val="20"/>
                <w:sz w:val="32"/>
                <w:szCs w:val="24"/>
              </w:rPr>
            </w:pPr>
            <w:r w:rsidRPr="00ED7A66">
              <w:rPr>
                <w:rFonts w:eastAsia="黑体" w:cs="Times New Roman"/>
                <w:bCs/>
                <w:spacing w:val="-1"/>
                <w:kern w:val="0"/>
                <w:sz w:val="48"/>
                <w:szCs w:val="52"/>
              </w:rPr>
              <w:t>Master</w:t>
            </w:r>
            <w:r w:rsidRPr="00ED7A66">
              <w:rPr>
                <w:rFonts w:cs="Times New Roman"/>
                <w:kern w:val="0"/>
                <w:sz w:val="44"/>
                <w:szCs w:val="44"/>
              </w:rPr>
              <w:t xml:space="preserve"> Dissertation of Wuhan University</w:t>
            </w:r>
          </w:p>
        </w:tc>
      </w:tr>
    </w:tbl>
    <w:p w14:paraId="6B159904" w14:textId="77777777" w:rsidR="00ED7A66" w:rsidRPr="00ED7A66" w:rsidRDefault="00ED7A66" w:rsidP="00ED7A66">
      <w:pPr>
        <w:spacing w:beforeLines="600" w:before="1440" w:afterLines="600" w:after="1440" w:line="360" w:lineRule="auto"/>
        <w:ind w:firstLineChars="0" w:firstLine="0"/>
        <w:jc w:val="center"/>
        <w:rPr>
          <w:rFonts w:cs="Times New Roman"/>
          <w:kern w:val="0"/>
          <w:sz w:val="44"/>
          <w:szCs w:val="44"/>
        </w:rPr>
      </w:pPr>
      <w:r w:rsidRPr="00ED7A66">
        <w:rPr>
          <w:rFonts w:cs="Times New Roman"/>
          <w:kern w:val="0"/>
          <w:sz w:val="44"/>
          <w:szCs w:val="44"/>
        </w:rPr>
        <w:t xml:space="preserve">Research </w:t>
      </w:r>
      <w:r>
        <w:rPr>
          <w:rFonts w:cs="Times New Roman"/>
          <w:kern w:val="0"/>
          <w:sz w:val="44"/>
          <w:szCs w:val="44"/>
        </w:rPr>
        <w:t>and Implementation of Key Technologies for GNSS Real-time Filter</w:t>
      </w:r>
      <w:r w:rsidR="00837927">
        <w:rPr>
          <w:rFonts w:cs="Times New Roman"/>
          <w:kern w:val="0"/>
          <w:sz w:val="44"/>
          <w:szCs w:val="44"/>
        </w:rPr>
        <w:t>ed Orbit Determination</w:t>
      </w:r>
    </w:p>
    <w:p w14:paraId="369C0CB7" w14:textId="77777777" w:rsidR="00ED7A66" w:rsidRPr="00ED7A66" w:rsidRDefault="00ED7A66" w:rsidP="00ED7A66">
      <w:pPr>
        <w:adjustRightInd w:val="0"/>
        <w:snapToGrid w:val="0"/>
        <w:spacing w:beforeLines="0" w:before="0" w:afterLines="0" w:after="0" w:line="360" w:lineRule="auto"/>
        <w:ind w:firstLineChars="0" w:firstLine="0"/>
        <w:jc w:val="center"/>
        <w:rPr>
          <w:rFonts w:cs="Times New Roman"/>
          <w:kern w:val="0"/>
          <w:sz w:val="28"/>
          <w:szCs w:val="28"/>
        </w:rPr>
      </w:pPr>
    </w:p>
    <w:p w14:paraId="1BA08F71" w14:textId="77777777" w:rsidR="00ED7A66" w:rsidRPr="00ED7A66" w:rsidRDefault="00ED7A66" w:rsidP="00ED7A66">
      <w:pPr>
        <w:adjustRightInd w:val="0"/>
        <w:snapToGrid w:val="0"/>
        <w:spacing w:beforeLines="0" w:before="0" w:afterLines="0" w:after="0" w:line="360" w:lineRule="auto"/>
        <w:ind w:firstLineChars="0" w:firstLine="0"/>
        <w:jc w:val="center"/>
        <w:rPr>
          <w:rFonts w:cs="Times New Roman"/>
          <w:kern w:val="0"/>
          <w:sz w:val="28"/>
          <w:szCs w:val="28"/>
        </w:rPr>
      </w:pPr>
      <w:r w:rsidRPr="00ED7A66">
        <w:rPr>
          <w:rFonts w:cs="Times New Roman"/>
          <w:kern w:val="0"/>
          <w:sz w:val="28"/>
          <w:szCs w:val="28"/>
        </w:rPr>
        <w:t>By</w:t>
      </w:r>
    </w:p>
    <w:p w14:paraId="79AB960C" w14:textId="77777777" w:rsidR="00ED7A66" w:rsidRPr="00ED7A66" w:rsidRDefault="00837927" w:rsidP="00ED7A66">
      <w:pPr>
        <w:adjustRightInd w:val="0"/>
        <w:snapToGrid w:val="0"/>
        <w:spacing w:beforeLines="0" w:before="0" w:afterLines="0" w:after="0" w:line="360" w:lineRule="auto"/>
        <w:ind w:firstLineChars="0" w:firstLine="0"/>
        <w:jc w:val="center"/>
        <w:rPr>
          <w:rFonts w:cs="Times New Roman"/>
          <w:kern w:val="0"/>
          <w:sz w:val="28"/>
          <w:szCs w:val="28"/>
        </w:rPr>
      </w:pPr>
      <w:r>
        <w:rPr>
          <w:rFonts w:cs="Times New Roman"/>
          <w:kern w:val="0"/>
          <w:sz w:val="28"/>
          <w:szCs w:val="28"/>
        </w:rPr>
        <w:t>Zheng</w:t>
      </w:r>
      <w:r w:rsidR="00ED7A66" w:rsidRPr="00ED7A66">
        <w:rPr>
          <w:rFonts w:cs="Times New Roman"/>
          <w:kern w:val="0"/>
          <w:sz w:val="28"/>
          <w:szCs w:val="28"/>
        </w:rPr>
        <w:t xml:space="preserve"> </w:t>
      </w:r>
      <w:r>
        <w:rPr>
          <w:rFonts w:cs="Times New Roman"/>
          <w:kern w:val="0"/>
          <w:sz w:val="28"/>
          <w:szCs w:val="28"/>
        </w:rPr>
        <w:t>Hongjie</w:t>
      </w:r>
    </w:p>
    <w:p w14:paraId="46A84CCF" w14:textId="77777777" w:rsidR="00ED7A66" w:rsidRPr="00ED7A66" w:rsidRDefault="00ED7A66" w:rsidP="00ED7A66">
      <w:pPr>
        <w:adjustRightInd w:val="0"/>
        <w:snapToGrid w:val="0"/>
        <w:spacing w:beforeLines="0" w:before="0" w:afterLines="0" w:after="0" w:line="360" w:lineRule="auto"/>
        <w:ind w:firstLineChars="0" w:firstLine="0"/>
        <w:jc w:val="center"/>
        <w:rPr>
          <w:rFonts w:cs="Times New Roman"/>
          <w:kern w:val="0"/>
          <w:sz w:val="28"/>
          <w:szCs w:val="28"/>
        </w:rPr>
      </w:pPr>
    </w:p>
    <w:p w14:paraId="4197842E" w14:textId="77777777" w:rsidR="00ED7A66" w:rsidRPr="00ED7A66" w:rsidRDefault="00ED7A66" w:rsidP="00ED7A66">
      <w:pPr>
        <w:adjustRightInd w:val="0"/>
        <w:snapToGrid w:val="0"/>
        <w:spacing w:beforeLines="0" w:before="0" w:afterLines="0" w:after="0" w:line="360" w:lineRule="auto"/>
        <w:ind w:firstLineChars="0" w:firstLine="0"/>
        <w:jc w:val="center"/>
        <w:rPr>
          <w:rFonts w:cs="Times New Roman"/>
          <w:kern w:val="0"/>
          <w:sz w:val="28"/>
          <w:szCs w:val="28"/>
        </w:rPr>
      </w:pPr>
    </w:p>
    <w:p w14:paraId="6CB6B086" w14:textId="77777777" w:rsidR="00ED7A66" w:rsidRPr="00ED7A66" w:rsidRDefault="00ED7A66" w:rsidP="00ED7A66">
      <w:pPr>
        <w:spacing w:beforeLines="0" w:before="0" w:afterLines="0" w:after="0" w:line="360" w:lineRule="auto"/>
        <w:ind w:firstLineChars="0" w:firstLine="0"/>
        <w:rPr>
          <w:rFonts w:cs="Times New Roman"/>
          <w:kern w:val="0"/>
          <w:sz w:val="21"/>
          <w:szCs w:val="24"/>
        </w:rPr>
      </w:pPr>
    </w:p>
    <w:p w14:paraId="379F0063" w14:textId="77777777" w:rsidR="00ED7A66" w:rsidRPr="00ED7A66" w:rsidRDefault="00ED7A66" w:rsidP="00ED7A66">
      <w:pPr>
        <w:spacing w:beforeLines="0" w:before="0" w:afterLines="0" w:after="0" w:line="360" w:lineRule="auto"/>
        <w:ind w:firstLineChars="0" w:firstLine="0"/>
        <w:jc w:val="center"/>
        <w:rPr>
          <w:rFonts w:cs="Times New Roman"/>
          <w:i/>
          <w:kern w:val="0"/>
          <w:sz w:val="28"/>
          <w:szCs w:val="28"/>
        </w:rPr>
      </w:pPr>
      <w:r w:rsidRPr="00ED7A66">
        <w:rPr>
          <w:rFonts w:cs="Times New Roman"/>
          <w:i/>
          <w:kern w:val="0"/>
          <w:sz w:val="28"/>
          <w:szCs w:val="28"/>
        </w:rPr>
        <w:t>Supervised by</w:t>
      </w:r>
    </w:p>
    <w:p w14:paraId="69DEAB9B" w14:textId="77777777" w:rsidR="00ED7A66" w:rsidRPr="00ED7A66" w:rsidRDefault="00ED7A66" w:rsidP="00ED7A66">
      <w:pPr>
        <w:spacing w:beforeLines="0" w:before="0" w:afterLines="0" w:after="0" w:line="360" w:lineRule="auto"/>
        <w:ind w:firstLineChars="0" w:firstLine="0"/>
        <w:jc w:val="center"/>
        <w:rPr>
          <w:rFonts w:cs="Times New Roman"/>
          <w:kern w:val="0"/>
          <w:sz w:val="28"/>
          <w:szCs w:val="28"/>
        </w:rPr>
      </w:pPr>
      <w:r w:rsidRPr="00ED7A66">
        <w:rPr>
          <w:rFonts w:cs="Times New Roman"/>
          <w:kern w:val="0"/>
          <w:sz w:val="28"/>
          <w:szCs w:val="28"/>
        </w:rPr>
        <w:t xml:space="preserve">Prof. </w:t>
      </w:r>
      <w:r w:rsidR="00837927">
        <w:rPr>
          <w:rFonts w:cs="Times New Roman"/>
          <w:kern w:val="0"/>
          <w:sz w:val="28"/>
          <w:szCs w:val="28"/>
        </w:rPr>
        <w:t>Li Xingxing</w:t>
      </w:r>
    </w:p>
    <w:p w14:paraId="1E6A4AC1" w14:textId="77777777" w:rsidR="00ED7A66" w:rsidRPr="00ED7A66" w:rsidRDefault="00ED7A66" w:rsidP="00ED7A66">
      <w:pPr>
        <w:spacing w:beforeLines="0" w:before="0" w:afterLines="0" w:after="0" w:line="360" w:lineRule="auto"/>
        <w:ind w:firstLineChars="0" w:firstLine="0"/>
        <w:jc w:val="center"/>
        <w:rPr>
          <w:rFonts w:cs="Times New Roman"/>
          <w:kern w:val="0"/>
          <w:sz w:val="28"/>
          <w:szCs w:val="28"/>
        </w:rPr>
      </w:pPr>
    </w:p>
    <w:p w14:paraId="6EC281BD" w14:textId="77777777" w:rsidR="00ED7A66" w:rsidRPr="00ED7A66" w:rsidRDefault="00ED7A66" w:rsidP="00ED7A66">
      <w:pPr>
        <w:spacing w:beforeLines="0" w:before="0" w:afterLines="0" w:after="0" w:line="360" w:lineRule="auto"/>
        <w:ind w:firstLineChars="0" w:firstLine="0"/>
        <w:jc w:val="center"/>
        <w:rPr>
          <w:rFonts w:cs="Times New Roman"/>
          <w:kern w:val="0"/>
          <w:sz w:val="28"/>
          <w:szCs w:val="28"/>
        </w:rPr>
      </w:pPr>
    </w:p>
    <w:p w14:paraId="36F80F45" w14:textId="77777777" w:rsidR="00ED7A66" w:rsidRPr="00ED7A66" w:rsidRDefault="00ED7A66" w:rsidP="00ED7A66">
      <w:pPr>
        <w:spacing w:beforeLines="0" w:before="0" w:afterLines="0" w:after="0" w:line="360" w:lineRule="auto"/>
        <w:ind w:firstLineChars="0" w:firstLine="0"/>
        <w:jc w:val="center"/>
        <w:rPr>
          <w:rFonts w:cs="Times New Roman"/>
          <w:kern w:val="0"/>
          <w:sz w:val="28"/>
          <w:szCs w:val="28"/>
        </w:rPr>
      </w:pPr>
    </w:p>
    <w:p w14:paraId="656E9B36" w14:textId="77777777" w:rsidR="00ED7A66" w:rsidRPr="00ED7A66" w:rsidRDefault="00ED7A66" w:rsidP="00ED7A66">
      <w:pPr>
        <w:spacing w:beforeLines="0" w:before="0" w:afterLines="0" w:after="0" w:line="360" w:lineRule="auto"/>
        <w:ind w:firstLineChars="0" w:firstLine="0"/>
        <w:rPr>
          <w:rFonts w:cs="Times New Roman"/>
          <w:kern w:val="0"/>
          <w:sz w:val="21"/>
          <w:szCs w:val="24"/>
        </w:rPr>
      </w:pPr>
    </w:p>
    <w:p w14:paraId="5F455BF4" w14:textId="77777777" w:rsidR="00ED7A66" w:rsidRPr="00ED7A66" w:rsidRDefault="00ED7A66" w:rsidP="00ED7A66">
      <w:pPr>
        <w:spacing w:beforeLines="0" w:before="0" w:afterLines="0" w:after="0" w:line="360" w:lineRule="auto"/>
        <w:ind w:firstLineChars="0" w:firstLine="0"/>
        <w:jc w:val="center"/>
        <w:rPr>
          <w:rFonts w:cs="Times New Roman"/>
          <w:kern w:val="0"/>
          <w:sz w:val="28"/>
          <w:szCs w:val="28"/>
        </w:rPr>
      </w:pPr>
      <w:r w:rsidRPr="00ED7A66">
        <w:rPr>
          <w:rFonts w:cs="Times New Roman"/>
          <w:kern w:val="0"/>
          <w:sz w:val="28"/>
          <w:szCs w:val="28"/>
        </w:rPr>
        <w:t xml:space="preserve">School of </w:t>
      </w:r>
      <w:r w:rsidR="00837927">
        <w:rPr>
          <w:rFonts w:cs="Times New Roman"/>
          <w:kern w:val="0"/>
          <w:sz w:val="28"/>
          <w:szCs w:val="28"/>
        </w:rPr>
        <w:t>Geodesy and Geomatics</w:t>
      </w:r>
    </w:p>
    <w:p w14:paraId="02E58AB8" w14:textId="77777777" w:rsidR="00ED7A66" w:rsidRPr="00ED7A66" w:rsidRDefault="00ED7A66" w:rsidP="00ED7A66">
      <w:pPr>
        <w:spacing w:beforeLines="0" w:before="0" w:afterLines="0" w:after="0" w:line="360" w:lineRule="auto"/>
        <w:ind w:firstLineChars="0" w:firstLine="0"/>
        <w:jc w:val="center"/>
        <w:rPr>
          <w:rFonts w:cs="Times New Roman"/>
          <w:kern w:val="0"/>
          <w:sz w:val="28"/>
          <w:szCs w:val="28"/>
        </w:rPr>
      </w:pPr>
      <w:r w:rsidRPr="00ED7A66">
        <w:rPr>
          <w:rFonts w:cs="Times New Roman"/>
          <w:kern w:val="0"/>
          <w:sz w:val="28"/>
          <w:szCs w:val="28"/>
        </w:rPr>
        <w:t>Wuhan University</w:t>
      </w:r>
    </w:p>
    <w:p w14:paraId="3B07579C" w14:textId="77777777" w:rsidR="00ED7A66" w:rsidRPr="00ED7A66" w:rsidRDefault="00ED7A66" w:rsidP="00ED7A66">
      <w:pPr>
        <w:spacing w:beforeLines="0" w:before="0" w:afterLines="0" w:after="0" w:line="360" w:lineRule="auto"/>
        <w:ind w:firstLineChars="0" w:firstLine="0"/>
        <w:jc w:val="center"/>
        <w:rPr>
          <w:rFonts w:cs="Times New Roman"/>
          <w:kern w:val="0"/>
          <w:sz w:val="28"/>
          <w:szCs w:val="28"/>
        </w:rPr>
      </w:pPr>
      <w:r w:rsidRPr="00ED7A66">
        <w:rPr>
          <w:rFonts w:cs="Times New Roman"/>
          <w:kern w:val="0"/>
          <w:sz w:val="28"/>
          <w:szCs w:val="28"/>
        </w:rPr>
        <w:t>May, 2</w:t>
      </w:r>
      <w:r w:rsidR="00837927">
        <w:rPr>
          <w:rFonts w:cs="Times New Roman"/>
          <w:kern w:val="0"/>
          <w:sz w:val="28"/>
          <w:szCs w:val="28"/>
        </w:rPr>
        <w:t>022</w:t>
      </w:r>
    </w:p>
    <w:p w14:paraId="23B8E04E" w14:textId="77777777" w:rsidR="00ED7A66" w:rsidRPr="00ED7A66" w:rsidRDefault="00ED7A66" w:rsidP="00ED7A66">
      <w:pPr>
        <w:spacing w:beforeLines="0" w:before="0" w:afterLines="0" w:after="0" w:line="360" w:lineRule="auto"/>
        <w:ind w:firstLineChars="0" w:firstLine="0"/>
        <w:jc w:val="center"/>
        <w:rPr>
          <w:rFonts w:ascii="宋体" w:hAnsi="宋体" w:cs="Times New Roman"/>
          <w:kern w:val="0"/>
          <w:sz w:val="28"/>
          <w:szCs w:val="28"/>
        </w:rPr>
      </w:pPr>
    </w:p>
    <w:p w14:paraId="0681D8A5" w14:textId="77777777" w:rsidR="00ED7A66" w:rsidRDefault="00ED7A66">
      <w:pPr>
        <w:widowControl/>
        <w:spacing w:beforeLines="0" w:before="0" w:afterLines="0" w:after="0" w:line="240" w:lineRule="auto"/>
        <w:ind w:firstLineChars="0" w:firstLine="0"/>
        <w:jc w:val="left"/>
        <w:rPr>
          <w:sz w:val="44"/>
          <w:szCs w:val="44"/>
        </w:rPr>
      </w:pPr>
    </w:p>
    <w:p w14:paraId="3E60F048" w14:textId="77777777" w:rsidR="00500C0D" w:rsidRDefault="00ED7A66">
      <w:pPr>
        <w:widowControl/>
        <w:spacing w:beforeLines="0" w:before="0" w:afterLines="0" w:after="0" w:line="240" w:lineRule="auto"/>
        <w:ind w:firstLineChars="0" w:firstLine="0"/>
        <w:jc w:val="left"/>
        <w:rPr>
          <w:sz w:val="44"/>
          <w:szCs w:val="44"/>
        </w:rPr>
      </w:pPr>
      <w:r>
        <w:rPr>
          <w:sz w:val="44"/>
          <w:szCs w:val="44"/>
        </w:rPr>
        <w:br w:type="page"/>
      </w:r>
    </w:p>
    <w:p w14:paraId="27EED8CB" w14:textId="77777777" w:rsidR="00500C0D" w:rsidRDefault="00500C0D" w:rsidP="00500C0D">
      <w:pPr>
        <w:spacing w:beforeLines="0" w:before="0" w:afterLines="0" w:after="0"/>
        <w:ind w:firstLine="422"/>
        <w:rPr>
          <w:rFonts w:hAnsi="宋体" w:cs="Times New Roman"/>
          <w:b/>
          <w:color w:val="000000"/>
          <w:sz w:val="21"/>
          <w:szCs w:val="21"/>
        </w:rPr>
      </w:pPr>
    </w:p>
    <w:p w14:paraId="10FFA709" w14:textId="77777777" w:rsidR="00500C0D" w:rsidRPr="00500C0D" w:rsidRDefault="00500C0D" w:rsidP="00500C0D">
      <w:pPr>
        <w:spacing w:beforeLines="0" w:before="0" w:afterLines="0" w:after="0"/>
        <w:ind w:firstLine="480"/>
        <w:rPr>
          <w:rFonts w:cs="Times New Roman"/>
          <w:szCs w:val="24"/>
        </w:rPr>
      </w:pPr>
    </w:p>
    <w:p w14:paraId="3AB7BC17" w14:textId="77777777" w:rsidR="00500C0D" w:rsidRPr="00500C0D" w:rsidRDefault="00500C0D" w:rsidP="00500C0D">
      <w:pPr>
        <w:spacing w:beforeLines="0" w:before="0" w:afterLines="0" w:after="0"/>
        <w:ind w:firstLineChars="0" w:firstLine="0"/>
        <w:jc w:val="center"/>
        <w:rPr>
          <w:rFonts w:ascii="黑体" w:eastAsia="黑体" w:hAnsi="黑体" w:cs="Times New Roman"/>
          <w:color w:val="FF0000"/>
          <w:szCs w:val="24"/>
        </w:rPr>
      </w:pPr>
      <w:bookmarkStart w:id="0" w:name="_Hlk100861934"/>
      <w:r w:rsidRPr="00500C0D">
        <w:rPr>
          <w:rFonts w:ascii="黑体" w:eastAsia="黑体" w:hAnsi="黑体" w:cs="Times New Roman"/>
          <w:color w:val="000000"/>
          <w:sz w:val="36"/>
          <w:szCs w:val="36"/>
        </w:rPr>
        <w:t>论文原创性声明</w:t>
      </w:r>
    </w:p>
    <w:p w14:paraId="35B7A48F" w14:textId="77777777" w:rsidR="00500C0D" w:rsidRPr="00500C0D" w:rsidRDefault="00500C0D" w:rsidP="00500C0D">
      <w:pPr>
        <w:spacing w:beforeLines="0" w:before="0" w:afterLines="0" w:after="0"/>
        <w:ind w:firstLineChars="0" w:firstLine="0"/>
        <w:jc w:val="center"/>
        <w:rPr>
          <w:rFonts w:cs="Times New Roman"/>
          <w:szCs w:val="24"/>
        </w:rPr>
      </w:pPr>
    </w:p>
    <w:p w14:paraId="6130D27F" w14:textId="77777777" w:rsidR="00500C0D" w:rsidRPr="00500C0D" w:rsidRDefault="00500C0D" w:rsidP="00500C0D">
      <w:pPr>
        <w:spacing w:beforeLines="0" w:before="0" w:afterLines="0" w:after="0"/>
        <w:ind w:firstLineChars="0" w:firstLine="0"/>
        <w:jc w:val="center"/>
        <w:rPr>
          <w:rFonts w:cs="Times New Roman"/>
          <w:b/>
          <w:szCs w:val="24"/>
        </w:rPr>
      </w:pPr>
    </w:p>
    <w:p w14:paraId="29083618" w14:textId="77777777" w:rsidR="00500C0D" w:rsidRPr="00500C0D" w:rsidRDefault="00500C0D" w:rsidP="00500C0D">
      <w:pPr>
        <w:spacing w:beforeLines="0" w:before="0" w:afterLines="0" w:after="0" w:line="560" w:lineRule="atLeast"/>
        <w:ind w:firstLine="560"/>
        <w:rPr>
          <w:rFonts w:cs="Times New Roman"/>
          <w:sz w:val="28"/>
          <w:szCs w:val="28"/>
        </w:rPr>
      </w:pPr>
      <w:r w:rsidRPr="00500C0D">
        <w:rPr>
          <w:rFonts w:hAnsi="宋体" w:cs="Times New Roman"/>
          <w:sz w:val="28"/>
          <w:szCs w:val="28"/>
        </w:rPr>
        <w:t>本人郑重声明：所呈交的学位论文，是本人在导师指导下，独立进行研究工作所取得的研究成果。除文中已经标明引用的内容外，本论文不包含任何其他个人或集体已经发表或撰写过的研究成果。对本文的研究做出贡献的个人和集体，均已在文中以明确方式标明。本声明的法律结果由本人承担。</w:t>
      </w:r>
    </w:p>
    <w:bookmarkEnd w:id="0"/>
    <w:p w14:paraId="3B0FF609" w14:textId="77777777" w:rsidR="00500C0D" w:rsidRPr="00500C0D" w:rsidRDefault="00500C0D" w:rsidP="00500C0D">
      <w:pPr>
        <w:spacing w:beforeLines="0" w:before="0" w:afterLines="0" w:after="0" w:line="560" w:lineRule="atLeast"/>
        <w:ind w:firstLine="560"/>
        <w:rPr>
          <w:rFonts w:cs="Times New Roman"/>
          <w:sz w:val="28"/>
          <w:szCs w:val="28"/>
        </w:rPr>
      </w:pPr>
      <w:r w:rsidRPr="00500C0D">
        <w:rPr>
          <w:rFonts w:cs="Times New Roman"/>
          <w:sz w:val="28"/>
          <w:szCs w:val="28"/>
        </w:rPr>
        <w:t xml:space="preserve">     </w:t>
      </w:r>
    </w:p>
    <w:p w14:paraId="6E5E7D66" w14:textId="77777777" w:rsidR="00500C0D" w:rsidRPr="00500C0D" w:rsidRDefault="00500C0D" w:rsidP="00500C0D">
      <w:pPr>
        <w:spacing w:beforeLines="0" w:before="0" w:afterLines="0" w:after="0" w:line="560" w:lineRule="atLeast"/>
        <w:ind w:firstLineChars="1650" w:firstLine="4620"/>
        <w:rPr>
          <w:rFonts w:cs="Times New Roman"/>
          <w:sz w:val="28"/>
          <w:szCs w:val="28"/>
        </w:rPr>
      </w:pPr>
      <w:r w:rsidRPr="00500C0D">
        <w:rPr>
          <w:rFonts w:hAnsi="宋体" w:cs="Times New Roman"/>
          <w:sz w:val="28"/>
          <w:szCs w:val="28"/>
        </w:rPr>
        <w:t>学位论文作者（签名）：</w:t>
      </w:r>
    </w:p>
    <w:p w14:paraId="39FDB2DB" w14:textId="77777777" w:rsidR="00500C0D" w:rsidRPr="00500C0D" w:rsidRDefault="00500C0D" w:rsidP="00500C0D">
      <w:pPr>
        <w:spacing w:beforeLines="100" w:before="240" w:afterLines="0" w:after="0" w:line="560" w:lineRule="atLeast"/>
        <w:ind w:firstLineChars="1700" w:firstLine="4760"/>
        <w:rPr>
          <w:rFonts w:cs="Times New Roman"/>
          <w:sz w:val="28"/>
          <w:szCs w:val="28"/>
        </w:rPr>
      </w:pPr>
      <w:r w:rsidRPr="00500C0D">
        <w:rPr>
          <w:rFonts w:hAnsi="宋体" w:cs="Times New Roman"/>
          <w:sz w:val="28"/>
          <w:szCs w:val="28"/>
        </w:rPr>
        <w:t>年</w:t>
      </w:r>
      <w:r w:rsidRPr="00500C0D">
        <w:rPr>
          <w:rFonts w:cs="Times New Roman"/>
          <w:sz w:val="28"/>
          <w:szCs w:val="28"/>
        </w:rPr>
        <w:t xml:space="preserve">     </w:t>
      </w:r>
      <w:r w:rsidRPr="00500C0D">
        <w:rPr>
          <w:rFonts w:hAnsi="宋体" w:cs="Times New Roman"/>
          <w:sz w:val="28"/>
          <w:szCs w:val="28"/>
        </w:rPr>
        <w:t>月</w:t>
      </w:r>
      <w:r w:rsidRPr="00500C0D">
        <w:rPr>
          <w:rFonts w:cs="Times New Roman"/>
          <w:sz w:val="28"/>
          <w:szCs w:val="28"/>
        </w:rPr>
        <w:t xml:space="preserve">     </w:t>
      </w:r>
      <w:r w:rsidRPr="00500C0D">
        <w:rPr>
          <w:rFonts w:hAnsi="宋体" w:cs="Times New Roman"/>
          <w:sz w:val="28"/>
          <w:szCs w:val="28"/>
        </w:rPr>
        <w:t>日</w:t>
      </w:r>
    </w:p>
    <w:p w14:paraId="54C35EB0" w14:textId="77777777" w:rsidR="00500C0D" w:rsidRPr="00500C0D" w:rsidRDefault="00500C0D" w:rsidP="00500C0D">
      <w:pPr>
        <w:spacing w:beforeLines="0" w:before="0" w:afterLines="0" w:after="0"/>
        <w:ind w:firstLineChars="0" w:firstLine="0"/>
        <w:rPr>
          <w:rFonts w:cs="Times New Roman"/>
          <w:color w:val="000000"/>
          <w:sz w:val="17"/>
          <w:szCs w:val="20"/>
        </w:rPr>
      </w:pPr>
    </w:p>
    <w:p w14:paraId="66146BB0" w14:textId="77777777" w:rsidR="00500C0D" w:rsidRPr="00500C0D" w:rsidRDefault="00500C0D" w:rsidP="00500C0D">
      <w:pPr>
        <w:adjustRightInd w:val="0"/>
        <w:snapToGrid w:val="0"/>
        <w:spacing w:beforeLines="0" w:before="0" w:afterLines="0" w:after="0" w:line="360" w:lineRule="auto"/>
        <w:ind w:firstLineChars="0" w:firstLine="0"/>
        <w:rPr>
          <w:rFonts w:ascii="宋体" w:hAnsi="Courier New" w:cs="Times New Roman"/>
          <w:sz w:val="21"/>
          <w:szCs w:val="20"/>
        </w:rPr>
      </w:pPr>
      <w:r w:rsidRPr="00500C0D">
        <w:rPr>
          <w:rFonts w:ascii="宋体" w:hAnsi="Courier New" w:cs="Times New Roman"/>
          <w:sz w:val="21"/>
          <w:szCs w:val="20"/>
        </w:rPr>
        <w:t xml:space="preserve"> </w:t>
      </w:r>
    </w:p>
    <w:p w14:paraId="38743267" w14:textId="77777777" w:rsidR="00500C0D" w:rsidRDefault="00500C0D">
      <w:pPr>
        <w:widowControl/>
        <w:spacing w:beforeLines="0" w:before="0" w:afterLines="0" w:after="0" w:line="240" w:lineRule="auto"/>
        <w:ind w:firstLineChars="0" w:firstLine="0"/>
        <w:jc w:val="left"/>
      </w:pPr>
      <w:r>
        <w:br w:type="page"/>
      </w:r>
    </w:p>
    <w:p w14:paraId="5CBE6FBC" w14:textId="77777777" w:rsidR="00500C0D" w:rsidRPr="004E1811" w:rsidRDefault="00500C0D" w:rsidP="00AA32E4">
      <w:pPr>
        <w:spacing w:before="60" w:after="60"/>
        <w:ind w:firstLine="480"/>
      </w:pPr>
    </w:p>
    <w:p w14:paraId="10D162BB" w14:textId="77777777" w:rsidR="00426E19" w:rsidRDefault="00500C0D">
      <w:pPr>
        <w:widowControl/>
        <w:spacing w:beforeLines="0" w:before="0" w:afterLines="0" w:after="0" w:line="240" w:lineRule="auto"/>
        <w:ind w:firstLineChars="0" w:firstLine="0"/>
        <w:jc w:val="left"/>
        <w:sectPr w:rsidR="00426E19" w:rsidSect="003C5C6A">
          <w:headerReference w:type="even" r:id="rId9"/>
          <w:headerReference w:type="default" r:id="rId10"/>
          <w:footerReference w:type="even" r:id="rId11"/>
          <w:footerReference w:type="default" r:id="rId12"/>
          <w:headerReference w:type="first" r:id="rId13"/>
          <w:footerReference w:type="first" r:id="rId14"/>
          <w:pgSz w:w="11906" w:h="16838" w:code="9"/>
          <w:pgMar w:top="1418" w:right="1418" w:bottom="1418" w:left="1418" w:header="567" w:footer="720" w:gutter="0"/>
          <w:cols w:space="425"/>
          <w:docGrid w:linePitch="326"/>
        </w:sectPr>
      </w:pPr>
      <w:r>
        <w:br w:type="page"/>
      </w:r>
    </w:p>
    <w:p w14:paraId="4BC554D5" w14:textId="77777777" w:rsidR="00500C0D" w:rsidRPr="00D37CAC" w:rsidRDefault="00500C0D">
      <w:pPr>
        <w:widowControl/>
        <w:spacing w:beforeLines="0" w:before="0" w:afterLines="0" w:after="0" w:line="240" w:lineRule="auto"/>
        <w:ind w:firstLineChars="0" w:firstLine="0"/>
        <w:jc w:val="left"/>
      </w:pPr>
    </w:p>
    <w:p w14:paraId="6C54525B" w14:textId="77777777" w:rsidR="0019066C" w:rsidRPr="0019066C" w:rsidRDefault="0019066C" w:rsidP="0019066C">
      <w:pPr>
        <w:spacing w:beforeLines="50" w:before="120" w:afterLines="50" w:after="120" w:line="360" w:lineRule="auto"/>
        <w:ind w:firstLineChars="0" w:firstLine="0"/>
        <w:jc w:val="center"/>
        <w:outlineLvl w:val="0"/>
        <w:rPr>
          <w:rFonts w:ascii="黑体" w:eastAsia="黑体" w:hAnsi="黑体" w:cs="Times New Roman"/>
          <w:b/>
          <w:bCs/>
          <w:sz w:val="36"/>
          <w:szCs w:val="32"/>
          <w:lang w:val="x-none" w:eastAsia="x-none"/>
        </w:rPr>
      </w:pPr>
      <w:bookmarkStart w:id="1" w:name="_Toc101082628"/>
      <w:bookmarkStart w:id="2" w:name="_Hlk100862234"/>
      <w:r w:rsidRPr="0019066C">
        <w:rPr>
          <w:rFonts w:ascii="黑体" w:eastAsia="黑体" w:hAnsi="黑体" w:cs="Times New Roman" w:hint="eastAsia"/>
          <w:b/>
          <w:bCs/>
          <w:sz w:val="36"/>
          <w:szCs w:val="32"/>
          <w:lang w:val="x-none" w:eastAsia="x-none"/>
        </w:rPr>
        <w:t>摘</w:t>
      </w:r>
      <w:r w:rsidRPr="0019066C">
        <w:rPr>
          <w:rFonts w:ascii="黑体" w:eastAsia="黑体" w:hAnsi="黑体" w:cs="Times New Roman"/>
          <w:b/>
          <w:bCs/>
          <w:sz w:val="36"/>
          <w:szCs w:val="32"/>
          <w:lang w:val="x-none" w:eastAsia="x-none"/>
        </w:rPr>
        <w:t xml:space="preserve">  </w:t>
      </w:r>
      <w:r w:rsidRPr="0019066C">
        <w:rPr>
          <w:rFonts w:ascii="黑体" w:eastAsia="黑体" w:hAnsi="黑体" w:cs="Times New Roman" w:hint="eastAsia"/>
          <w:b/>
          <w:bCs/>
          <w:sz w:val="36"/>
          <w:szCs w:val="32"/>
          <w:lang w:val="x-none" w:eastAsia="x-none"/>
        </w:rPr>
        <w:t>要</w:t>
      </w:r>
      <w:bookmarkEnd w:id="1"/>
    </w:p>
    <w:p w14:paraId="79E86B3C" w14:textId="2AE3E8B7" w:rsidR="005A037A" w:rsidRDefault="0019066C" w:rsidP="0019066C">
      <w:pPr>
        <w:spacing w:beforeLines="0" w:before="0" w:afterLines="0" w:after="0"/>
        <w:ind w:firstLineChars="0" w:firstLine="0"/>
        <w:rPr>
          <w:rFonts w:cs="Times New Roman"/>
          <w:szCs w:val="24"/>
        </w:rPr>
      </w:pPr>
      <w:r>
        <w:rPr>
          <w:rFonts w:cs="Times New Roman"/>
          <w:szCs w:val="24"/>
        </w:rPr>
        <w:tab/>
      </w:r>
      <w:r w:rsidRPr="0019066C">
        <w:rPr>
          <w:rFonts w:cs="Times New Roman" w:hint="eastAsia"/>
          <w:szCs w:val="24"/>
        </w:rPr>
        <w:t>随着近年来自动驾驶、智慧城市</w:t>
      </w:r>
      <w:r w:rsidR="00CB2368">
        <w:rPr>
          <w:rFonts w:cs="Times New Roman" w:hint="eastAsia"/>
          <w:szCs w:val="24"/>
        </w:rPr>
        <w:t>和</w:t>
      </w:r>
      <w:r w:rsidRPr="0019066C">
        <w:rPr>
          <w:rFonts w:cs="Times New Roman" w:hint="eastAsia"/>
          <w:szCs w:val="24"/>
        </w:rPr>
        <w:t>无人机配送等高新兴技术产业的不断涌现，人类对实时高精度位置服务信息的需求相比以往更是呈现了“爆发式”增长，也对</w:t>
      </w:r>
      <w:r w:rsidRPr="0019066C">
        <w:rPr>
          <w:rFonts w:cs="Times New Roman" w:hint="eastAsia"/>
          <w:szCs w:val="24"/>
        </w:rPr>
        <w:t>GNSS</w:t>
      </w:r>
      <w:r w:rsidRPr="0019066C">
        <w:rPr>
          <w:rFonts w:cs="Times New Roman" w:hint="eastAsia"/>
          <w:szCs w:val="24"/>
        </w:rPr>
        <w:t>导航定位技术的实时性和精准性提出了更高要求。</w:t>
      </w:r>
      <w:r w:rsidR="00CB2368">
        <w:rPr>
          <w:rFonts w:cs="Times New Roman" w:hint="eastAsia"/>
          <w:szCs w:val="24"/>
        </w:rPr>
        <w:t>一些代表性的定位技术如</w:t>
      </w:r>
      <w:r w:rsidRPr="0019066C">
        <w:rPr>
          <w:rFonts w:cs="Times New Roman" w:hint="eastAsia"/>
          <w:szCs w:val="24"/>
        </w:rPr>
        <w:t>PPP</w:t>
      </w:r>
      <w:r w:rsidR="00CB2368">
        <w:rPr>
          <w:rFonts w:cs="Times New Roman" w:hint="eastAsia"/>
          <w:szCs w:val="24"/>
        </w:rPr>
        <w:t>和</w:t>
      </w:r>
      <w:r w:rsidRPr="0019066C">
        <w:rPr>
          <w:rFonts w:cs="Times New Roman" w:hint="eastAsia"/>
          <w:szCs w:val="24"/>
        </w:rPr>
        <w:t>PPP-RTK</w:t>
      </w:r>
      <w:r w:rsidR="005A037A">
        <w:rPr>
          <w:rFonts w:cs="Times New Roman" w:hint="eastAsia"/>
          <w:szCs w:val="24"/>
        </w:rPr>
        <w:t>的实时定位性能也不断快速发展和提升中</w:t>
      </w:r>
      <w:r w:rsidR="00CB2368">
        <w:rPr>
          <w:rFonts w:cs="Times New Roman" w:hint="eastAsia"/>
          <w:szCs w:val="24"/>
        </w:rPr>
        <w:t>，但它们</w:t>
      </w:r>
      <w:r w:rsidR="005A037A">
        <w:rPr>
          <w:rFonts w:cs="Times New Roman" w:hint="eastAsia"/>
          <w:szCs w:val="24"/>
        </w:rPr>
        <w:t>在实时应用的根本前提</w:t>
      </w:r>
      <w:del w:id="3" w:author="王 庆云" w:date="2022-04-17T16:20:00Z">
        <w:r w:rsidR="005A037A" w:rsidDel="00753851">
          <w:rPr>
            <w:rFonts w:cs="Times New Roman" w:hint="eastAsia"/>
            <w:szCs w:val="24"/>
          </w:rPr>
          <w:delText>式</w:delText>
        </w:r>
      </w:del>
      <w:ins w:id="4" w:author="王 庆云" w:date="2022-04-17T16:20:00Z">
        <w:r w:rsidR="00753851">
          <w:rPr>
            <w:rFonts w:cs="Times New Roman" w:hint="eastAsia"/>
            <w:szCs w:val="24"/>
          </w:rPr>
          <w:t>是</w:t>
        </w:r>
      </w:ins>
      <w:r w:rsidR="005A037A">
        <w:rPr>
          <w:rFonts w:cs="Times New Roman" w:hint="eastAsia"/>
          <w:szCs w:val="24"/>
        </w:rPr>
        <w:t>拥有</w:t>
      </w:r>
      <w:r w:rsidRPr="0019066C">
        <w:rPr>
          <w:rFonts w:cs="Times New Roman" w:hint="eastAsia"/>
          <w:szCs w:val="24"/>
        </w:rPr>
        <w:t>高精度实时轨道</w:t>
      </w:r>
      <w:r w:rsidRPr="0019066C">
        <w:rPr>
          <w:rFonts w:cs="Times New Roman" w:hint="eastAsia"/>
          <w:szCs w:val="24"/>
        </w:rPr>
        <w:t>/</w:t>
      </w:r>
      <w:r w:rsidRPr="0019066C">
        <w:rPr>
          <w:rFonts w:cs="Times New Roman" w:hint="eastAsia"/>
          <w:szCs w:val="24"/>
        </w:rPr>
        <w:t>钟差服务</w:t>
      </w:r>
      <w:r w:rsidR="00CB2368">
        <w:rPr>
          <w:rFonts w:cs="Times New Roman" w:hint="eastAsia"/>
          <w:szCs w:val="24"/>
        </w:rPr>
        <w:t>相关的基础设施</w:t>
      </w:r>
      <w:r w:rsidRPr="0019066C">
        <w:rPr>
          <w:rFonts w:cs="Times New Roman" w:hint="eastAsia"/>
          <w:szCs w:val="24"/>
        </w:rPr>
        <w:t>。因此在当前情形下，提供持续稳定可靠的高精度实时轨道服务显得尤为关键和重要。目前常用的实时轨道服务仍采用传统的基于事后预报</w:t>
      </w:r>
      <w:r w:rsidR="005A037A">
        <w:rPr>
          <w:rFonts w:cs="Times New Roman" w:hint="eastAsia"/>
          <w:szCs w:val="24"/>
        </w:rPr>
        <w:t>模式</w:t>
      </w:r>
      <w:r w:rsidRPr="0019066C">
        <w:rPr>
          <w:rFonts w:cs="Times New Roman" w:hint="eastAsia"/>
          <w:szCs w:val="24"/>
        </w:rPr>
        <w:t>的超快速轨道产品，在实时性和精确性上存在着难以兼容的技术瓶颈，也因此在</w:t>
      </w:r>
      <w:r w:rsidR="005A037A">
        <w:rPr>
          <w:rFonts w:cs="Times New Roman" w:hint="eastAsia"/>
          <w:szCs w:val="24"/>
        </w:rPr>
        <w:t>实时</w:t>
      </w:r>
      <w:r w:rsidRPr="0019066C">
        <w:rPr>
          <w:rFonts w:cs="Times New Roman" w:hint="eastAsia"/>
          <w:szCs w:val="24"/>
        </w:rPr>
        <w:t>轨道精度、产品连续性等方面难以有进一步提升。而基于滤波</w:t>
      </w:r>
      <w:r w:rsidR="005A037A">
        <w:rPr>
          <w:rFonts w:cs="Times New Roman" w:hint="eastAsia"/>
          <w:szCs w:val="24"/>
        </w:rPr>
        <w:t>解算</w:t>
      </w:r>
      <w:r w:rsidRPr="0019066C">
        <w:rPr>
          <w:rFonts w:cs="Times New Roman" w:hint="eastAsia"/>
          <w:szCs w:val="24"/>
        </w:rPr>
        <w:t>方法的实时轨道服务</w:t>
      </w:r>
      <w:r w:rsidR="005A037A">
        <w:rPr>
          <w:rFonts w:cs="Times New Roman" w:hint="eastAsia"/>
          <w:szCs w:val="24"/>
        </w:rPr>
        <w:t>因采用</w:t>
      </w:r>
      <w:r w:rsidRPr="0019066C">
        <w:rPr>
          <w:rFonts w:cs="Times New Roman" w:hint="eastAsia"/>
          <w:szCs w:val="24"/>
        </w:rPr>
        <w:t>实时观测数据逐历元解算</w:t>
      </w:r>
      <w:r w:rsidR="005A037A">
        <w:rPr>
          <w:rFonts w:cs="Times New Roman" w:hint="eastAsia"/>
          <w:szCs w:val="24"/>
        </w:rPr>
        <w:t>的方式</w:t>
      </w:r>
      <w:r w:rsidRPr="0019066C">
        <w:rPr>
          <w:rFonts w:cs="Times New Roman" w:hint="eastAsia"/>
          <w:szCs w:val="24"/>
        </w:rPr>
        <w:t>，在实时轨道连续性和灵活性等方面</w:t>
      </w:r>
      <w:r w:rsidR="005A037A">
        <w:rPr>
          <w:rFonts w:cs="Times New Roman" w:hint="eastAsia"/>
          <w:szCs w:val="24"/>
        </w:rPr>
        <w:t>更具</w:t>
      </w:r>
      <w:r w:rsidRPr="0019066C">
        <w:rPr>
          <w:rFonts w:cs="Times New Roman" w:hint="eastAsia"/>
          <w:szCs w:val="24"/>
        </w:rPr>
        <w:t>优势</w:t>
      </w:r>
      <w:r w:rsidR="005A037A">
        <w:rPr>
          <w:rFonts w:cs="Times New Roman" w:hint="eastAsia"/>
          <w:szCs w:val="24"/>
        </w:rPr>
        <w:t>，从而展现</w:t>
      </w:r>
      <w:r w:rsidRPr="0019066C">
        <w:rPr>
          <w:rFonts w:cs="Times New Roman" w:hint="eastAsia"/>
          <w:szCs w:val="24"/>
        </w:rPr>
        <w:t>了巨大的应用潜力。</w:t>
      </w:r>
    </w:p>
    <w:p w14:paraId="6466D880" w14:textId="77777777" w:rsidR="0019066C" w:rsidRPr="0019066C" w:rsidRDefault="005A037A" w:rsidP="0019066C">
      <w:pPr>
        <w:spacing w:beforeLines="0" w:before="0" w:afterLines="0" w:after="0"/>
        <w:ind w:firstLineChars="0" w:firstLine="0"/>
        <w:rPr>
          <w:rFonts w:cs="Times New Roman"/>
          <w:szCs w:val="24"/>
        </w:rPr>
      </w:pPr>
      <w:r>
        <w:rPr>
          <w:rFonts w:cs="Times New Roman"/>
          <w:szCs w:val="24"/>
        </w:rPr>
        <w:tab/>
      </w:r>
      <w:r w:rsidR="0019066C" w:rsidRPr="0019066C">
        <w:rPr>
          <w:rFonts w:cs="Times New Roman" w:hint="eastAsia"/>
          <w:szCs w:val="24"/>
        </w:rPr>
        <w:t>因此，针对</w:t>
      </w:r>
      <w:r w:rsidR="0019066C" w:rsidRPr="0019066C">
        <w:rPr>
          <w:rFonts w:cs="Times New Roman" w:hint="eastAsia"/>
          <w:szCs w:val="24"/>
        </w:rPr>
        <w:t>GNSS</w:t>
      </w:r>
      <w:r w:rsidR="0019066C" w:rsidRPr="0019066C">
        <w:rPr>
          <w:rFonts w:cs="Times New Roman" w:hint="eastAsia"/>
          <w:szCs w:val="24"/>
        </w:rPr>
        <w:t>实时高精度轨道服务</w:t>
      </w:r>
      <w:r>
        <w:rPr>
          <w:rFonts w:cs="Times New Roman" w:hint="eastAsia"/>
          <w:szCs w:val="24"/>
        </w:rPr>
        <w:t>对当前实时定位的重要作用</w:t>
      </w:r>
      <w:r w:rsidR="0019066C" w:rsidRPr="0019066C">
        <w:rPr>
          <w:rFonts w:cs="Times New Roman" w:hint="eastAsia"/>
          <w:szCs w:val="24"/>
        </w:rPr>
        <w:t>，</w:t>
      </w:r>
      <w:r>
        <w:rPr>
          <w:rFonts w:cs="Times New Roman" w:hint="eastAsia"/>
          <w:szCs w:val="24"/>
        </w:rPr>
        <w:t>本文</w:t>
      </w:r>
      <w:r w:rsidR="0019066C" w:rsidRPr="0019066C">
        <w:rPr>
          <w:rFonts w:cs="Times New Roman" w:hint="eastAsia"/>
          <w:szCs w:val="24"/>
        </w:rPr>
        <w:t>围绕基于滤波的导航卫星实时精密</w:t>
      </w:r>
      <w:r>
        <w:rPr>
          <w:rFonts w:cs="Times New Roman" w:hint="eastAsia"/>
          <w:szCs w:val="24"/>
        </w:rPr>
        <w:t>轨道确定</w:t>
      </w:r>
      <w:r w:rsidR="0019066C" w:rsidRPr="0019066C">
        <w:rPr>
          <w:rFonts w:cs="Times New Roman" w:hint="eastAsia"/>
          <w:szCs w:val="24"/>
        </w:rPr>
        <w:t>的关键技术展开了深入研究，重点分析实时滤波</w:t>
      </w:r>
      <w:r>
        <w:rPr>
          <w:rFonts w:cs="Times New Roman" w:hint="eastAsia"/>
          <w:szCs w:val="24"/>
        </w:rPr>
        <w:t>定轨</w:t>
      </w:r>
      <w:r w:rsidR="0019066C" w:rsidRPr="0019066C">
        <w:rPr>
          <w:rFonts w:cs="Times New Roman" w:hint="eastAsia"/>
          <w:szCs w:val="24"/>
        </w:rPr>
        <w:t>中参数估计方法、实时数据质量检测、实时模糊度固定等关键问题，</w:t>
      </w:r>
      <w:r>
        <w:rPr>
          <w:rFonts w:cs="Times New Roman" w:hint="eastAsia"/>
          <w:szCs w:val="24"/>
        </w:rPr>
        <w:t>突破</w:t>
      </w:r>
      <w:r w:rsidR="0019066C" w:rsidRPr="0019066C">
        <w:rPr>
          <w:rFonts w:cs="Times New Roman" w:hint="eastAsia"/>
          <w:szCs w:val="24"/>
        </w:rPr>
        <w:t>多频多星座多测站的海量观测数据场景下实时处理效率低下的难点问题，</w:t>
      </w:r>
      <w:r>
        <w:rPr>
          <w:rFonts w:cs="Times New Roman" w:hint="eastAsia"/>
          <w:szCs w:val="24"/>
        </w:rPr>
        <w:t>从而</w:t>
      </w:r>
      <w:r w:rsidR="0019066C" w:rsidRPr="0019066C">
        <w:rPr>
          <w:rFonts w:cs="Times New Roman" w:hint="eastAsia"/>
          <w:szCs w:val="24"/>
        </w:rPr>
        <w:t>构建一套</w:t>
      </w:r>
      <w:r>
        <w:rPr>
          <w:rFonts w:cs="Times New Roman" w:hint="eastAsia"/>
          <w:szCs w:val="24"/>
        </w:rPr>
        <w:t>基于滤波的</w:t>
      </w:r>
      <w:r w:rsidR="0019066C" w:rsidRPr="0019066C">
        <w:rPr>
          <w:rFonts w:cs="Times New Roman" w:hint="eastAsia"/>
          <w:szCs w:val="24"/>
        </w:rPr>
        <w:t>GNSS</w:t>
      </w:r>
      <w:r>
        <w:rPr>
          <w:rFonts w:cs="Times New Roman" w:hint="eastAsia"/>
          <w:szCs w:val="24"/>
        </w:rPr>
        <w:t>实时</w:t>
      </w:r>
      <w:r w:rsidR="00E77BCB">
        <w:rPr>
          <w:rFonts w:cs="Times New Roman" w:hint="eastAsia"/>
          <w:szCs w:val="24"/>
        </w:rPr>
        <w:t>高效定轨</w:t>
      </w:r>
      <w:r>
        <w:rPr>
          <w:rFonts w:cs="Times New Roman" w:hint="eastAsia"/>
          <w:szCs w:val="24"/>
        </w:rPr>
        <w:t>的</w:t>
      </w:r>
      <w:r w:rsidR="0019066C" w:rsidRPr="0019066C">
        <w:rPr>
          <w:rFonts w:cs="Times New Roman" w:hint="eastAsia"/>
          <w:szCs w:val="24"/>
        </w:rPr>
        <w:t>处理平台，以提升</w:t>
      </w:r>
      <w:r w:rsidR="0019066C" w:rsidRPr="0019066C">
        <w:rPr>
          <w:rFonts w:cs="Times New Roman" w:hint="eastAsia"/>
          <w:szCs w:val="24"/>
        </w:rPr>
        <w:t>BDS/GNSS</w:t>
      </w:r>
      <w:r w:rsidR="0019066C" w:rsidRPr="0019066C">
        <w:rPr>
          <w:rFonts w:cs="Times New Roman" w:hint="eastAsia"/>
          <w:szCs w:val="24"/>
        </w:rPr>
        <w:t>高精度实时轨道服务的性能。本文的主要工作和研究成果如下：</w:t>
      </w:r>
    </w:p>
    <w:p w14:paraId="588CA281" w14:textId="77777777" w:rsidR="0019066C" w:rsidRPr="0019066C" w:rsidRDefault="0019066C" w:rsidP="0019066C">
      <w:pPr>
        <w:spacing w:beforeLines="0" w:before="0" w:afterLines="0" w:after="0"/>
        <w:ind w:firstLineChars="0" w:firstLine="0"/>
        <w:rPr>
          <w:rFonts w:cs="Times New Roman"/>
          <w:szCs w:val="24"/>
        </w:rPr>
      </w:pPr>
      <w:r>
        <w:rPr>
          <w:rFonts w:cs="Times New Roman"/>
          <w:szCs w:val="24"/>
        </w:rPr>
        <w:tab/>
      </w:r>
      <w:r w:rsidRPr="0019066C">
        <w:rPr>
          <w:rFonts w:cs="Times New Roman" w:hint="eastAsia"/>
          <w:szCs w:val="24"/>
        </w:rPr>
        <w:t>（</w:t>
      </w:r>
      <w:r w:rsidRPr="0019066C">
        <w:rPr>
          <w:rFonts w:cs="Times New Roman" w:hint="eastAsia"/>
          <w:szCs w:val="24"/>
        </w:rPr>
        <w:t>1</w:t>
      </w:r>
      <w:r w:rsidRPr="0019066C">
        <w:rPr>
          <w:rFonts w:cs="Times New Roman" w:hint="eastAsia"/>
          <w:szCs w:val="24"/>
        </w:rPr>
        <w:t>）系统阐述了导航卫星动力学精密轨道确定的基本原理和方法，从时空参考坐标系、</w:t>
      </w:r>
      <w:r w:rsidRPr="0019066C">
        <w:rPr>
          <w:rFonts w:cs="Times New Roman" w:hint="eastAsia"/>
          <w:szCs w:val="24"/>
        </w:rPr>
        <w:t>GNSS</w:t>
      </w:r>
      <w:r w:rsidRPr="0019066C">
        <w:rPr>
          <w:rFonts w:cs="Times New Roman" w:hint="eastAsia"/>
          <w:szCs w:val="24"/>
        </w:rPr>
        <w:t>基本观测方程、导航卫星运动模型几个方面进行了梳理分析。推导介绍了整体最小二乘以及卡尔曼滤波两种</w:t>
      </w:r>
      <w:r w:rsidRPr="0019066C">
        <w:rPr>
          <w:rFonts w:cs="Times New Roman" w:hint="eastAsia"/>
          <w:szCs w:val="24"/>
        </w:rPr>
        <w:t>GNSS</w:t>
      </w:r>
      <w:r w:rsidRPr="0019066C">
        <w:rPr>
          <w:rFonts w:cs="Times New Roman" w:hint="eastAsia"/>
          <w:szCs w:val="24"/>
        </w:rPr>
        <w:t>数据处理常用的参数估计方法。</w:t>
      </w:r>
    </w:p>
    <w:p w14:paraId="2643204E" w14:textId="034F4172" w:rsidR="0019066C" w:rsidRPr="0019066C" w:rsidRDefault="0019066C" w:rsidP="0019066C">
      <w:pPr>
        <w:spacing w:beforeLines="0" w:before="0" w:afterLines="0" w:after="0"/>
        <w:ind w:firstLineChars="0" w:firstLine="0"/>
        <w:rPr>
          <w:rFonts w:cs="Times New Roman"/>
          <w:szCs w:val="24"/>
        </w:rPr>
      </w:pPr>
      <w:r>
        <w:rPr>
          <w:rFonts w:cs="Times New Roman"/>
          <w:szCs w:val="24"/>
        </w:rPr>
        <w:tab/>
      </w:r>
      <w:r w:rsidRPr="0019066C">
        <w:rPr>
          <w:rFonts w:cs="Times New Roman" w:hint="eastAsia"/>
          <w:szCs w:val="24"/>
        </w:rPr>
        <w:t>（</w:t>
      </w:r>
      <w:r w:rsidRPr="0019066C">
        <w:rPr>
          <w:rFonts w:cs="Times New Roman" w:hint="eastAsia"/>
          <w:szCs w:val="24"/>
        </w:rPr>
        <w:t>2</w:t>
      </w:r>
      <w:r w:rsidRPr="0019066C">
        <w:rPr>
          <w:rFonts w:cs="Times New Roman" w:hint="eastAsia"/>
          <w:szCs w:val="24"/>
        </w:rPr>
        <w:t>）针对实时滤波轨道确定中的关键技术，从参数估计、实时数据质量检测、实时模糊度固定方面展开了深入研究。梳理分析了</w:t>
      </w:r>
      <w:r w:rsidRPr="0019066C">
        <w:rPr>
          <w:rFonts w:cs="Times New Roman" w:hint="eastAsia"/>
          <w:szCs w:val="24"/>
        </w:rPr>
        <w:t>SRIF</w:t>
      </w:r>
      <w:r w:rsidRPr="0019066C">
        <w:rPr>
          <w:rFonts w:cs="Times New Roman" w:hint="eastAsia"/>
          <w:szCs w:val="24"/>
        </w:rPr>
        <w:t>参数估计方法的优势</w:t>
      </w:r>
      <w:del w:id="5" w:author="王 庆云" w:date="2022-04-17T16:23:00Z">
        <w:r w:rsidRPr="0019066C" w:rsidDel="00753851">
          <w:rPr>
            <w:rFonts w:cs="Times New Roman" w:hint="eastAsia"/>
            <w:szCs w:val="24"/>
          </w:rPr>
          <w:delText>并</w:delText>
        </w:r>
      </w:del>
      <w:r w:rsidRPr="0019066C">
        <w:rPr>
          <w:rFonts w:cs="Times New Roman" w:hint="eastAsia"/>
          <w:szCs w:val="24"/>
        </w:rPr>
        <w:t>和算法原理，阐述了</w:t>
      </w:r>
      <w:r w:rsidRPr="0019066C">
        <w:rPr>
          <w:rFonts w:cs="Times New Roman" w:hint="eastAsia"/>
          <w:szCs w:val="24"/>
        </w:rPr>
        <w:t>SRIF</w:t>
      </w:r>
      <w:r w:rsidRPr="0019066C">
        <w:rPr>
          <w:rFonts w:cs="Times New Roman" w:hint="eastAsia"/>
          <w:szCs w:val="24"/>
        </w:rPr>
        <w:t>算法在实时滤波轨道处理中的应用方法。针对实时数据质量精化的问题，构建了实时数据质量预处理和基于</w:t>
      </w:r>
      <w:r w:rsidRPr="0019066C">
        <w:rPr>
          <w:rFonts w:cs="Times New Roman" w:hint="eastAsia"/>
          <w:szCs w:val="24"/>
        </w:rPr>
        <w:t>SRIF</w:t>
      </w:r>
      <w:r w:rsidRPr="0019066C">
        <w:rPr>
          <w:rFonts w:cs="Times New Roman" w:hint="eastAsia"/>
          <w:szCs w:val="24"/>
        </w:rPr>
        <w:t>的实时质量控制算法模型，通过与事后质量控制方法对比验证了该模型的有效性，其中生成的</w:t>
      </w:r>
      <w:r w:rsidRPr="0019066C">
        <w:rPr>
          <w:rFonts w:cs="Times New Roman" w:hint="eastAsia"/>
          <w:szCs w:val="24"/>
        </w:rPr>
        <w:t>GPS</w:t>
      </w:r>
      <w:r w:rsidRPr="0019066C">
        <w:rPr>
          <w:rFonts w:cs="Times New Roman" w:hint="eastAsia"/>
          <w:szCs w:val="24"/>
        </w:rPr>
        <w:t>实时滤波轨道在三维方向上的轨道精度为</w:t>
      </w:r>
      <w:r w:rsidRPr="0019066C">
        <w:rPr>
          <w:rFonts w:cs="Times New Roman" w:hint="eastAsia"/>
          <w:szCs w:val="24"/>
        </w:rPr>
        <w:t>9.1cm</w:t>
      </w:r>
      <w:r w:rsidRPr="0019066C">
        <w:rPr>
          <w:rFonts w:cs="Times New Roman" w:hint="eastAsia"/>
          <w:szCs w:val="24"/>
        </w:rPr>
        <w:t>。基于双差模糊度固定原理，实现了滤波轨道的实时模糊度固定算法，针对实时滤波轨道处理中模糊度固定效果差的问题，提出了采用对所有双差模糊度进行松约束固定的处理策略，相较于浮点解，该方法显著改善了轨道精度。对于</w:t>
      </w:r>
      <w:r w:rsidRPr="0019066C">
        <w:rPr>
          <w:rFonts w:cs="Times New Roman" w:hint="eastAsia"/>
          <w:szCs w:val="24"/>
        </w:rPr>
        <w:t>GPS</w:t>
      </w:r>
      <w:r w:rsidRPr="0019066C">
        <w:rPr>
          <w:rFonts w:cs="Times New Roman" w:hint="eastAsia"/>
          <w:szCs w:val="24"/>
        </w:rPr>
        <w:t>、</w:t>
      </w:r>
      <w:r w:rsidR="00D20C7E">
        <w:rPr>
          <w:rFonts w:cs="Times New Roman" w:hint="eastAsia"/>
          <w:szCs w:val="24"/>
        </w:rPr>
        <w:t>Galileo</w:t>
      </w:r>
      <w:r w:rsidRPr="0019066C">
        <w:rPr>
          <w:rFonts w:cs="Times New Roman" w:hint="eastAsia"/>
          <w:szCs w:val="24"/>
        </w:rPr>
        <w:t>、</w:t>
      </w:r>
      <w:r w:rsidRPr="0019066C">
        <w:rPr>
          <w:rFonts w:cs="Times New Roman" w:hint="eastAsia"/>
          <w:szCs w:val="24"/>
        </w:rPr>
        <w:t>BDS IGSO</w:t>
      </w:r>
      <w:r w:rsidRPr="0019066C">
        <w:rPr>
          <w:rFonts w:cs="Times New Roman" w:hint="eastAsia"/>
          <w:szCs w:val="24"/>
        </w:rPr>
        <w:t>和</w:t>
      </w:r>
      <w:r w:rsidRPr="0019066C">
        <w:rPr>
          <w:rFonts w:cs="Times New Roman" w:hint="eastAsia"/>
          <w:szCs w:val="24"/>
        </w:rPr>
        <w:t>MEO</w:t>
      </w:r>
      <w:r w:rsidRPr="0019066C">
        <w:rPr>
          <w:rFonts w:cs="Times New Roman" w:hint="eastAsia"/>
          <w:szCs w:val="24"/>
        </w:rPr>
        <w:t>卫星，三维方向上的轨道精度分别提升了</w:t>
      </w:r>
      <w:r w:rsidRPr="0019066C">
        <w:rPr>
          <w:rFonts w:cs="Times New Roman" w:hint="eastAsia"/>
          <w:szCs w:val="24"/>
        </w:rPr>
        <w:t>36.3%</w:t>
      </w:r>
      <w:r w:rsidRPr="0019066C">
        <w:rPr>
          <w:rFonts w:cs="Times New Roman" w:hint="eastAsia"/>
          <w:szCs w:val="24"/>
        </w:rPr>
        <w:t>，</w:t>
      </w:r>
      <w:r w:rsidRPr="0019066C">
        <w:rPr>
          <w:rFonts w:cs="Times New Roman" w:hint="eastAsia"/>
          <w:szCs w:val="24"/>
        </w:rPr>
        <w:t>33.7%</w:t>
      </w:r>
      <w:r w:rsidRPr="0019066C">
        <w:rPr>
          <w:rFonts w:cs="Times New Roman" w:hint="eastAsia"/>
          <w:szCs w:val="24"/>
        </w:rPr>
        <w:t>，</w:t>
      </w:r>
      <w:r w:rsidRPr="0019066C">
        <w:rPr>
          <w:rFonts w:cs="Times New Roman" w:hint="eastAsia"/>
          <w:szCs w:val="24"/>
        </w:rPr>
        <w:t>17.4%</w:t>
      </w:r>
      <w:r w:rsidRPr="0019066C">
        <w:rPr>
          <w:rFonts w:cs="Times New Roman" w:hint="eastAsia"/>
          <w:szCs w:val="24"/>
        </w:rPr>
        <w:t>和</w:t>
      </w:r>
      <w:r w:rsidRPr="0019066C">
        <w:rPr>
          <w:rFonts w:cs="Times New Roman" w:hint="eastAsia"/>
          <w:szCs w:val="24"/>
        </w:rPr>
        <w:t>17.5%</w:t>
      </w:r>
      <w:r w:rsidRPr="0019066C">
        <w:rPr>
          <w:rFonts w:cs="Times New Roman" w:hint="eastAsia"/>
          <w:szCs w:val="24"/>
        </w:rPr>
        <w:t>。同时基于</w:t>
      </w:r>
      <w:r w:rsidRPr="0019066C">
        <w:rPr>
          <w:rFonts w:cs="Times New Roman" w:hint="eastAsia"/>
          <w:szCs w:val="24"/>
        </w:rPr>
        <w:t>GREAT</w:t>
      </w:r>
      <w:r w:rsidRPr="0019066C">
        <w:rPr>
          <w:rFonts w:cs="Times New Roman" w:hint="eastAsia"/>
          <w:szCs w:val="24"/>
        </w:rPr>
        <w:t>软件平台和上述关键算法，自主研发了基于</w:t>
      </w:r>
      <w:r w:rsidRPr="0019066C">
        <w:rPr>
          <w:rFonts w:cs="Times New Roman" w:hint="eastAsia"/>
          <w:szCs w:val="24"/>
        </w:rPr>
        <w:t>SRIF</w:t>
      </w:r>
      <w:r w:rsidRPr="0019066C">
        <w:rPr>
          <w:rFonts w:cs="Times New Roman" w:hint="eastAsia"/>
          <w:szCs w:val="24"/>
        </w:rPr>
        <w:t>的实时滤波轨道确定处理系统。</w:t>
      </w:r>
    </w:p>
    <w:p w14:paraId="783B2A52" w14:textId="77777777" w:rsidR="0019066C" w:rsidRPr="0019066C" w:rsidRDefault="0019066C" w:rsidP="0019066C">
      <w:pPr>
        <w:spacing w:beforeLines="0" w:before="0" w:afterLines="0" w:after="0"/>
        <w:ind w:firstLineChars="0" w:firstLine="0"/>
        <w:rPr>
          <w:rFonts w:cs="Times New Roman"/>
          <w:szCs w:val="24"/>
        </w:rPr>
      </w:pPr>
      <w:r>
        <w:rPr>
          <w:rFonts w:cs="Times New Roman"/>
          <w:szCs w:val="24"/>
        </w:rPr>
        <w:tab/>
      </w:r>
      <w:r w:rsidRPr="0019066C">
        <w:rPr>
          <w:rFonts w:cs="Times New Roman" w:hint="eastAsia"/>
          <w:szCs w:val="24"/>
        </w:rPr>
        <w:t>（</w:t>
      </w:r>
      <w:r w:rsidRPr="0019066C">
        <w:rPr>
          <w:rFonts w:cs="Times New Roman" w:hint="eastAsia"/>
          <w:szCs w:val="24"/>
        </w:rPr>
        <w:t>3</w:t>
      </w:r>
      <w:r w:rsidRPr="0019066C">
        <w:rPr>
          <w:rFonts w:cs="Times New Roman" w:hint="eastAsia"/>
          <w:szCs w:val="24"/>
        </w:rPr>
        <w:t>）深入研究了实时滤波轨道处理的效率优化方法，提出了采用</w:t>
      </w:r>
      <w:r w:rsidRPr="0019066C">
        <w:rPr>
          <w:rFonts w:cs="Times New Roman" w:hint="eastAsia"/>
          <w:szCs w:val="24"/>
        </w:rPr>
        <w:t>OpenMP</w:t>
      </w:r>
      <w:r w:rsidRPr="0019066C">
        <w:rPr>
          <w:rFonts w:cs="Times New Roman" w:hint="eastAsia"/>
          <w:szCs w:val="24"/>
        </w:rPr>
        <w:t>并行框</w:t>
      </w:r>
      <w:r w:rsidRPr="0019066C">
        <w:rPr>
          <w:rFonts w:cs="Times New Roman" w:hint="eastAsia"/>
          <w:szCs w:val="24"/>
        </w:rPr>
        <w:lastRenderedPageBreak/>
        <w:t>架对观测方程构建和卫星轨道积分的优化方法。实验结果表明，相较于原有的串行算法，基于并行算法的处理效率有了显著提升，在六线程的情况下，轨道积分平均性能提升程度为</w:t>
      </w:r>
      <w:r w:rsidRPr="0019066C">
        <w:rPr>
          <w:rFonts w:cs="Times New Roman" w:hint="eastAsia"/>
          <w:szCs w:val="24"/>
        </w:rPr>
        <w:t>360%</w:t>
      </w:r>
      <w:r w:rsidRPr="0019066C">
        <w:rPr>
          <w:rFonts w:cs="Times New Roman" w:hint="eastAsia"/>
          <w:szCs w:val="24"/>
        </w:rPr>
        <w:t>，观测方程构建性能提升程度为</w:t>
      </w:r>
      <w:r w:rsidRPr="0019066C">
        <w:rPr>
          <w:rFonts w:cs="Times New Roman" w:hint="eastAsia"/>
          <w:szCs w:val="24"/>
        </w:rPr>
        <w:t>300%</w:t>
      </w:r>
      <w:r w:rsidRPr="0019066C">
        <w:rPr>
          <w:rFonts w:cs="Times New Roman" w:hint="eastAsia"/>
          <w:szCs w:val="24"/>
        </w:rPr>
        <w:t>。提出采用高性能矩阵库优化</w:t>
      </w:r>
      <w:r w:rsidRPr="0019066C">
        <w:rPr>
          <w:rFonts w:cs="Times New Roman" w:hint="eastAsia"/>
          <w:szCs w:val="24"/>
        </w:rPr>
        <w:t>SRIF</w:t>
      </w:r>
      <w:r w:rsidRPr="0019066C">
        <w:rPr>
          <w:rFonts w:cs="Times New Roman" w:hint="eastAsia"/>
          <w:szCs w:val="24"/>
        </w:rPr>
        <w:t>参数估计算法。相比原有的</w:t>
      </w:r>
      <w:r w:rsidRPr="0019066C">
        <w:rPr>
          <w:rFonts w:cs="Times New Roman" w:hint="eastAsia"/>
          <w:szCs w:val="24"/>
        </w:rPr>
        <w:t>C-Lapack</w:t>
      </w:r>
      <w:r w:rsidRPr="0019066C">
        <w:rPr>
          <w:rFonts w:cs="Times New Roman" w:hint="eastAsia"/>
          <w:szCs w:val="24"/>
        </w:rPr>
        <w:t>实现方法，基于</w:t>
      </w:r>
      <w:r w:rsidRPr="0019066C">
        <w:rPr>
          <w:rFonts w:cs="Times New Roman" w:hint="eastAsia"/>
          <w:szCs w:val="24"/>
        </w:rPr>
        <w:t>Eigen</w:t>
      </w:r>
      <w:r w:rsidRPr="0019066C">
        <w:rPr>
          <w:rFonts w:cs="Times New Roman" w:hint="eastAsia"/>
          <w:szCs w:val="24"/>
        </w:rPr>
        <w:t>实现了</w:t>
      </w:r>
      <w:r w:rsidRPr="0019066C">
        <w:rPr>
          <w:rFonts w:cs="Times New Roman" w:hint="eastAsia"/>
          <w:szCs w:val="24"/>
        </w:rPr>
        <w:t>SRIF</w:t>
      </w:r>
      <w:r w:rsidRPr="0019066C">
        <w:rPr>
          <w:rFonts w:cs="Times New Roman" w:hint="eastAsia"/>
          <w:szCs w:val="24"/>
        </w:rPr>
        <w:t>时间和量测更新算法，在测站数为</w:t>
      </w:r>
      <w:r w:rsidRPr="0019066C">
        <w:rPr>
          <w:rFonts w:cs="Times New Roman" w:hint="eastAsia"/>
          <w:szCs w:val="24"/>
        </w:rPr>
        <w:t>100</w:t>
      </w:r>
      <w:r w:rsidRPr="0019066C">
        <w:rPr>
          <w:rFonts w:cs="Times New Roman" w:hint="eastAsia"/>
          <w:szCs w:val="24"/>
        </w:rPr>
        <w:t>的情况下，计算效率分别能够提升</w:t>
      </w:r>
      <w:r w:rsidRPr="0019066C">
        <w:rPr>
          <w:rFonts w:cs="Times New Roman" w:hint="eastAsia"/>
          <w:szCs w:val="24"/>
        </w:rPr>
        <w:t>94.1%</w:t>
      </w:r>
      <w:r w:rsidRPr="0019066C">
        <w:rPr>
          <w:rFonts w:cs="Times New Roman" w:hint="eastAsia"/>
          <w:szCs w:val="24"/>
        </w:rPr>
        <w:t>和</w:t>
      </w:r>
      <w:r w:rsidRPr="0019066C">
        <w:rPr>
          <w:rFonts w:cs="Times New Roman" w:hint="eastAsia"/>
          <w:szCs w:val="24"/>
        </w:rPr>
        <w:t>93.6%</w:t>
      </w:r>
      <w:r w:rsidRPr="0019066C">
        <w:rPr>
          <w:rFonts w:cs="Times New Roman" w:hint="eastAsia"/>
          <w:szCs w:val="24"/>
        </w:rPr>
        <w:t>。综上大幅提升基于</w:t>
      </w:r>
      <w:r w:rsidRPr="0019066C">
        <w:rPr>
          <w:rFonts w:cs="Times New Roman" w:hint="eastAsia"/>
          <w:szCs w:val="24"/>
        </w:rPr>
        <w:t>SRIF</w:t>
      </w:r>
      <w:r w:rsidRPr="0019066C">
        <w:rPr>
          <w:rFonts w:cs="Times New Roman" w:hint="eastAsia"/>
          <w:szCs w:val="24"/>
        </w:rPr>
        <w:t>的实时滤波轨道的整体计算效率，满足了多频多星座多测站的海量数据场景下</w:t>
      </w:r>
      <w:r w:rsidRPr="001C6DB2">
        <w:rPr>
          <w:rFonts w:cs="Times New Roman" w:hint="eastAsia"/>
          <w:szCs w:val="24"/>
        </w:rPr>
        <w:t>实时轨道服务的实时性需求</w:t>
      </w:r>
      <w:r w:rsidRPr="0019066C">
        <w:rPr>
          <w:rFonts w:cs="Times New Roman" w:hint="eastAsia"/>
          <w:szCs w:val="24"/>
        </w:rPr>
        <w:t>。</w:t>
      </w:r>
    </w:p>
    <w:p w14:paraId="10D391C4" w14:textId="181B22B0" w:rsidR="0019066C" w:rsidRDefault="0019066C" w:rsidP="0019066C">
      <w:pPr>
        <w:spacing w:beforeLines="0" w:before="0" w:afterLines="0" w:after="0"/>
        <w:ind w:firstLineChars="0" w:firstLine="0"/>
        <w:rPr>
          <w:rFonts w:ascii="黑体" w:eastAsia="黑体" w:hAnsi="黑体" w:cs="Times New Roman"/>
          <w:color w:val="000000"/>
          <w:sz w:val="36"/>
          <w:szCs w:val="36"/>
        </w:rPr>
      </w:pPr>
      <w:r>
        <w:rPr>
          <w:rFonts w:cs="Times New Roman"/>
          <w:szCs w:val="24"/>
        </w:rPr>
        <w:tab/>
      </w:r>
      <w:r w:rsidRPr="0019066C">
        <w:rPr>
          <w:rFonts w:cs="Times New Roman" w:hint="eastAsia"/>
          <w:szCs w:val="24"/>
        </w:rPr>
        <w:t>（</w:t>
      </w:r>
      <w:r w:rsidRPr="0019066C">
        <w:rPr>
          <w:rFonts w:cs="Times New Roman" w:hint="eastAsia"/>
          <w:szCs w:val="24"/>
        </w:rPr>
        <w:t>4</w:t>
      </w:r>
      <w:r w:rsidRPr="0019066C">
        <w:rPr>
          <w:rFonts w:cs="Times New Roman" w:hint="eastAsia"/>
          <w:szCs w:val="24"/>
        </w:rPr>
        <w:t>）对自主研发的基于</w:t>
      </w:r>
      <w:r w:rsidRPr="0019066C">
        <w:rPr>
          <w:rFonts w:cs="Times New Roman" w:hint="eastAsia"/>
          <w:szCs w:val="24"/>
        </w:rPr>
        <w:t>SRIF</w:t>
      </w:r>
      <w:r w:rsidRPr="0019066C">
        <w:rPr>
          <w:rFonts w:cs="Times New Roman" w:hint="eastAsia"/>
          <w:szCs w:val="24"/>
        </w:rPr>
        <w:t>的导航卫星实时精密轨道确定软件平台整体性能进行了评估</w:t>
      </w:r>
      <w:r w:rsidR="00EC3B00">
        <w:rPr>
          <w:rFonts w:cs="Times New Roman" w:hint="eastAsia"/>
          <w:szCs w:val="24"/>
        </w:rPr>
        <w:t>。</w:t>
      </w:r>
      <w:r w:rsidRPr="0019066C">
        <w:rPr>
          <w:rFonts w:cs="Times New Roman" w:hint="eastAsia"/>
          <w:szCs w:val="24"/>
        </w:rPr>
        <w:t>多系统联合仿实时滤波</w:t>
      </w:r>
      <w:r w:rsidR="00EC3B00">
        <w:rPr>
          <w:rFonts w:cs="Times New Roman" w:hint="eastAsia"/>
          <w:szCs w:val="24"/>
        </w:rPr>
        <w:t>定轨实验结果表明：</w:t>
      </w:r>
      <w:r w:rsidRPr="0019066C">
        <w:rPr>
          <w:rFonts w:cs="Times New Roman" w:hint="eastAsia"/>
          <w:szCs w:val="24"/>
        </w:rPr>
        <w:t>与</w:t>
      </w:r>
      <w:r w:rsidRPr="00C621FF">
        <w:rPr>
          <w:rFonts w:cs="Times New Roman" w:hint="eastAsia"/>
          <w:szCs w:val="24"/>
        </w:rPr>
        <w:t>COD</w:t>
      </w:r>
      <w:ins w:id="6" w:author="王 庆云" w:date="2022-04-17T20:17:00Z">
        <w:r w:rsidR="00C621FF" w:rsidRPr="005878CB">
          <w:rPr>
            <w:rFonts w:cs="Times New Roman" w:hint="eastAsia"/>
            <w:szCs w:val="24"/>
          </w:rPr>
          <w:t>E</w:t>
        </w:r>
      </w:ins>
      <w:r w:rsidRPr="0019066C">
        <w:rPr>
          <w:rFonts w:cs="Times New Roman" w:hint="eastAsia"/>
          <w:szCs w:val="24"/>
        </w:rPr>
        <w:t>事后轨道产品相比，在</w:t>
      </w:r>
      <w:r w:rsidR="00F652B6">
        <w:rPr>
          <w:rFonts w:cs="Times New Roman" w:hint="eastAsia"/>
          <w:szCs w:val="24"/>
        </w:rPr>
        <w:t>三维</w:t>
      </w:r>
      <w:r w:rsidRPr="0019066C">
        <w:rPr>
          <w:rFonts w:cs="Times New Roman" w:hint="eastAsia"/>
          <w:szCs w:val="24"/>
        </w:rPr>
        <w:t>方向上，</w:t>
      </w:r>
      <w:r w:rsidRPr="0019066C">
        <w:rPr>
          <w:rFonts w:cs="Times New Roman" w:hint="eastAsia"/>
          <w:szCs w:val="24"/>
        </w:rPr>
        <w:t>GPS</w:t>
      </w:r>
      <w:r w:rsidRPr="0019066C">
        <w:rPr>
          <w:rFonts w:cs="Times New Roman" w:hint="eastAsia"/>
          <w:szCs w:val="24"/>
        </w:rPr>
        <w:t>卫星实时轨道精度</w:t>
      </w:r>
      <w:r w:rsidR="00F652B6">
        <w:rPr>
          <w:rFonts w:cs="Times New Roman" w:hint="eastAsia"/>
          <w:szCs w:val="24"/>
        </w:rPr>
        <w:t>为</w:t>
      </w:r>
      <w:r w:rsidR="00F652B6">
        <w:rPr>
          <w:rFonts w:cs="Times New Roman"/>
          <w:szCs w:val="24"/>
        </w:rPr>
        <w:t>6.1</w:t>
      </w:r>
      <w:r w:rsidR="00F652B6">
        <w:rPr>
          <w:rFonts w:cs="Times New Roman" w:hint="eastAsia"/>
          <w:szCs w:val="24"/>
        </w:rPr>
        <w:t>cm</w:t>
      </w:r>
      <w:r w:rsidRPr="0019066C">
        <w:rPr>
          <w:rFonts w:cs="Times New Roman" w:hint="eastAsia"/>
          <w:szCs w:val="24"/>
        </w:rPr>
        <w:t>，</w:t>
      </w:r>
      <w:r w:rsidRPr="0019066C">
        <w:rPr>
          <w:rFonts w:cs="Times New Roman" w:hint="eastAsia"/>
          <w:szCs w:val="24"/>
        </w:rPr>
        <w:t>Galileo</w:t>
      </w:r>
      <w:r w:rsidRPr="0019066C">
        <w:rPr>
          <w:rFonts w:cs="Times New Roman" w:hint="eastAsia"/>
          <w:szCs w:val="24"/>
        </w:rPr>
        <w:t>卫星实时轨道精度</w:t>
      </w:r>
      <w:r w:rsidR="00F652B6">
        <w:rPr>
          <w:rFonts w:cs="Times New Roman" w:hint="eastAsia"/>
          <w:szCs w:val="24"/>
        </w:rPr>
        <w:t>为</w:t>
      </w:r>
      <w:r w:rsidR="00F652B6">
        <w:rPr>
          <w:rFonts w:cs="Times New Roman" w:hint="eastAsia"/>
          <w:szCs w:val="24"/>
        </w:rPr>
        <w:t>7</w:t>
      </w:r>
      <w:r w:rsidR="00F652B6">
        <w:rPr>
          <w:rFonts w:cs="Times New Roman"/>
          <w:szCs w:val="24"/>
        </w:rPr>
        <w:t>.1</w:t>
      </w:r>
      <w:r w:rsidRPr="0019066C">
        <w:rPr>
          <w:rFonts w:cs="Times New Roman" w:hint="eastAsia"/>
          <w:szCs w:val="24"/>
        </w:rPr>
        <w:t>cm</w:t>
      </w:r>
      <w:r w:rsidRPr="0019066C">
        <w:rPr>
          <w:rFonts w:cs="Times New Roman" w:hint="eastAsia"/>
          <w:szCs w:val="24"/>
        </w:rPr>
        <w:t>，</w:t>
      </w:r>
      <w:r w:rsidRPr="0019066C">
        <w:rPr>
          <w:rFonts w:cs="Times New Roman" w:hint="eastAsia"/>
          <w:szCs w:val="24"/>
        </w:rPr>
        <w:t>BDS MEO</w:t>
      </w:r>
      <w:r w:rsidRPr="0019066C">
        <w:rPr>
          <w:rFonts w:cs="Times New Roman" w:hint="eastAsia"/>
          <w:szCs w:val="24"/>
        </w:rPr>
        <w:t>和</w:t>
      </w:r>
      <w:r w:rsidRPr="0019066C">
        <w:rPr>
          <w:rFonts w:cs="Times New Roman" w:hint="eastAsia"/>
          <w:szCs w:val="24"/>
        </w:rPr>
        <w:t>IGSO</w:t>
      </w:r>
      <w:r w:rsidRPr="0019066C">
        <w:rPr>
          <w:rFonts w:cs="Times New Roman" w:hint="eastAsia"/>
          <w:szCs w:val="24"/>
        </w:rPr>
        <w:t>卫星的实时轨道精度分别为</w:t>
      </w:r>
      <w:r w:rsidR="00C012EA">
        <w:rPr>
          <w:rFonts w:cs="Times New Roman" w:hint="eastAsia"/>
          <w:szCs w:val="24"/>
        </w:rPr>
        <w:t>1</w:t>
      </w:r>
      <w:r w:rsidR="00C012EA">
        <w:rPr>
          <w:rFonts w:cs="Times New Roman"/>
          <w:szCs w:val="24"/>
        </w:rPr>
        <w:t>1.2</w:t>
      </w:r>
      <w:r w:rsidRPr="0019066C">
        <w:rPr>
          <w:rFonts w:cs="Times New Roman" w:hint="eastAsia"/>
          <w:szCs w:val="24"/>
        </w:rPr>
        <w:t>cm</w:t>
      </w:r>
      <w:r w:rsidRPr="0019066C">
        <w:rPr>
          <w:rFonts w:cs="Times New Roman" w:hint="eastAsia"/>
          <w:szCs w:val="24"/>
        </w:rPr>
        <w:t>和</w:t>
      </w:r>
      <w:r w:rsidR="00C012EA">
        <w:rPr>
          <w:rFonts w:cs="Times New Roman" w:hint="eastAsia"/>
          <w:szCs w:val="24"/>
        </w:rPr>
        <w:t>2</w:t>
      </w:r>
      <w:r w:rsidR="00C012EA">
        <w:rPr>
          <w:rFonts w:cs="Times New Roman"/>
          <w:szCs w:val="24"/>
        </w:rPr>
        <w:t>1.2</w:t>
      </w:r>
      <w:r w:rsidRPr="0019066C">
        <w:rPr>
          <w:rFonts w:cs="Times New Roman" w:hint="eastAsia"/>
          <w:szCs w:val="24"/>
        </w:rPr>
        <w:t>cm</w:t>
      </w:r>
      <w:r w:rsidRPr="0019066C">
        <w:rPr>
          <w:rFonts w:cs="Times New Roman" w:hint="eastAsia"/>
          <w:szCs w:val="24"/>
        </w:rPr>
        <w:t>，与目前主流研究成果精度水平相当。统计分析了各系统的实时轨道收敛情况，结果表明，三个系统的实时滤波轨道均能在</w:t>
      </w:r>
      <w:r w:rsidRPr="0019066C">
        <w:rPr>
          <w:rFonts w:cs="Times New Roman" w:hint="eastAsia"/>
          <w:szCs w:val="24"/>
        </w:rPr>
        <w:t>24h</w:t>
      </w:r>
      <w:r w:rsidRPr="0019066C">
        <w:rPr>
          <w:rFonts w:cs="Times New Roman" w:hint="eastAsia"/>
          <w:szCs w:val="24"/>
        </w:rPr>
        <w:t>后完全收敛。与事后产品轨道产品互差结果在天边界处的跳变侧面反映了实时滤波轨道具有的更好的轨道连续性。对各个系统实时轨道的收敛时间统计结果表明，在实时轨道中径向方向由于几何构型问题，相比其他方向收敛速度更慢</w:t>
      </w:r>
      <w:ins w:id="7" w:author="王 庆云" w:date="2022-04-17T17:33:00Z">
        <w:r w:rsidR="00582D18">
          <w:rPr>
            <w:rFonts w:cs="Times New Roman" w:hint="eastAsia"/>
            <w:szCs w:val="24"/>
          </w:rPr>
          <w:t>；</w:t>
        </w:r>
      </w:ins>
      <w:del w:id="8" w:author="王 庆云" w:date="2022-04-17T17:33:00Z">
        <w:r w:rsidRPr="0019066C" w:rsidDel="00582D18">
          <w:rPr>
            <w:rFonts w:cs="Times New Roman" w:hint="eastAsia"/>
            <w:szCs w:val="24"/>
          </w:rPr>
          <w:delText>，</w:delText>
        </w:r>
      </w:del>
      <w:r w:rsidRPr="0019066C">
        <w:rPr>
          <w:rFonts w:cs="Times New Roman" w:hint="eastAsia"/>
          <w:szCs w:val="24"/>
        </w:rPr>
        <w:t>相较于其他系统而言，</w:t>
      </w:r>
      <w:r w:rsidRPr="0019066C">
        <w:rPr>
          <w:rFonts w:cs="Times New Roman" w:hint="eastAsia"/>
          <w:szCs w:val="24"/>
        </w:rPr>
        <w:t>GPS</w:t>
      </w:r>
      <w:r w:rsidRPr="0019066C">
        <w:rPr>
          <w:rFonts w:cs="Times New Roman" w:hint="eastAsia"/>
          <w:szCs w:val="24"/>
        </w:rPr>
        <w:t>系统具有最短的收敛时间，平均在</w:t>
      </w:r>
      <w:r w:rsidRPr="0019066C">
        <w:rPr>
          <w:rFonts w:cs="Times New Roman" w:hint="eastAsia"/>
          <w:szCs w:val="24"/>
        </w:rPr>
        <w:t>7-10h</w:t>
      </w:r>
      <w:r w:rsidRPr="0019066C">
        <w:rPr>
          <w:rFonts w:cs="Times New Roman" w:hint="eastAsia"/>
          <w:szCs w:val="24"/>
        </w:rPr>
        <w:t>之间。</w:t>
      </w:r>
    </w:p>
    <w:p w14:paraId="1F8BB6FD" w14:textId="77777777" w:rsidR="0019066C" w:rsidRDefault="0019066C" w:rsidP="0019066C">
      <w:pPr>
        <w:spacing w:beforeLines="0" w:before="0" w:afterLines="0" w:after="0"/>
        <w:ind w:firstLineChars="0" w:firstLine="0"/>
        <w:rPr>
          <w:rFonts w:ascii="黑体" w:eastAsia="黑体" w:hAnsi="黑体" w:cs="Times New Roman"/>
          <w:color w:val="000000"/>
          <w:sz w:val="36"/>
          <w:szCs w:val="36"/>
        </w:rPr>
      </w:pPr>
    </w:p>
    <w:p w14:paraId="4DF7D6E2" w14:textId="77777777" w:rsidR="00833227" w:rsidRPr="00FF1997" w:rsidRDefault="0019066C" w:rsidP="00FF1997">
      <w:pPr>
        <w:widowControl/>
        <w:spacing w:beforeLines="0" w:before="0" w:afterLines="0" w:after="0" w:line="360" w:lineRule="auto"/>
        <w:ind w:firstLineChars="0" w:firstLine="0"/>
        <w:rPr>
          <w:rFonts w:ascii="黑体" w:eastAsia="黑体" w:cs="Times New Roman"/>
          <w:bCs/>
          <w:kern w:val="0"/>
          <w:sz w:val="32"/>
          <w:szCs w:val="32"/>
        </w:rPr>
      </w:pPr>
      <w:r w:rsidRPr="0019066C">
        <w:rPr>
          <w:rFonts w:ascii="黑体" w:eastAsia="黑体" w:cs="Times New Roman" w:hint="eastAsia"/>
          <w:bCs/>
          <w:kern w:val="0"/>
          <w:szCs w:val="32"/>
        </w:rPr>
        <w:t>关键词</w:t>
      </w:r>
      <w:r w:rsidRPr="0019066C">
        <w:rPr>
          <w:rFonts w:ascii="黑体" w:eastAsia="黑体" w:cs="Times New Roman"/>
          <w:bCs/>
          <w:kern w:val="0"/>
          <w:szCs w:val="32"/>
        </w:rPr>
        <w:t>：</w:t>
      </w:r>
      <w:r w:rsidRPr="0019066C">
        <w:rPr>
          <w:rFonts w:ascii="黑体" w:eastAsia="黑体" w:cs="Times New Roman" w:hint="eastAsia"/>
          <w:bCs/>
          <w:kern w:val="0"/>
          <w:szCs w:val="32"/>
        </w:rPr>
        <w:t>导航卫星精密轨道确定；平方根信息滤波；实时质量控制；双差模糊度固定；并行计算</w:t>
      </w:r>
      <w:bookmarkEnd w:id="2"/>
    </w:p>
    <w:p w14:paraId="37FB872D" w14:textId="77777777" w:rsidR="00833227" w:rsidRDefault="00833227">
      <w:pPr>
        <w:widowControl/>
        <w:spacing w:beforeLines="0" w:before="0" w:afterLines="0" w:after="0" w:line="240" w:lineRule="auto"/>
        <w:ind w:firstLineChars="0" w:firstLine="0"/>
        <w:jc w:val="left"/>
      </w:pPr>
      <w:r>
        <w:br w:type="page"/>
      </w:r>
    </w:p>
    <w:p w14:paraId="477D927A" w14:textId="77777777" w:rsidR="00D42187" w:rsidRPr="00D42187" w:rsidRDefault="00D42187" w:rsidP="00D42187">
      <w:pPr>
        <w:spacing w:beforeLines="50" w:before="120" w:afterLines="50" w:after="120" w:line="360" w:lineRule="auto"/>
        <w:ind w:firstLineChars="0" w:firstLine="0"/>
        <w:jc w:val="center"/>
        <w:outlineLvl w:val="0"/>
        <w:rPr>
          <w:rFonts w:eastAsia="黑体" w:cs="Times New Roman"/>
          <w:b/>
          <w:bCs/>
          <w:sz w:val="36"/>
          <w:szCs w:val="32"/>
          <w:lang w:val="x-none" w:eastAsia="x-none"/>
        </w:rPr>
      </w:pPr>
      <w:bookmarkStart w:id="9" w:name="_Toc27127703"/>
      <w:bookmarkStart w:id="10" w:name="_Toc27127815"/>
      <w:bookmarkStart w:id="11" w:name="_Toc27128179"/>
      <w:bookmarkStart w:id="12" w:name="_Toc27128345"/>
      <w:bookmarkStart w:id="13" w:name="_Toc27128358"/>
      <w:bookmarkStart w:id="14" w:name="_Toc27128497"/>
      <w:bookmarkStart w:id="15" w:name="_Toc27128971"/>
      <w:bookmarkStart w:id="16" w:name="_Toc101082629"/>
      <w:r w:rsidRPr="00D42187">
        <w:rPr>
          <w:rFonts w:eastAsia="黑体" w:cs="Times New Roman"/>
          <w:b/>
          <w:bCs/>
          <w:sz w:val="36"/>
          <w:szCs w:val="32"/>
          <w:lang w:val="x-none" w:eastAsia="x-none"/>
        </w:rPr>
        <w:lastRenderedPageBreak/>
        <w:t>ABSTRACT</w:t>
      </w:r>
      <w:bookmarkEnd w:id="9"/>
      <w:bookmarkEnd w:id="10"/>
      <w:bookmarkEnd w:id="11"/>
      <w:bookmarkEnd w:id="12"/>
      <w:bookmarkEnd w:id="13"/>
      <w:bookmarkEnd w:id="14"/>
      <w:bookmarkEnd w:id="15"/>
      <w:bookmarkEnd w:id="16"/>
    </w:p>
    <w:p w14:paraId="376936F3" w14:textId="77777777" w:rsidR="004B4B22" w:rsidRPr="004B4B22" w:rsidRDefault="004B4B22" w:rsidP="004B4B22">
      <w:pPr>
        <w:spacing w:beforeLines="0" w:before="0" w:afterLines="0" w:after="0" w:line="360" w:lineRule="auto"/>
        <w:ind w:firstLine="480"/>
        <w:rPr>
          <w:rFonts w:cs="Times New Roman"/>
          <w:szCs w:val="24"/>
        </w:rPr>
      </w:pPr>
      <w:r w:rsidRPr="004B4B22">
        <w:rPr>
          <w:rFonts w:cs="Times New Roman"/>
          <w:szCs w:val="24"/>
        </w:rPr>
        <w:t>With the emergence of autonomous driving, smart cities, unmanned aircraft delivery and other highly emerging technology industries in recent years, the human demand for real-time high-precision location service information has shown an "explosive" growth compared to the past, and has also put forward higher requirements for real-time and accuracy in the navigation and positioning technology provided by GNSS. Accordingly, the real-time and accuracy of PPP technology and even the later developed PPP-RTK technology are fundamentally dependent on the high-precision real-time orbit/clock difference service. Therefore, in the current situation, it is especially critical and important to provide continuous, stable and reliable high-precision real-time orbit services. At present, the commonly used real-time orbit service still adopts the traditional ultra-fast orbit products based on hindsight processing and real-time forecasting, which has the technical bottleneck of incompatibility in terms of real-time and accuracy, and therefore it is difficult to further improve the orbit accuracy and product continuity. The real-time orbit service based on the filtering method has shown its great application potential in terms of real-time orbit continuity and flexibility due to the adoption of the ephemeris-by-ephemeris solution mode for real-time observation data.</w:t>
      </w:r>
    </w:p>
    <w:p w14:paraId="5A6DDFF1" w14:textId="77777777" w:rsidR="004B4B22" w:rsidRPr="004B4B22" w:rsidRDefault="004B4B22" w:rsidP="004B4B22">
      <w:pPr>
        <w:spacing w:beforeLines="0" w:before="0" w:afterLines="0" w:after="0" w:line="360" w:lineRule="auto"/>
        <w:ind w:firstLine="480"/>
        <w:rPr>
          <w:rFonts w:cs="Times New Roman"/>
          <w:szCs w:val="24"/>
        </w:rPr>
      </w:pPr>
      <w:r w:rsidRPr="004B4B22">
        <w:rPr>
          <w:rFonts w:cs="Times New Roman"/>
          <w:szCs w:val="24"/>
        </w:rPr>
        <w:t>Therefore, this paper addresses the current urgent demand for GNSS real-time high-precision orbit service, and conducts an in-depth study on the key technologies of real-time precision orbit determination of navigation satellites based on filtering, focusing on the key problems of parameter estimation method, real-time data quality detection and real-time ambiguity fixation in real-time filtered orbit determination, solving the difficult problem of real-time processing efficiency under the massive observation data scenario of multi-frequency, multi-constellation and multi-station. The difficult problem of low efficiency of real-time processing in massive observation data scenarios with multiple constellations and multiple stations is solved, and a complete set of efficient processing platform of real-time GNSS orbit based on SRIF filtering is constructed to improve the performance of high-precision real-time orbit service of BDS/GNSS. The main work and research results of this paper are as follows.</w:t>
      </w:r>
    </w:p>
    <w:p w14:paraId="44350E52" w14:textId="77777777" w:rsidR="004B4B22" w:rsidRPr="004B4B22" w:rsidRDefault="004B4B22" w:rsidP="004B4B22">
      <w:pPr>
        <w:spacing w:beforeLines="0" w:before="0" w:afterLines="0" w:after="0" w:line="360" w:lineRule="auto"/>
        <w:ind w:firstLine="480"/>
        <w:rPr>
          <w:rFonts w:cs="Times New Roman"/>
          <w:szCs w:val="24"/>
        </w:rPr>
      </w:pPr>
      <w:r w:rsidRPr="004B4B22">
        <w:rPr>
          <w:rFonts w:cs="Times New Roman"/>
          <w:szCs w:val="24"/>
        </w:rPr>
        <w:tab/>
        <w:t>(1) The basic principles and methods of precision orbit determination of navigation satellite dynamics are systematically described, and the analysis is sorted out from several aspects, such as space-time reference coordinate system, basic GNSS observation equations, and navigation satellite motion model. Two parameter estimation methods commonly used in GNSS data processing, namely, integral least squares and Kalman filter, are introduced in the derivation.</w:t>
      </w:r>
    </w:p>
    <w:p w14:paraId="42733D99" w14:textId="77777777" w:rsidR="004B4B22" w:rsidRPr="004B4B22" w:rsidRDefault="004B4B22" w:rsidP="004B4B22">
      <w:pPr>
        <w:spacing w:beforeLines="0" w:before="0" w:afterLines="0" w:after="0" w:line="360" w:lineRule="auto"/>
        <w:ind w:firstLine="480"/>
        <w:rPr>
          <w:rFonts w:cs="Times New Roman"/>
          <w:szCs w:val="24"/>
        </w:rPr>
      </w:pPr>
      <w:r w:rsidRPr="004B4B22">
        <w:rPr>
          <w:rFonts w:cs="Times New Roman"/>
          <w:szCs w:val="24"/>
        </w:rPr>
        <w:lastRenderedPageBreak/>
        <w:tab/>
        <w:t xml:space="preserve">(2) The key technologies in real-time filtering orbit determination are studied in depth in terms of parameter estimation, real-time data quality detection, and real-time ambiguity fixation. The advantages of the SRIF parameter estimation method and the principle of the algorithm are sorted out and analyzed, and the application method of SRIF algorithm in real-time filtering track processing is elaborated. Based on the principle of double-difference fuzziness fixation, the real-time fuzziness fixation algorithm of the filtered track is implemented. The proposed algorithm is based on the principle of double-difference ambiguity fixation, which significantly improves the track accuracy compared with the floating-point solution. For GPS, </w:t>
      </w:r>
      <w:r w:rsidR="00D20C7E">
        <w:rPr>
          <w:rFonts w:cs="Times New Roman"/>
          <w:szCs w:val="24"/>
        </w:rPr>
        <w:t>Galileo</w:t>
      </w:r>
      <w:r w:rsidRPr="004B4B22">
        <w:rPr>
          <w:rFonts w:cs="Times New Roman"/>
          <w:szCs w:val="24"/>
        </w:rPr>
        <w:t>, BDS IGSO and MEO satellites, the orbit accuracy in 3D direction is improved by 36.3%, 33.7%, 17.4% and 17.5%, respectively. Meanwhile, based on the GREAT software platform and the above key algorithms, a real-time filtered orbit determination processing system based on SRIF is developed independently.</w:t>
      </w:r>
    </w:p>
    <w:p w14:paraId="5A0F004E" w14:textId="77777777" w:rsidR="004B4B22" w:rsidRPr="004B4B22" w:rsidRDefault="004B4B22" w:rsidP="004B4B22">
      <w:pPr>
        <w:spacing w:beforeLines="0" w:before="0" w:afterLines="0" w:after="0" w:line="360" w:lineRule="auto"/>
        <w:ind w:firstLine="480"/>
        <w:rPr>
          <w:rFonts w:cs="Times New Roman"/>
          <w:szCs w:val="24"/>
        </w:rPr>
      </w:pPr>
      <w:r w:rsidRPr="004B4B22">
        <w:rPr>
          <w:rFonts w:cs="Times New Roman"/>
          <w:szCs w:val="24"/>
        </w:rPr>
        <w:tab/>
        <w:t>(3) The efficiency optimization method of real-time filtered orbit processing is thoroughly studied, and the optimization method of observation equation construction and satellite orbit integration using OpenMP parallel framework is proposed. The experimental results show that the processing efficiency based on the parallel algorithm is significantly improved compared with the original serial algorithm, with an average performance improvement of 360% for orbit integration and 300% for observation equation construction in the case of six threads. A high-performance matrix library is proposed to optimize the SRIF parameter estimation algorithm. Compared with the original C-Lapack implementation method, the Eigen-based implementation of the SRIF time and volume update algorithm is able to improve the computational efficiency by 94.1% and 93.6%, respectively, for the number of stations of 100. In summary, the overall computational efficiency of SRIF-based real-time filtering orbit is greatly improved, which meets the real-time demand of real-time orbit service under the massive data scenario of multi-frequency, multi-constellation and multi-survey stations.</w:t>
      </w:r>
    </w:p>
    <w:p w14:paraId="0C8B957E" w14:textId="77777777" w:rsidR="00D42187" w:rsidRDefault="004B4B22" w:rsidP="00EE14A5">
      <w:pPr>
        <w:spacing w:beforeLines="0" w:before="0" w:afterLines="0" w:after="0" w:line="360" w:lineRule="auto"/>
        <w:ind w:firstLine="480"/>
        <w:rPr>
          <w:rFonts w:cs="Times New Roman"/>
          <w:szCs w:val="24"/>
        </w:rPr>
      </w:pPr>
      <w:r w:rsidRPr="004B4B22">
        <w:rPr>
          <w:rFonts w:cs="Times New Roman"/>
          <w:szCs w:val="24"/>
        </w:rPr>
        <w:tab/>
        <w:t>(4) The overall performance of the self-developed SRIF-based real-time precision orbit determination software platform for navigation satellites is evaluated</w:t>
      </w:r>
      <w:r w:rsidR="00EC3B00">
        <w:rPr>
          <w:rFonts w:cs="Times New Roman"/>
          <w:szCs w:val="24"/>
        </w:rPr>
        <w:t xml:space="preserve">. The results of </w:t>
      </w:r>
      <w:r w:rsidR="00EC3B00" w:rsidRPr="00EC3B00">
        <w:rPr>
          <w:rFonts w:cs="Times New Roman"/>
          <w:szCs w:val="24"/>
        </w:rPr>
        <w:t>multi-</w:t>
      </w:r>
      <w:r w:rsidR="00EC3B00">
        <w:rPr>
          <w:rFonts w:cs="Times New Roman"/>
          <w:szCs w:val="24"/>
        </w:rPr>
        <w:t>GNSS</w:t>
      </w:r>
      <w:r w:rsidR="00EC3B00" w:rsidRPr="00EC3B00">
        <w:rPr>
          <w:rFonts w:cs="Times New Roman"/>
          <w:szCs w:val="24"/>
        </w:rPr>
        <w:t xml:space="preserve"> real-time filtering orbit determination experiments show that, </w:t>
      </w:r>
      <w:r w:rsidR="00EC3B00">
        <w:rPr>
          <w:rFonts w:cs="Times New Roman"/>
          <w:szCs w:val="24"/>
        </w:rPr>
        <w:t>c</w:t>
      </w:r>
      <w:r w:rsidRPr="004B4B22">
        <w:rPr>
          <w:rFonts w:cs="Times New Roman"/>
          <w:szCs w:val="24"/>
        </w:rPr>
        <w:t xml:space="preserve">ompared with the COD </w:t>
      </w:r>
      <w:r w:rsidR="00EC3B00">
        <w:rPr>
          <w:rFonts w:cs="Times New Roman"/>
          <w:szCs w:val="24"/>
        </w:rPr>
        <w:t>final</w:t>
      </w:r>
      <w:r w:rsidRPr="004B4B22">
        <w:rPr>
          <w:rFonts w:cs="Times New Roman"/>
          <w:szCs w:val="24"/>
        </w:rPr>
        <w:t xml:space="preserve"> orbit products, the real-time orbit accuracy of GPS satellite can reach about </w:t>
      </w:r>
      <w:r w:rsidR="00EC18A9">
        <w:rPr>
          <w:rFonts w:cs="Times New Roman"/>
          <w:szCs w:val="24"/>
        </w:rPr>
        <w:t>6.1</w:t>
      </w:r>
      <w:r w:rsidRPr="004B4B22">
        <w:rPr>
          <w:rFonts w:cs="Times New Roman"/>
          <w:szCs w:val="24"/>
        </w:rPr>
        <w:t xml:space="preserve">cm in the </w:t>
      </w:r>
      <w:r w:rsidR="00EC18A9">
        <w:rPr>
          <w:rFonts w:cs="Times New Roman" w:hint="eastAsia"/>
          <w:szCs w:val="24"/>
        </w:rPr>
        <w:t>three</w:t>
      </w:r>
      <w:r w:rsidRPr="004B4B22">
        <w:rPr>
          <w:rFonts w:cs="Times New Roman"/>
          <w:szCs w:val="24"/>
        </w:rPr>
        <w:t xml:space="preserve">-dimensional direction, that of Galileo satellite is </w:t>
      </w:r>
      <w:r w:rsidR="00EC18A9">
        <w:rPr>
          <w:rFonts w:cs="Times New Roman"/>
          <w:szCs w:val="24"/>
        </w:rPr>
        <w:t>7.1</w:t>
      </w:r>
      <w:r w:rsidRPr="004B4B22">
        <w:rPr>
          <w:rFonts w:cs="Times New Roman"/>
          <w:szCs w:val="24"/>
        </w:rPr>
        <w:t xml:space="preserve">cm, and that of BDS MEO and IGSO satellite is </w:t>
      </w:r>
      <w:r w:rsidR="00EC18A9">
        <w:rPr>
          <w:rFonts w:cs="Times New Roman"/>
          <w:szCs w:val="24"/>
        </w:rPr>
        <w:t>11</w:t>
      </w:r>
      <w:r w:rsidRPr="004B4B22">
        <w:rPr>
          <w:rFonts w:cs="Times New Roman"/>
          <w:szCs w:val="24"/>
        </w:rPr>
        <w:t>.</w:t>
      </w:r>
      <w:r w:rsidR="00EC18A9">
        <w:rPr>
          <w:rFonts w:cs="Times New Roman"/>
          <w:szCs w:val="24"/>
        </w:rPr>
        <w:t>2</w:t>
      </w:r>
      <w:r w:rsidRPr="004B4B22">
        <w:rPr>
          <w:rFonts w:cs="Times New Roman"/>
          <w:szCs w:val="24"/>
        </w:rPr>
        <w:t xml:space="preserve">cm and </w:t>
      </w:r>
      <w:r w:rsidR="00EC18A9">
        <w:rPr>
          <w:rFonts w:cs="Times New Roman"/>
          <w:szCs w:val="24"/>
        </w:rPr>
        <w:t>21</w:t>
      </w:r>
      <w:r w:rsidRPr="004B4B22">
        <w:rPr>
          <w:rFonts w:cs="Times New Roman"/>
          <w:szCs w:val="24"/>
        </w:rPr>
        <w:t>.</w:t>
      </w:r>
      <w:r w:rsidR="00EC18A9">
        <w:rPr>
          <w:rFonts w:cs="Times New Roman"/>
          <w:szCs w:val="24"/>
        </w:rPr>
        <w:t>2</w:t>
      </w:r>
      <w:r w:rsidRPr="004B4B22">
        <w:rPr>
          <w:rFonts w:cs="Times New Roman"/>
          <w:szCs w:val="24"/>
        </w:rPr>
        <w:t xml:space="preserve">cm respectively, which is comparable to the accuracy level of current mainstream research results. The real-time orbit convergence of each system is statistically analyzed, and the results show that the real-time filtered orbits of all three systems can fully </w:t>
      </w:r>
      <w:r w:rsidRPr="004B4B22">
        <w:rPr>
          <w:rFonts w:cs="Times New Roman"/>
          <w:szCs w:val="24"/>
        </w:rPr>
        <w:lastRenderedPageBreak/>
        <w:t xml:space="preserve">converge after 24h. The jump of the mutual difference with the posterior product orbit at the </w:t>
      </w:r>
      <w:r w:rsidR="00257EC4">
        <w:rPr>
          <w:rFonts w:cs="Times New Roman"/>
          <w:szCs w:val="24"/>
        </w:rPr>
        <w:t>day</w:t>
      </w:r>
      <w:r w:rsidRPr="004B4B22">
        <w:rPr>
          <w:rFonts w:cs="Times New Roman"/>
          <w:szCs w:val="24"/>
        </w:rPr>
        <w:t xml:space="preserve"> boundary reflects the better orbit continuity of the real-time filtered orbit. The convergence time statistics of the real-time orbits of each system show that the radial direction in the real-time orbit converges more slowly than the other directions due to the geometric configuration, and the GPS system has the shortest convergence time compared to the other systems, averaging between 7-10h.</w:t>
      </w:r>
    </w:p>
    <w:p w14:paraId="61F2BE7D" w14:textId="77777777" w:rsidR="00EE14A5" w:rsidRPr="00EE14A5" w:rsidRDefault="00EE14A5" w:rsidP="00EE14A5">
      <w:pPr>
        <w:spacing w:beforeLines="0" w:before="0" w:afterLines="0" w:after="0" w:line="360" w:lineRule="auto"/>
        <w:ind w:firstLine="480"/>
        <w:rPr>
          <w:rFonts w:cs="Times New Roman"/>
          <w:szCs w:val="24"/>
        </w:rPr>
      </w:pPr>
    </w:p>
    <w:p w14:paraId="3882B8B2" w14:textId="77777777" w:rsidR="00833227" w:rsidRPr="00D42187" w:rsidRDefault="00D42187" w:rsidP="00D42187">
      <w:pPr>
        <w:widowControl/>
        <w:spacing w:beforeLines="0" w:before="0" w:afterLines="0" w:after="0" w:line="360" w:lineRule="auto"/>
        <w:ind w:firstLineChars="0" w:firstLine="0"/>
        <w:rPr>
          <w:rFonts w:eastAsia="黑体" w:cs="Times New Roman"/>
          <w:b/>
          <w:bCs/>
          <w:kern w:val="0"/>
          <w:szCs w:val="24"/>
        </w:rPr>
      </w:pPr>
      <w:r w:rsidRPr="00D42187">
        <w:rPr>
          <w:rFonts w:eastAsia="黑体" w:cs="Times New Roman"/>
          <w:b/>
          <w:bCs/>
          <w:kern w:val="0"/>
          <w:szCs w:val="24"/>
        </w:rPr>
        <w:t>Key words:</w:t>
      </w:r>
      <w:r w:rsidRPr="00D42187">
        <w:rPr>
          <w:rFonts w:cs="Times New Roman"/>
          <w:b/>
          <w:kern w:val="0"/>
          <w:szCs w:val="24"/>
        </w:rPr>
        <w:t xml:space="preserve"> </w:t>
      </w:r>
      <w:r w:rsidR="00EE14A5">
        <w:rPr>
          <w:rFonts w:cs="Times New Roman"/>
          <w:b/>
          <w:kern w:val="0"/>
          <w:szCs w:val="24"/>
        </w:rPr>
        <w:t>GNSS precise orbit determination; Square root information filter; Real-time quality control; double-differenced ambiguity fixing; Parallel computing</w:t>
      </w:r>
    </w:p>
    <w:p w14:paraId="09F4651A" w14:textId="77777777" w:rsidR="00833227" w:rsidRDefault="00833227">
      <w:pPr>
        <w:widowControl/>
        <w:spacing w:beforeLines="0" w:before="0" w:afterLines="0" w:after="0" w:line="240" w:lineRule="auto"/>
        <w:ind w:firstLineChars="0" w:firstLine="0"/>
        <w:jc w:val="left"/>
      </w:pPr>
      <w:r>
        <w:br w:type="page"/>
      </w:r>
    </w:p>
    <w:p w14:paraId="7FD74127" w14:textId="77777777" w:rsidR="00B859D4" w:rsidRPr="005734EB" w:rsidRDefault="00B859D4" w:rsidP="00AA32E4">
      <w:pPr>
        <w:spacing w:before="60" w:after="60"/>
        <w:ind w:firstLine="480"/>
      </w:pPr>
    </w:p>
    <w:p w14:paraId="7FEB6389" w14:textId="77777777" w:rsidR="00B859D4" w:rsidRDefault="00B859D4" w:rsidP="00B859D4">
      <w:pPr>
        <w:widowControl/>
        <w:spacing w:beforeLines="0" w:before="0" w:afterLines="0" w:after="0" w:line="240" w:lineRule="auto"/>
        <w:ind w:firstLineChars="0" w:firstLine="0"/>
        <w:jc w:val="left"/>
        <w:sectPr w:rsidR="00B859D4" w:rsidSect="00204637">
          <w:headerReference w:type="even" r:id="rId15"/>
          <w:headerReference w:type="default" r:id="rId16"/>
          <w:footerReference w:type="even" r:id="rId17"/>
          <w:footerReference w:type="default" r:id="rId18"/>
          <w:pgSz w:w="11906" w:h="16838" w:code="9"/>
          <w:pgMar w:top="1418" w:right="1418" w:bottom="1418" w:left="1418" w:header="737" w:footer="737" w:gutter="0"/>
          <w:pgNumType w:fmt="upperRoman" w:start="1"/>
          <w:cols w:space="425"/>
          <w:docGrid w:linePitch="326"/>
        </w:sectPr>
      </w:pPr>
      <w:r>
        <w:br w:type="page"/>
      </w:r>
    </w:p>
    <w:sdt>
      <w:sdtPr>
        <w:rPr>
          <w:rFonts w:ascii="Times New Roman" w:eastAsia="宋体" w:hAnsi="Times New Roman" w:cstheme="minorBidi"/>
          <w:b w:val="0"/>
          <w:bCs w:val="0"/>
          <w:kern w:val="2"/>
          <w:sz w:val="24"/>
          <w:szCs w:val="22"/>
          <w:lang w:val="zh-CN"/>
        </w:rPr>
        <w:id w:val="-1254346416"/>
        <w:docPartObj>
          <w:docPartGallery w:val="Table of Contents"/>
          <w:docPartUnique/>
        </w:docPartObj>
      </w:sdtPr>
      <w:sdtEndPr/>
      <w:sdtContent>
        <w:p w14:paraId="04566E0B" w14:textId="77777777" w:rsidR="00B859D4" w:rsidRPr="00E45F67" w:rsidRDefault="00B859D4" w:rsidP="0022309E">
          <w:pPr>
            <w:pStyle w:val="TOC"/>
            <w:spacing w:before="60" w:after="60"/>
          </w:pPr>
          <w:r w:rsidRPr="00E45F67">
            <w:t>目</w:t>
          </w:r>
          <w:r w:rsidR="00B312FF" w:rsidRPr="00E45F67">
            <w:t xml:space="preserve">  </w:t>
          </w:r>
          <w:r w:rsidRPr="00E45F67">
            <w:t>录</w:t>
          </w:r>
        </w:p>
        <w:p w14:paraId="02C8456F" w14:textId="77777777" w:rsidR="00704A18" w:rsidRDefault="0022086E">
          <w:pPr>
            <w:pStyle w:val="TOC1"/>
            <w:rPr>
              <w:rFonts w:asciiTheme="minorHAnsi" w:eastAsiaTheme="minorEastAsia" w:hAnsiTheme="minorHAnsi"/>
              <w:b w:val="0"/>
              <w:noProof/>
              <w:sz w:val="21"/>
            </w:rPr>
          </w:pPr>
          <w:r>
            <w:fldChar w:fldCharType="begin"/>
          </w:r>
          <w:r>
            <w:instrText xml:space="preserve"> TOC \o "1-3" \h \z \u </w:instrText>
          </w:r>
          <w:r>
            <w:fldChar w:fldCharType="separate"/>
          </w:r>
          <w:hyperlink w:anchor="_Toc101082628" w:history="1">
            <w:r w:rsidR="00704A18" w:rsidRPr="00D854CF">
              <w:rPr>
                <w:rStyle w:val="af8"/>
                <w:rFonts w:ascii="黑体" w:eastAsia="黑体" w:hAnsi="黑体" w:cs="Times New Roman"/>
                <w:bCs/>
                <w:noProof/>
                <w:lang w:val="x-none" w:eastAsia="x-none"/>
              </w:rPr>
              <w:t>摘  要</w:t>
            </w:r>
            <w:r w:rsidR="00704A18">
              <w:rPr>
                <w:noProof/>
                <w:webHidden/>
              </w:rPr>
              <w:tab/>
            </w:r>
            <w:r w:rsidR="00704A18">
              <w:rPr>
                <w:noProof/>
                <w:webHidden/>
              </w:rPr>
              <w:fldChar w:fldCharType="begin"/>
            </w:r>
            <w:r w:rsidR="00704A18">
              <w:rPr>
                <w:noProof/>
                <w:webHidden/>
              </w:rPr>
              <w:instrText xml:space="preserve"> PAGEREF _Toc101082628 \h </w:instrText>
            </w:r>
            <w:r w:rsidR="00704A18">
              <w:rPr>
                <w:noProof/>
                <w:webHidden/>
              </w:rPr>
            </w:r>
            <w:r w:rsidR="00704A18">
              <w:rPr>
                <w:noProof/>
                <w:webHidden/>
              </w:rPr>
              <w:fldChar w:fldCharType="separate"/>
            </w:r>
            <w:r w:rsidR="00897A40">
              <w:rPr>
                <w:noProof/>
                <w:webHidden/>
              </w:rPr>
              <w:t>I</w:t>
            </w:r>
            <w:r w:rsidR="00704A18">
              <w:rPr>
                <w:noProof/>
                <w:webHidden/>
              </w:rPr>
              <w:fldChar w:fldCharType="end"/>
            </w:r>
          </w:hyperlink>
        </w:p>
        <w:p w14:paraId="581C77F5" w14:textId="77777777" w:rsidR="00704A18" w:rsidRDefault="00F97E2B">
          <w:pPr>
            <w:pStyle w:val="TOC1"/>
            <w:rPr>
              <w:rFonts w:asciiTheme="minorHAnsi" w:eastAsiaTheme="minorEastAsia" w:hAnsiTheme="minorHAnsi"/>
              <w:b w:val="0"/>
              <w:noProof/>
              <w:sz w:val="21"/>
            </w:rPr>
          </w:pPr>
          <w:hyperlink w:anchor="_Toc101082629" w:history="1">
            <w:r w:rsidR="00704A18" w:rsidRPr="00D854CF">
              <w:rPr>
                <w:rStyle w:val="af8"/>
                <w:rFonts w:eastAsia="黑体" w:cs="Times New Roman"/>
                <w:bCs/>
                <w:noProof/>
                <w:lang w:val="x-none" w:eastAsia="x-none"/>
              </w:rPr>
              <w:t>ABSTRACT</w:t>
            </w:r>
            <w:r w:rsidR="00704A18">
              <w:rPr>
                <w:noProof/>
                <w:webHidden/>
              </w:rPr>
              <w:tab/>
            </w:r>
            <w:r w:rsidR="00704A18">
              <w:rPr>
                <w:noProof/>
                <w:webHidden/>
              </w:rPr>
              <w:fldChar w:fldCharType="begin"/>
            </w:r>
            <w:r w:rsidR="00704A18">
              <w:rPr>
                <w:noProof/>
                <w:webHidden/>
              </w:rPr>
              <w:instrText xml:space="preserve"> PAGEREF _Toc101082629 \h </w:instrText>
            </w:r>
            <w:r w:rsidR="00704A18">
              <w:rPr>
                <w:noProof/>
                <w:webHidden/>
              </w:rPr>
            </w:r>
            <w:r w:rsidR="00704A18">
              <w:rPr>
                <w:noProof/>
                <w:webHidden/>
              </w:rPr>
              <w:fldChar w:fldCharType="separate"/>
            </w:r>
            <w:r w:rsidR="00897A40">
              <w:rPr>
                <w:noProof/>
                <w:webHidden/>
              </w:rPr>
              <w:t>III</w:t>
            </w:r>
            <w:r w:rsidR="00704A18">
              <w:rPr>
                <w:noProof/>
                <w:webHidden/>
              </w:rPr>
              <w:fldChar w:fldCharType="end"/>
            </w:r>
          </w:hyperlink>
        </w:p>
        <w:p w14:paraId="5732DA88" w14:textId="77777777" w:rsidR="00704A18" w:rsidRDefault="00F97E2B">
          <w:pPr>
            <w:pStyle w:val="TOC1"/>
            <w:rPr>
              <w:rFonts w:asciiTheme="minorHAnsi" w:eastAsiaTheme="minorEastAsia" w:hAnsiTheme="minorHAnsi"/>
              <w:b w:val="0"/>
              <w:noProof/>
              <w:sz w:val="21"/>
            </w:rPr>
          </w:pPr>
          <w:hyperlink w:anchor="_Toc101082630" w:history="1">
            <w:r w:rsidR="00704A18" w:rsidRPr="00D854CF">
              <w:rPr>
                <w:rStyle w:val="af8"/>
                <w:noProof/>
              </w:rPr>
              <w:t>第一章</w:t>
            </w:r>
            <w:r w:rsidR="00704A18" w:rsidRPr="00D854CF">
              <w:rPr>
                <w:rStyle w:val="af8"/>
                <w:noProof/>
              </w:rPr>
              <w:t xml:space="preserve"> </w:t>
            </w:r>
            <w:r w:rsidR="00704A18" w:rsidRPr="00D854CF">
              <w:rPr>
                <w:rStyle w:val="af8"/>
                <w:noProof/>
              </w:rPr>
              <w:t>绪论</w:t>
            </w:r>
            <w:r w:rsidR="00704A18">
              <w:rPr>
                <w:noProof/>
                <w:webHidden/>
              </w:rPr>
              <w:tab/>
            </w:r>
            <w:r w:rsidR="00704A18">
              <w:rPr>
                <w:noProof/>
                <w:webHidden/>
              </w:rPr>
              <w:fldChar w:fldCharType="begin"/>
            </w:r>
            <w:r w:rsidR="00704A18">
              <w:rPr>
                <w:noProof/>
                <w:webHidden/>
              </w:rPr>
              <w:instrText xml:space="preserve"> PAGEREF _Toc101082630 \h </w:instrText>
            </w:r>
            <w:r w:rsidR="00704A18">
              <w:rPr>
                <w:noProof/>
                <w:webHidden/>
              </w:rPr>
            </w:r>
            <w:r w:rsidR="00704A18">
              <w:rPr>
                <w:noProof/>
                <w:webHidden/>
              </w:rPr>
              <w:fldChar w:fldCharType="separate"/>
            </w:r>
            <w:r w:rsidR="00897A40">
              <w:rPr>
                <w:noProof/>
                <w:webHidden/>
              </w:rPr>
              <w:t>1</w:t>
            </w:r>
            <w:r w:rsidR="00704A18">
              <w:rPr>
                <w:noProof/>
                <w:webHidden/>
              </w:rPr>
              <w:fldChar w:fldCharType="end"/>
            </w:r>
          </w:hyperlink>
        </w:p>
        <w:p w14:paraId="54F66CCB" w14:textId="77777777" w:rsidR="00704A18" w:rsidRDefault="00F97E2B">
          <w:pPr>
            <w:pStyle w:val="TOC2"/>
            <w:tabs>
              <w:tab w:val="right" w:leader="dot" w:pos="9060"/>
            </w:tabs>
            <w:spacing w:before="60" w:after="60"/>
            <w:ind w:left="480"/>
            <w:rPr>
              <w:rFonts w:asciiTheme="minorHAnsi" w:eastAsiaTheme="minorEastAsia" w:hAnsiTheme="minorHAnsi"/>
              <w:noProof/>
              <w:sz w:val="21"/>
            </w:rPr>
          </w:pPr>
          <w:hyperlink w:anchor="_Toc101082631" w:history="1">
            <w:r w:rsidR="00704A18" w:rsidRPr="00D854CF">
              <w:rPr>
                <w:rStyle w:val="af8"/>
                <w:noProof/>
              </w:rPr>
              <w:t xml:space="preserve">1.1 </w:t>
            </w:r>
            <w:r w:rsidR="00704A18" w:rsidRPr="00D854CF">
              <w:rPr>
                <w:rStyle w:val="af8"/>
                <w:noProof/>
              </w:rPr>
              <w:t>研究背景和意义</w:t>
            </w:r>
            <w:r w:rsidR="00704A18">
              <w:rPr>
                <w:noProof/>
                <w:webHidden/>
              </w:rPr>
              <w:tab/>
            </w:r>
            <w:r w:rsidR="00704A18">
              <w:rPr>
                <w:noProof/>
                <w:webHidden/>
              </w:rPr>
              <w:fldChar w:fldCharType="begin"/>
            </w:r>
            <w:r w:rsidR="00704A18">
              <w:rPr>
                <w:noProof/>
                <w:webHidden/>
              </w:rPr>
              <w:instrText xml:space="preserve"> PAGEREF _Toc101082631 \h </w:instrText>
            </w:r>
            <w:r w:rsidR="00704A18">
              <w:rPr>
                <w:noProof/>
                <w:webHidden/>
              </w:rPr>
            </w:r>
            <w:r w:rsidR="00704A18">
              <w:rPr>
                <w:noProof/>
                <w:webHidden/>
              </w:rPr>
              <w:fldChar w:fldCharType="separate"/>
            </w:r>
            <w:r w:rsidR="00897A40">
              <w:rPr>
                <w:noProof/>
                <w:webHidden/>
              </w:rPr>
              <w:t>1</w:t>
            </w:r>
            <w:r w:rsidR="00704A18">
              <w:rPr>
                <w:noProof/>
                <w:webHidden/>
              </w:rPr>
              <w:fldChar w:fldCharType="end"/>
            </w:r>
          </w:hyperlink>
        </w:p>
        <w:p w14:paraId="0CB89C57" w14:textId="77777777" w:rsidR="00704A18" w:rsidRDefault="00F97E2B">
          <w:pPr>
            <w:pStyle w:val="TOC2"/>
            <w:tabs>
              <w:tab w:val="right" w:leader="dot" w:pos="9060"/>
            </w:tabs>
            <w:spacing w:before="60" w:after="60"/>
            <w:ind w:left="480"/>
            <w:rPr>
              <w:rFonts w:asciiTheme="minorHAnsi" w:eastAsiaTheme="minorEastAsia" w:hAnsiTheme="minorHAnsi"/>
              <w:noProof/>
              <w:sz w:val="21"/>
            </w:rPr>
          </w:pPr>
          <w:hyperlink w:anchor="_Toc101082632" w:history="1">
            <w:r w:rsidR="00704A18" w:rsidRPr="00D854CF">
              <w:rPr>
                <w:rStyle w:val="af8"/>
                <w:noProof/>
              </w:rPr>
              <w:t>1.2 GNSS</w:t>
            </w:r>
            <w:r w:rsidR="00704A18" w:rsidRPr="00D854CF">
              <w:rPr>
                <w:rStyle w:val="af8"/>
                <w:noProof/>
              </w:rPr>
              <w:t>实时轨道服务的国内外服务现状</w:t>
            </w:r>
            <w:r w:rsidR="00704A18">
              <w:rPr>
                <w:noProof/>
                <w:webHidden/>
              </w:rPr>
              <w:tab/>
            </w:r>
            <w:r w:rsidR="00704A18">
              <w:rPr>
                <w:noProof/>
                <w:webHidden/>
              </w:rPr>
              <w:fldChar w:fldCharType="begin"/>
            </w:r>
            <w:r w:rsidR="00704A18">
              <w:rPr>
                <w:noProof/>
                <w:webHidden/>
              </w:rPr>
              <w:instrText xml:space="preserve"> PAGEREF _Toc101082632 \h </w:instrText>
            </w:r>
            <w:r w:rsidR="00704A18">
              <w:rPr>
                <w:noProof/>
                <w:webHidden/>
              </w:rPr>
            </w:r>
            <w:r w:rsidR="00704A18">
              <w:rPr>
                <w:noProof/>
                <w:webHidden/>
              </w:rPr>
              <w:fldChar w:fldCharType="separate"/>
            </w:r>
            <w:r w:rsidR="00897A40">
              <w:rPr>
                <w:noProof/>
                <w:webHidden/>
              </w:rPr>
              <w:t>3</w:t>
            </w:r>
            <w:r w:rsidR="00704A18">
              <w:rPr>
                <w:noProof/>
                <w:webHidden/>
              </w:rPr>
              <w:fldChar w:fldCharType="end"/>
            </w:r>
          </w:hyperlink>
        </w:p>
        <w:p w14:paraId="21525AFF" w14:textId="77777777" w:rsidR="00704A18" w:rsidRDefault="00F97E2B">
          <w:pPr>
            <w:pStyle w:val="TOC3"/>
            <w:rPr>
              <w:rFonts w:asciiTheme="minorHAnsi" w:eastAsiaTheme="minorEastAsia" w:hAnsiTheme="minorHAnsi"/>
              <w:noProof/>
              <w:sz w:val="21"/>
            </w:rPr>
          </w:pPr>
          <w:hyperlink w:anchor="_Toc101082633" w:history="1">
            <w:r w:rsidR="00704A18" w:rsidRPr="00D854CF">
              <w:rPr>
                <w:rStyle w:val="af8"/>
                <w:noProof/>
              </w:rPr>
              <w:t xml:space="preserve">1.2.1 </w:t>
            </w:r>
            <w:r w:rsidR="00704A18" w:rsidRPr="00D854CF">
              <w:rPr>
                <w:rStyle w:val="af8"/>
                <w:noProof/>
              </w:rPr>
              <w:t>超快速轨道实时服务研究现状</w:t>
            </w:r>
            <w:r w:rsidR="00704A18">
              <w:rPr>
                <w:noProof/>
                <w:webHidden/>
              </w:rPr>
              <w:tab/>
            </w:r>
            <w:r w:rsidR="00704A18">
              <w:rPr>
                <w:noProof/>
                <w:webHidden/>
              </w:rPr>
              <w:fldChar w:fldCharType="begin"/>
            </w:r>
            <w:r w:rsidR="00704A18">
              <w:rPr>
                <w:noProof/>
                <w:webHidden/>
              </w:rPr>
              <w:instrText xml:space="preserve"> PAGEREF _Toc101082633 \h </w:instrText>
            </w:r>
            <w:r w:rsidR="00704A18">
              <w:rPr>
                <w:noProof/>
                <w:webHidden/>
              </w:rPr>
            </w:r>
            <w:r w:rsidR="00704A18">
              <w:rPr>
                <w:noProof/>
                <w:webHidden/>
              </w:rPr>
              <w:fldChar w:fldCharType="separate"/>
            </w:r>
            <w:r w:rsidR="00897A40">
              <w:rPr>
                <w:noProof/>
                <w:webHidden/>
              </w:rPr>
              <w:t>4</w:t>
            </w:r>
            <w:r w:rsidR="00704A18">
              <w:rPr>
                <w:noProof/>
                <w:webHidden/>
              </w:rPr>
              <w:fldChar w:fldCharType="end"/>
            </w:r>
          </w:hyperlink>
        </w:p>
        <w:p w14:paraId="6F79B49D" w14:textId="77777777" w:rsidR="00704A18" w:rsidRDefault="00F97E2B">
          <w:pPr>
            <w:pStyle w:val="TOC3"/>
            <w:rPr>
              <w:rFonts w:asciiTheme="minorHAnsi" w:eastAsiaTheme="minorEastAsia" w:hAnsiTheme="minorHAnsi"/>
              <w:noProof/>
              <w:sz w:val="21"/>
            </w:rPr>
          </w:pPr>
          <w:hyperlink w:anchor="_Toc101082634" w:history="1">
            <w:r w:rsidR="00704A18" w:rsidRPr="00D854CF">
              <w:rPr>
                <w:rStyle w:val="af8"/>
                <w:noProof/>
              </w:rPr>
              <w:t xml:space="preserve">1.2.2 </w:t>
            </w:r>
            <w:r w:rsidR="00704A18" w:rsidRPr="00D854CF">
              <w:rPr>
                <w:rStyle w:val="af8"/>
                <w:noProof/>
              </w:rPr>
              <w:t>实时滤波轨道服务研究现状</w:t>
            </w:r>
            <w:r w:rsidR="00704A18">
              <w:rPr>
                <w:noProof/>
                <w:webHidden/>
              </w:rPr>
              <w:tab/>
            </w:r>
            <w:r w:rsidR="00704A18">
              <w:rPr>
                <w:noProof/>
                <w:webHidden/>
              </w:rPr>
              <w:fldChar w:fldCharType="begin"/>
            </w:r>
            <w:r w:rsidR="00704A18">
              <w:rPr>
                <w:noProof/>
                <w:webHidden/>
              </w:rPr>
              <w:instrText xml:space="preserve"> PAGEREF _Toc101082634 \h </w:instrText>
            </w:r>
            <w:r w:rsidR="00704A18">
              <w:rPr>
                <w:noProof/>
                <w:webHidden/>
              </w:rPr>
            </w:r>
            <w:r w:rsidR="00704A18">
              <w:rPr>
                <w:noProof/>
                <w:webHidden/>
              </w:rPr>
              <w:fldChar w:fldCharType="separate"/>
            </w:r>
            <w:r w:rsidR="00897A40">
              <w:rPr>
                <w:noProof/>
                <w:webHidden/>
              </w:rPr>
              <w:t>5</w:t>
            </w:r>
            <w:r w:rsidR="00704A18">
              <w:rPr>
                <w:noProof/>
                <w:webHidden/>
              </w:rPr>
              <w:fldChar w:fldCharType="end"/>
            </w:r>
          </w:hyperlink>
        </w:p>
        <w:p w14:paraId="2B12CBEB" w14:textId="77777777" w:rsidR="00704A18" w:rsidRDefault="00F97E2B">
          <w:pPr>
            <w:pStyle w:val="TOC2"/>
            <w:tabs>
              <w:tab w:val="right" w:leader="dot" w:pos="9060"/>
            </w:tabs>
            <w:spacing w:before="60" w:after="60"/>
            <w:ind w:left="480"/>
            <w:rPr>
              <w:rFonts w:asciiTheme="minorHAnsi" w:eastAsiaTheme="minorEastAsia" w:hAnsiTheme="minorHAnsi"/>
              <w:noProof/>
              <w:sz w:val="21"/>
            </w:rPr>
          </w:pPr>
          <w:hyperlink w:anchor="_Toc101082635" w:history="1">
            <w:r w:rsidR="00704A18" w:rsidRPr="00D854CF">
              <w:rPr>
                <w:rStyle w:val="af8"/>
                <w:noProof/>
              </w:rPr>
              <w:t xml:space="preserve">1.3 </w:t>
            </w:r>
            <w:r w:rsidR="00704A18" w:rsidRPr="00D854CF">
              <w:rPr>
                <w:rStyle w:val="af8"/>
                <w:noProof/>
              </w:rPr>
              <w:t>本文研究目标和研究内容</w:t>
            </w:r>
            <w:r w:rsidR="00704A18">
              <w:rPr>
                <w:noProof/>
                <w:webHidden/>
              </w:rPr>
              <w:tab/>
            </w:r>
            <w:r w:rsidR="00704A18">
              <w:rPr>
                <w:noProof/>
                <w:webHidden/>
              </w:rPr>
              <w:fldChar w:fldCharType="begin"/>
            </w:r>
            <w:r w:rsidR="00704A18">
              <w:rPr>
                <w:noProof/>
                <w:webHidden/>
              </w:rPr>
              <w:instrText xml:space="preserve"> PAGEREF _Toc101082635 \h </w:instrText>
            </w:r>
            <w:r w:rsidR="00704A18">
              <w:rPr>
                <w:noProof/>
                <w:webHidden/>
              </w:rPr>
            </w:r>
            <w:r w:rsidR="00704A18">
              <w:rPr>
                <w:noProof/>
                <w:webHidden/>
              </w:rPr>
              <w:fldChar w:fldCharType="separate"/>
            </w:r>
            <w:r w:rsidR="00897A40">
              <w:rPr>
                <w:noProof/>
                <w:webHidden/>
              </w:rPr>
              <w:t>7</w:t>
            </w:r>
            <w:r w:rsidR="00704A18">
              <w:rPr>
                <w:noProof/>
                <w:webHidden/>
              </w:rPr>
              <w:fldChar w:fldCharType="end"/>
            </w:r>
          </w:hyperlink>
        </w:p>
        <w:p w14:paraId="0B25CAF8" w14:textId="77777777" w:rsidR="00704A18" w:rsidRDefault="00F97E2B">
          <w:pPr>
            <w:pStyle w:val="TOC3"/>
            <w:rPr>
              <w:rFonts w:asciiTheme="minorHAnsi" w:eastAsiaTheme="minorEastAsia" w:hAnsiTheme="minorHAnsi"/>
              <w:noProof/>
              <w:sz w:val="21"/>
            </w:rPr>
          </w:pPr>
          <w:hyperlink w:anchor="_Toc101082636" w:history="1">
            <w:r w:rsidR="00704A18" w:rsidRPr="00D854CF">
              <w:rPr>
                <w:rStyle w:val="af8"/>
                <w:noProof/>
              </w:rPr>
              <w:t xml:space="preserve">1.3.1 </w:t>
            </w:r>
            <w:r w:rsidR="00704A18" w:rsidRPr="00D854CF">
              <w:rPr>
                <w:rStyle w:val="af8"/>
                <w:noProof/>
              </w:rPr>
              <w:t>研究目标</w:t>
            </w:r>
            <w:r w:rsidR="00704A18">
              <w:rPr>
                <w:noProof/>
                <w:webHidden/>
              </w:rPr>
              <w:tab/>
            </w:r>
            <w:r w:rsidR="00704A18">
              <w:rPr>
                <w:noProof/>
                <w:webHidden/>
              </w:rPr>
              <w:fldChar w:fldCharType="begin"/>
            </w:r>
            <w:r w:rsidR="00704A18">
              <w:rPr>
                <w:noProof/>
                <w:webHidden/>
              </w:rPr>
              <w:instrText xml:space="preserve"> PAGEREF _Toc101082636 \h </w:instrText>
            </w:r>
            <w:r w:rsidR="00704A18">
              <w:rPr>
                <w:noProof/>
                <w:webHidden/>
              </w:rPr>
            </w:r>
            <w:r w:rsidR="00704A18">
              <w:rPr>
                <w:noProof/>
                <w:webHidden/>
              </w:rPr>
              <w:fldChar w:fldCharType="separate"/>
            </w:r>
            <w:r w:rsidR="00897A40">
              <w:rPr>
                <w:noProof/>
                <w:webHidden/>
              </w:rPr>
              <w:t>7</w:t>
            </w:r>
            <w:r w:rsidR="00704A18">
              <w:rPr>
                <w:noProof/>
                <w:webHidden/>
              </w:rPr>
              <w:fldChar w:fldCharType="end"/>
            </w:r>
          </w:hyperlink>
        </w:p>
        <w:p w14:paraId="43E84258" w14:textId="77777777" w:rsidR="00704A18" w:rsidRDefault="00F97E2B">
          <w:pPr>
            <w:pStyle w:val="TOC3"/>
            <w:rPr>
              <w:rFonts w:asciiTheme="minorHAnsi" w:eastAsiaTheme="minorEastAsia" w:hAnsiTheme="minorHAnsi"/>
              <w:noProof/>
              <w:sz w:val="21"/>
            </w:rPr>
          </w:pPr>
          <w:hyperlink w:anchor="_Toc101082637" w:history="1">
            <w:r w:rsidR="00704A18" w:rsidRPr="00D854CF">
              <w:rPr>
                <w:rStyle w:val="af8"/>
                <w:noProof/>
              </w:rPr>
              <w:t xml:space="preserve">1.3.2 </w:t>
            </w:r>
            <w:r w:rsidR="00704A18" w:rsidRPr="00D854CF">
              <w:rPr>
                <w:rStyle w:val="af8"/>
                <w:noProof/>
              </w:rPr>
              <w:t>研究内容</w:t>
            </w:r>
            <w:r w:rsidR="00704A18">
              <w:rPr>
                <w:noProof/>
                <w:webHidden/>
              </w:rPr>
              <w:tab/>
            </w:r>
            <w:r w:rsidR="00704A18">
              <w:rPr>
                <w:noProof/>
                <w:webHidden/>
              </w:rPr>
              <w:fldChar w:fldCharType="begin"/>
            </w:r>
            <w:r w:rsidR="00704A18">
              <w:rPr>
                <w:noProof/>
                <w:webHidden/>
              </w:rPr>
              <w:instrText xml:space="preserve"> PAGEREF _Toc101082637 \h </w:instrText>
            </w:r>
            <w:r w:rsidR="00704A18">
              <w:rPr>
                <w:noProof/>
                <w:webHidden/>
              </w:rPr>
            </w:r>
            <w:r w:rsidR="00704A18">
              <w:rPr>
                <w:noProof/>
                <w:webHidden/>
              </w:rPr>
              <w:fldChar w:fldCharType="separate"/>
            </w:r>
            <w:r w:rsidR="00897A40">
              <w:rPr>
                <w:noProof/>
                <w:webHidden/>
              </w:rPr>
              <w:t>7</w:t>
            </w:r>
            <w:r w:rsidR="00704A18">
              <w:rPr>
                <w:noProof/>
                <w:webHidden/>
              </w:rPr>
              <w:fldChar w:fldCharType="end"/>
            </w:r>
          </w:hyperlink>
        </w:p>
        <w:p w14:paraId="4045F0ED" w14:textId="77777777" w:rsidR="00704A18" w:rsidRDefault="00F97E2B">
          <w:pPr>
            <w:pStyle w:val="TOC2"/>
            <w:tabs>
              <w:tab w:val="right" w:leader="dot" w:pos="9060"/>
            </w:tabs>
            <w:spacing w:before="60" w:after="60"/>
            <w:ind w:left="480"/>
            <w:rPr>
              <w:rFonts w:asciiTheme="minorHAnsi" w:eastAsiaTheme="minorEastAsia" w:hAnsiTheme="minorHAnsi"/>
              <w:noProof/>
              <w:sz w:val="21"/>
            </w:rPr>
          </w:pPr>
          <w:hyperlink w:anchor="_Toc101082638" w:history="1">
            <w:r w:rsidR="00704A18" w:rsidRPr="00D854CF">
              <w:rPr>
                <w:rStyle w:val="af8"/>
                <w:noProof/>
              </w:rPr>
              <w:t xml:space="preserve">1.4 </w:t>
            </w:r>
            <w:r w:rsidR="00704A18" w:rsidRPr="00D854CF">
              <w:rPr>
                <w:rStyle w:val="af8"/>
                <w:noProof/>
              </w:rPr>
              <w:t>本章小结</w:t>
            </w:r>
            <w:r w:rsidR="00704A18">
              <w:rPr>
                <w:noProof/>
                <w:webHidden/>
              </w:rPr>
              <w:tab/>
            </w:r>
            <w:r w:rsidR="00704A18">
              <w:rPr>
                <w:noProof/>
                <w:webHidden/>
              </w:rPr>
              <w:fldChar w:fldCharType="begin"/>
            </w:r>
            <w:r w:rsidR="00704A18">
              <w:rPr>
                <w:noProof/>
                <w:webHidden/>
              </w:rPr>
              <w:instrText xml:space="preserve"> PAGEREF _Toc101082638 \h </w:instrText>
            </w:r>
            <w:r w:rsidR="00704A18">
              <w:rPr>
                <w:noProof/>
                <w:webHidden/>
              </w:rPr>
            </w:r>
            <w:r w:rsidR="00704A18">
              <w:rPr>
                <w:noProof/>
                <w:webHidden/>
              </w:rPr>
              <w:fldChar w:fldCharType="separate"/>
            </w:r>
            <w:r w:rsidR="00897A40">
              <w:rPr>
                <w:noProof/>
                <w:webHidden/>
              </w:rPr>
              <w:t>8</w:t>
            </w:r>
            <w:r w:rsidR="00704A18">
              <w:rPr>
                <w:noProof/>
                <w:webHidden/>
              </w:rPr>
              <w:fldChar w:fldCharType="end"/>
            </w:r>
          </w:hyperlink>
        </w:p>
        <w:p w14:paraId="56388E76" w14:textId="77777777" w:rsidR="00704A18" w:rsidRDefault="00F97E2B">
          <w:pPr>
            <w:pStyle w:val="TOC1"/>
            <w:rPr>
              <w:rFonts w:asciiTheme="minorHAnsi" w:eastAsiaTheme="minorEastAsia" w:hAnsiTheme="minorHAnsi"/>
              <w:b w:val="0"/>
              <w:noProof/>
              <w:sz w:val="21"/>
            </w:rPr>
          </w:pPr>
          <w:hyperlink w:anchor="_Toc101082639" w:history="1">
            <w:r w:rsidR="00704A18" w:rsidRPr="00D854CF">
              <w:rPr>
                <w:rStyle w:val="af8"/>
                <w:noProof/>
              </w:rPr>
              <w:t>第二章</w:t>
            </w:r>
            <w:r w:rsidR="00704A18" w:rsidRPr="00D854CF">
              <w:rPr>
                <w:rStyle w:val="af8"/>
                <w:noProof/>
              </w:rPr>
              <w:t xml:space="preserve"> </w:t>
            </w:r>
            <w:r w:rsidR="00704A18" w:rsidRPr="00D854CF">
              <w:rPr>
                <w:rStyle w:val="af8"/>
                <w:noProof/>
              </w:rPr>
              <w:t>导航卫星精密轨道确定的基本原理</w:t>
            </w:r>
            <w:r w:rsidR="00704A18">
              <w:rPr>
                <w:noProof/>
                <w:webHidden/>
              </w:rPr>
              <w:tab/>
            </w:r>
            <w:r w:rsidR="00704A18">
              <w:rPr>
                <w:noProof/>
                <w:webHidden/>
              </w:rPr>
              <w:fldChar w:fldCharType="begin"/>
            </w:r>
            <w:r w:rsidR="00704A18">
              <w:rPr>
                <w:noProof/>
                <w:webHidden/>
              </w:rPr>
              <w:instrText xml:space="preserve"> PAGEREF _Toc101082639 \h </w:instrText>
            </w:r>
            <w:r w:rsidR="00704A18">
              <w:rPr>
                <w:noProof/>
                <w:webHidden/>
              </w:rPr>
            </w:r>
            <w:r w:rsidR="00704A18">
              <w:rPr>
                <w:noProof/>
                <w:webHidden/>
              </w:rPr>
              <w:fldChar w:fldCharType="separate"/>
            </w:r>
            <w:r w:rsidR="00897A40">
              <w:rPr>
                <w:noProof/>
                <w:webHidden/>
              </w:rPr>
              <w:t>9</w:t>
            </w:r>
            <w:r w:rsidR="00704A18">
              <w:rPr>
                <w:noProof/>
                <w:webHidden/>
              </w:rPr>
              <w:fldChar w:fldCharType="end"/>
            </w:r>
          </w:hyperlink>
        </w:p>
        <w:p w14:paraId="52BE20F4" w14:textId="77777777" w:rsidR="00704A18" w:rsidRDefault="00F97E2B">
          <w:pPr>
            <w:pStyle w:val="TOC2"/>
            <w:tabs>
              <w:tab w:val="right" w:leader="dot" w:pos="9060"/>
            </w:tabs>
            <w:spacing w:before="60" w:after="60"/>
            <w:ind w:left="480"/>
            <w:rPr>
              <w:rFonts w:asciiTheme="minorHAnsi" w:eastAsiaTheme="minorEastAsia" w:hAnsiTheme="minorHAnsi"/>
              <w:noProof/>
              <w:sz w:val="21"/>
            </w:rPr>
          </w:pPr>
          <w:hyperlink w:anchor="_Toc101082640" w:history="1">
            <w:r w:rsidR="00704A18" w:rsidRPr="00D854CF">
              <w:rPr>
                <w:rStyle w:val="af8"/>
                <w:noProof/>
              </w:rPr>
              <w:t xml:space="preserve">2.1 </w:t>
            </w:r>
            <w:r w:rsidR="00704A18" w:rsidRPr="00D854CF">
              <w:rPr>
                <w:rStyle w:val="af8"/>
                <w:noProof/>
              </w:rPr>
              <w:t>时空参考系统</w:t>
            </w:r>
            <w:r w:rsidR="00704A18">
              <w:rPr>
                <w:noProof/>
                <w:webHidden/>
              </w:rPr>
              <w:tab/>
            </w:r>
            <w:r w:rsidR="00704A18">
              <w:rPr>
                <w:noProof/>
                <w:webHidden/>
              </w:rPr>
              <w:fldChar w:fldCharType="begin"/>
            </w:r>
            <w:r w:rsidR="00704A18">
              <w:rPr>
                <w:noProof/>
                <w:webHidden/>
              </w:rPr>
              <w:instrText xml:space="preserve"> PAGEREF _Toc101082640 \h </w:instrText>
            </w:r>
            <w:r w:rsidR="00704A18">
              <w:rPr>
                <w:noProof/>
                <w:webHidden/>
              </w:rPr>
            </w:r>
            <w:r w:rsidR="00704A18">
              <w:rPr>
                <w:noProof/>
                <w:webHidden/>
              </w:rPr>
              <w:fldChar w:fldCharType="separate"/>
            </w:r>
            <w:r w:rsidR="00897A40">
              <w:rPr>
                <w:noProof/>
                <w:webHidden/>
              </w:rPr>
              <w:t>9</w:t>
            </w:r>
            <w:r w:rsidR="00704A18">
              <w:rPr>
                <w:noProof/>
                <w:webHidden/>
              </w:rPr>
              <w:fldChar w:fldCharType="end"/>
            </w:r>
          </w:hyperlink>
        </w:p>
        <w:p w14:paraId="6303138B" w14:textId="77777777" w:rsidR="00704A18" w:rsidRDefault="00F97E2B">
          <w:pPr>
            <w:pStyle w:val="TOC3"/>
            <w:rPr>
              <w:rFonts w:asciiTheme="minorHAnsi" w:eastAsiaTheme="minorEastAsia" w:hAnsiTheme="minorHAnsi"/>
              <w:noProof/>
              <w:sz w:val="21"/>
            </w:rPr>
          </w:pPr>
          <w:hyperlink w:anchor="_Toc101082641" w:history="1">
            <w:r w:rsidR="00704A18" w:rsidRPr="00D854CF">
              <w:rPr>
                <w:rStyle w:val="af8"/>
                <w:noProof/>
              </w:rPr>
              <w:t xml:space="preserve">2.1.1 </w:t>
            </w:r>
            <w:r w:rsidR="00704A18" w:rsidRPr="00D854CF">
              <w:rPr>
                <w:rStyle w:val="af8"/>
                <w:noProof/>
              </w:rPr>
              <w:t>时间系统</w:t>
            </w:r>
            <w:r w:rsidR="00704A18">
              <w:rPr>
                <w:noProof/>
                <w:webHidden/>
              </w:rPr>
              <w:tab/>
            </w:r>
            <w:r w:rsidR="00704A18">
              <w:rPr>
                <w:noProof/>
                <w:webHidden/>
              </w:rPr>
              <w:fldChar w:fldCharType="begin"/>
            </w:r>
            <w:r w:rsidR="00704A18">
              <w:rPr>
                <w:noProof/>
                <w:webHidden/>
              </w:rPr>
              <w:instrText xml:space="preserve"> PAGEREF _Toc101082641 \h </w:instrText>
            </w:r>
            <w:r w:rsidR="00704A18">
              <w:rPr>
                <w:noProof/>
                <w:webHidden/>
              </w:rPr>
            </w:r>
            <w:r w:rsidR="00704A18">
              <w:rPr>
                <w:noProof/>
                <w:webHidden/>
              </w:rPr>
              <w:fldChar w:fldCharType="separate"/>
            </w:r>
            <w:r w:rsidR="00897A40">
              <w:rPr>
                <w:noProof/>
                <w:webHidden/>
              </w:rPr>
              <w:t>9</w:t>
            </w:r>
            <w:r w:rsidR="00704A18">
              <w:rPr>
                <w:noProof/>
                <w:webHidden/>
              </w:rPr>
              <w:fldChar w:fldCharType="end"/>
            </w:r>
          </w:hyperlink>
        </w:p>
        <w:p w14:paraId="0811B2B6" w14:textId="77777777" w:rsidR="00704A18" w:rsidRDefault="00F97E2B">
          <w:pPr>
            <w:pStyle w:val="TOC3"/>
            <w:rPr>
              <w:rFonts w:asciiTheme="minorHAnsi" w:eastAsiaTheme="minorEastAsia" w:hAnsiTheme="minorHAnsi"/>
              <w:noProof/>
              <w:sz w:val="21"/>
            </w:rPr>
          </w:pPr>
          <w:hyperlink w:anchor="_Toc101082642" w:history="1">
            <w:r w:rsidR="00704A18" w:rsidRPr="00D854CF">
              <w:rPr>
                <w:rStyle w:val="af8"/>
                <w:noProof/>
              </w:rPr>
              <w:t xml:space="preserve">2.1.2 </w:t>
            </w:r>
            <w:r w:rsidR="00704A18" w:rsidRPr="00D854CF">
              <w:rPr>
                <w:rStyle w:val="af8"/>
                <w:noProof/>
              </w:rPr>
              <w:t>坐标系统</w:t>
            </w:r>
            <w:r w:rsidR="00704A18">
              <w:rPr>
                <w:noProof/>
                <w:webHidden/>
              </w:rPr>
              <w:tab/>
            </w:r>
            <w:r w:rsidR="00704A18">
              <w:rPr>
                <w:noProof/>
                <w:webHidden/>
              </w:rPr>
              <w:fldChar w:fldCharType="begin"/>
            </w:r>
            <w:r w:rsidR="00704A18">
              <w:rPr>
                <w:noProof/>
                <w:webHidden/>
              </w:rPr>
              <w:instrText xml:space="preserve"> PAGEREF _Toc101082642 \h </w:instrText>
            </w:r>
            <w:r w:rsidR="00704A18">
              <w:rPr>
                <w:noProof/>
                <w:webHidden/>
              </w:rPr>
            </w:r>
            <w:r w:rsidR="00704A18">
              <w:rPr>
                <w:noProof/>
                <w:webHidden/>
              </w:rPr>
              <w:fldChar w:fldCharType="separate"/>
            </w:r>
            <w:r w:rsidR="00897A40">
              <w:rPr>
                <w:noProof/>
                <w:webHidden/>
              </w:rPr>
              <w:t>10</w:t>
            </w:r>
            <w:r w:rsidR="00704A18">
              <w:rPr>
                <w:noProof/>
                <w:webHidden/>
              </w:rPr>
              <w:fldChar w:fldCharType="end"/>
            </w:r>
          </w:hyperlink>
        </w:p>
        <w:p w14:paraId="2A01A338" w14:textId="77777777" w:rsidR="00704A18" w:rsidRDefault="00F97E2B">
          <w:pPr>
            <w:pStyle w:val="TOC2"/>
            <w:tabs>
              <w:tab w:val="right" w:leader="dot" w:pos="9060"/>
            </w:tabs>
            <w:spacing w:before="60" w:after="60"/>
            <w:ind w:left="480"/>
            <w:rPr>
              <w:rFonts w:asciiTheme="minorHAnsi" w:eastAsiaTheme="minorEastAsia" w:hAnsiTheme="minorHAnsi"/>
              <w:noProof/>
              <w:sz w:val="21"/>
            </w:rPr>
          </w:pPr>
          <w:hyperlink w:anchor="_Toc101082643" w:history="1">
            <w:r w:rsidR="00704A18" w:rsidRPr="00D854CF">
              <w:rPr>
                <w:rStyle w:val="af8"/>
                <w:noProof/>
              </w:rPr>
              <w:t>2.2 GNSS</w:t>
            </w:r>
            <w:r w:rsidR="00704A18" w:rsidRPr="00D854CF">
              <w:rPr>
                <w:rStyle w:val="af8"/>
                <w:noProof/>
              </w:rPr>
              <w:t>观测模型</w:t>
            </w:r>
            <w:r w:rsidR="00704A18">
              <w:rPr>
                <w:noProof/>
                <w:webHidden/>
              </w:rPr>
              <w:tab/>
            </w:r>
            <w:r w:rsidR="00704A18">
              <w:rPr>
                <w:noProof/>
                <w:webHidden/>
              </w:rPr>
              <w:fldChar w:fldCharType="begin"/>
            </w:r>
            <w:r w:rsidR="00704A18">
              <w:rPr>
                <w:noProof/>
                <w:webHidden/>
              </w:rPr>
              <w:instrText xml:space="preserve"> PAGEREF _Toc101082643 \h </w:instrText>
            </w:r>
            <w:r w:rsidR="00704A18">
              <w:rPr>
                <w:noProof/>
                <w:webHidden/>
              </w:rPr>
            </w:r>
            <w:r w:rsidR="00704A18">
              <w:rPr>
                <w:noProof/>
                <w:webHidden/>
              </w:rPr>
              <w:fldChar w:fldCharType="separate"/>
            </w:r>
            <w:r w:rsidR="00897A40">
              <w:rPr>
                <w:noProof/>
                <w:webHidden/>
              </w:rPr>
              <w:t>12</w:t>
            </w:r>
            <w:r w:rsidR="00704A18">
              <w:rPr>
                <w:noProof/>
                <w:webHidden/>
              </w:rPr>
              <w:fldChar w:fldCharType="end"/>
            </w:r>
          </w:hyperlink>
        </w:p>
        <w:p w14:paraId="1BDF708A" w14:textId="77777777" w:rsidR="00704A18" w:rsidRDefault="00F97E2B">
          <w:pPr>
            <w:pStyle w:val="TOC2"/>
            <w:tabs>
              <w:tab w:val="right" w:leader="dot" w:pos="9060"/>
            </w:tabs>
            <w:spacing w:before="60" w:after="60"/>
            <w:ind w:left="480"/>
            <w:rPr>
              <w:rFonts w:asciiTheme="minorHAnsi" w:eastAsiaTheme="minorEastAsia" w:hAnsiTheme="minorHAnsi"/>
              <w:noProof/>
              <w:sz w:val="21"/>
            </w:rPr>
          </w:pPr>
          <w:hyperlink w:anchor="_Toc101082644" w:history="1">
            <w:r w:rsidR="00704A18" w:rsidRPr="00D854CF">
              <w:rPr>
                <w:rStyle w:val="af8"/>
                <w:noProof/>
              </w:rPr>
              <w:t xml:space="preserve">2.3 </w:t>
            </w:r>
            <w:r w:rsidR="00704A18" w:rsidRPr="00D854CF">
              <w:rPr>
                <w:rStyle w:val="af8"/>
                <w:noProof/>
              </w:rPr>
              <w:t>导航卫星运动模型</w:t>
            </w:r>
            <w:r w:rsidR="00704A18">
              <w:rPr>
                <w:noProof/>
                <w:webHidden/>
              </w:rPr>
              <w:tab/>
            </w:r>
            <w:r w:rsidR="00704A18">
              <w:rPr>
                <w:noProof/>
                <w:webHidden/>
              </w:rPr>
              <w:fldChar w:fldCharType="begin"/>
            </w:r>
            <w:r w:rsidR="00704A18">
              <w:rPr>
                <w:noProof/>
                <w:webHidden/>
              </w:rPr>
              <w:instrText xml:space="preserve"> PAGEREF _Toc101082644 \h </w:instrText>
            </w:r>
            <w:r w:rsidR="00704A18">
              <w:rPr>
                <w:noProof/>
                <w:webHidden/>
              </w:rPr>
            </w:r>
            <w:r w:rsidR="00704A18">
              <w:rPr>
                <w:noProof/>
                <w:webHidden/>
              </w:rPr>
              <w:fldChar w:fldCharType="separate"/>
            </w:r>
            <w:r w:rsidR="00897A40">
              <w:rPr>
                <w:noProof/>
                <w:webHidden/>
              </w:rPr>
              <w:t>13</w:t>
            </w:r>
            <w:r w:rsidR="00704A18">
              <w:rPr>
                <w:noProof/>
                <w:webHidden/>
              </w:rPr>
              <w:fldChar w:fldCharType="end"/>
            </w:r>
          </w:hyperlink>
        </w:p>
        <w:p w14:paraId="65ED25C3" w14:textId="77777777" w:rsidR="00704A18" w:rsidRDefault="00F97E2B">
          <w:pPr>
            <w:pStyle w:val="TOC3"/>
            <w:rPr>
              <w:rFonts w:asciiTheme="minorHAnsi" w:eastAsiaTheme="minorEastAsia" w:hAnsiTheme="minorHAnsi"/>
              <w:noProof/>
              <w:sz w:val="21"/>
            </w:rPr>
          </w:pPr>
          <w:hyperlink w:anchor="_Toc101082645" w:history="1">
            <w:r w:rsidR="00704A18" w:rsidRPr="00D854CF">
              <w:rPr>
                <w:rStyle w:val="af8"/>
                <w:noProof/>
              </w:rPr>
              <w:t xml:space="preserve">2.3.1 </w:t>
            </w:r>
            <w:r w:rsidR="00704A18" w:rsidRPr="00D854CF">
              <w:rPr>
                <w:rStyle w:val="af8"/>
                <w:noProof/>
              </w:rPr>
              <w:t>动力学方程和状态转移</w:t>
            </w:r>
            <w:r w:rsidR="00704A18">
              <w:rPr>
                <w:noProof/>
                <w:webHidden/>
              </w:rPr>
              <w:tab/>
            </w:r>
            <w:r w:rsidR="00704A18">
              <w:rPr>
                <w:noProof/>
                <w:webHidden/>
              </w:rPr>
              <w:fldChar w:fldCharType="begin"/>
            </w:r>
            <w:r w:rsidR="00704A18">
              <w:rPr>
                <w:noProof/>
                <w:webHidden/>
              </w:rPr>
              <w:instrText xml:space="preserve"> PAGEREF _Toc101082645 \h </w:instrText>
            </w:r>
            <w:r w:rsidR="00704A18">
              <w:rPr>
                <w:noProof/>
                <w:webHidden/>
              </w:rPr>
            </w:r>
            <w:r w:rsidR="00704A18">
              <w:rPr>
                <w:noProof/>
                <w:webHidden/>
              </w:rPr>
              <w:fldChar w:fldCharType="separate"/>
            </w:r>
            <w:r w:rsidR="00897A40">
              <w:rPr>
                <w:noProof/>
                <w:webHidden/>
              </w:rPr>
              <w:t>13</w:t>
            </w:r>
            <w:r w:rsidR="00704A18">
              <w:rPr>
                <w:noProof/>
                <w:webHidden/>
              </w:rPr>
              <w:fldChar w:fldCharType="end"/>
            </w:r>
          </w:hyperlink>
        </w:p>
        <w:p w14:paraId="55CE9C8E" w14:textId="77777777" w:rsidR="00704A18" w:rsidRDefault="00F97E2B">
          <w:pPr>
            <w:pStyle w:val="TOC3"/>
            <w:rPr>
              <w:rFonts w:asciiTheme="minorHAnsi" w:eastAsiaTheme="minorEastAsia" w:hAnsiTheme="minorHAnsi"/>
              <w:noProof/>
              <w:sz w:val="21"/>
            </w:rPr>
          </w:pPr>
          <w:hyperlink w:anchor="_Toc101082646" w:history="1">
            <w:r w:rsidR="00704A18" w:rsidRPr="00D854CF">
              <w:rPr>
                <w:rStyle w:val="af8"/>
                <w:noProof/>
              </w:rPr>
              <w:t xml:space="preserve">2.3.2 </w:t>
            </w:r>
            <w:r w:rsidR="00704A18" w:rsidRPr="00D854CF">
              <w:rPr>
                <w:rStyle w:val="af8"/>
                <w:noProof/>
              </w:rPr>
              <w:t>摄动力模型</w:t>
            </w:r>
            <w:r w:rsidR="00704A18">
              <w:rPr>
                <w:noProof/>
                <w:webHidden/>
              </w:rPr>
              <w:tab/>
            </w:r>
            <w:r w:rsidR="00704A18">
              <w:rPr>
                <w:noProof/>
                <w:webHidden/>
              </w:rPr>
              <w:fldChar w:fldCharType="begin"/>
            </w:r>
            <w:r w:rsidR="00704A18">
              <w:rPr>
                <w:noProof/>
                <w:webHidden/>
              </w:rPr>
              <w:instrText xml:space="preserve"> PAGEREF _Toc101082646 \h </w:instrText>
            </w:r>
            <w:r w:rsidR="00704A18">
              <w:rPr>
                <w:noProof/>
                <w:webHidden/>
              </w:rPr>
            </w:r>
            <w:r w:rsidR="00704A18">
              <w:rPr>
                <w:noProof/>
                <w:webHidden/>
              </w:rPr>
              <w:fldChar w:fldCharType="separate"/>
            </w:r>
            <w:r w:rsidR="00897A40">
              <w:rPr>
                <w:noProof/>
                <w:webHidden/>
              </w:rPr>
              <w:t>14</w:t>
            </w:r>
            <w:r w:rsidR="00704A18">
              <w:rPr>
                <w:noProof/>
                <w:webHidden/>
              </w:rPr>
              <w:fldChar w:fldCharType="end"/>
            </w:r>
          </w:hyperlink>
        </w:p>
        <w:p w14:paraId="7258D0F2" w14:textId="77777777" w:rsidR="00704A18" w:rsidRDefault="00F97E2B">
          <w:pPr>
            <w:pStyle w:val="TOC2"/>
            <w:tabs>
              <w:tab w:val="right" w:leader="dot" w:pos="9060"/>
            </w:tabs>
            <w:spacing w:before="60" w:after="60"/>
            <w:ind w:left="480"/>
            <w:rPr>
              <w:rFonts w:asciiTheme="minorHAnsi" w:eastAsiaTheme="minorEastAsia" w:hAnsiTheme="minorHAnsi"/>
              <w:noProof/>
              <w:sz w:val="21"/>
            </w:rPr>
          </w:pPr>
          <w:hyperlink w:anchor="_Toc101082647" w:history="1">
            <w:r w:rsidR="00704A18" w:rsidRPr="00D854CF">
              <w:rPr>
                <w:rStyle w:val="af8"/>
                <w:noProof/>
              </w:rPr>
              <w:t xml:space="preserve">2.4 </w:t>
            </w:r>
            <w:r w:rsidR="00704A18" w:rsidRPr="00D854CF">
              <w:rPr>
                <w:rStyle w:val="af8"/>
                <w:noProof/>
              </w:rPr>
              <w:t>参数估计方法</w:t>
            </w:r>
            <w:r w:rsidR="00704A18">
              <w:rPr>
                <w:noProof/>
                <w:webHidden/>
              </w:rPr>
              <w:tab/>
            </w:r>
            <w:r w:rsidR="00704A18">
              <w:rPr>
                <w:noProof/>
                <w:webHidden/>
              </w:rPr>
              <w:fldChar w:fldCharType="begin"/>
            </w:r>
            <w:r w:rsidR="00704A18">
              <w:rPr>
                <w:noProof/>
                <w:webHidden/>
              </w:rPr>
              <w:instrText xml:space="preserve"> PAGEREF _Toc101082647 \h </w:instrText>
            </w:r>
            <w:r w:rsidR="00704A18">
              <w:rPr>
                <w:noProof/>
                <w:webHidden/>
              </w:rPr>
            </w:r>
            <w:r w:rsidR="00704A18">
              <w:rPr>
                <w:noProof/>
                <w:webHidden/>
              </w:rPr>
              <w:fldChar w:fldCharType="separate"/>
            </w:r>
            <w:r w:rsidR="00897A40">
              <w:rPr>
                <w:noProof/>
                <w:webHidden/>
              </w:rPr>
              <w:t>16</w:t>
            </w:r>
            <w:r w:rsidR="00704A18">
              <w:rPr>
                <w:noProof/>
                <w:webHidden/>
              </w:rPr>
              <w:fldChar w:fldCharType="end"/>
            </w:r>
          </w:hyperlink>
        </w:p>
        <w:p w14:paraId="5454BA31" w14:textId="77777777" w:rsidR="00704A18" w:rsidRDefault="00F97E2B">
          <w:pPr>
            <w:pStyle w:val="TOC3"/>
            <w:rPr>
              <w:rFonts w:asciiTheme="minorHAnsi" w:eastAsiaTheme="minorEastAsia" w:hAnsiTheme="minorHAnsi"/>
              <w:noProof/>
              <w:sz w:val="21"/>
            </w:rPr>
          </w:pPr>
          <w:hyperlink w:anchor="_Toc101082648" w:history="1">
            <w:r w:rsidR="00704A18" w:rsidRPr="00D854CF">
              <w:rPr>
                <w:rStyle w:val="af8"/>
                <w:noProof/>
              </w:rPr>
              <w:t xml:space="preserve">2.4.1 </w:t>
            </w:r>
            <w:r w:rsidR="00704A18" w:rsidRPr="00D854CF">
              <w:rPr>
                <w:rStyle w:val="af8"/>
                <w:noProof/>
              </w:rPr>
              <w:t>最小二乘</w:t>
            </w:r>
            <w:r w:rsidR="00704A18">
              <w:rPr>
                <w:noProof/>
                <w:webHidden/>
              </w:rPr>
              <w:tab/>
            </w:r>
            <w:r w:rsidR="00704A18">
              <w:rPr>
                <w:noProof/>
                <w:webHidden/>
              </w:rPr>
              <w:fldChar w:fldCharType="begin"/>
            </w:r>
            <w:r w:rsidR="00704A18">
              <w:rPr>
                <w:noProof/>
                <w:webHidden/>
              </w:rPr>
              <w:instrText xml:space="preserve"> PAGEREF _Toc101082648 \h </w:instrText>
            </w:r>
            <w:r w:rsidR="00704A18">
              <w:rPr>
                <w:noProof/>
                <w:webHidden/>
              </w:rPr>
            </w:r>
            <w:r w:rsidR="00704A18">
              <w:rPr>
                <w:noProof/>
                <w:webHidden/>
              </w:rPr>
              <w:fldChar w:fldCharType="separate"/>
            </w:r>
            <w:r w:rsidR="00897A40">
              <w:rPr>
                <w:noProof/>
                <w:webHidden/>
              </w:rPr>
              <w:t>17</w:t>
            </w:r>
            <w:r w:rsidR="00704A18">
              <w:rPr>
                <w:noProof/>
                <w:webHidden/>
              </w:rPr>
              <w:fldChar w:fldCharType="end"/>
            </w:r>
          </w:hyperlink>
        </w:p>
        <w:p w14:paraId="5177C164" w14:textId="77777777" w:rsidR="00704A18" w:rsidRDefault="00F97E2B">
          <w:pPr>
            <w:pStyle w:val="TOC3"/>
            <w:rPr>
              <w:rFonts w:asciiTheme="minorHAnsi" w:eastAsiaTheme="minorEastAsia" w:hAnsiTheme="minorHAnsi"/>
              <w:noProof/>
              <w:sz w:val="21"/>
            </w:rPr>
          </w:pPr>
          <w:hyperlink w:anchor="_Toc101082649" w:history="1">
            <w:r w:rsidR="00704A18" w:rsidRPr="00D854CF">
              <w:rPr>
                <w:rStyle w:val="af8"/>
                <w:noProof/>
              </w:rPr>
              <w:t xml:space="preserve">2.4.2 </w:t>
            </w:r>
            <w:r w:rsidR="00704A18" w:rsidRPr="00D854CF">
              <w:rPr>
                <w:rStyle w:val="af8"/>
                <w:noProof/>
              </w:rPr>
              <w:t>卡尔曼滤波</w:t>
            </w:r>
            <w:r w:rsidR="00704A18">
              <w:rPr>
                <w:noProof/>
                <w:webHidden/>
              </w:rPr>
              <w:tab/>
            </w:r>
            <w:r w:rsidR="00704A18">
              <w:rPr>
                <w:noProof/>
                <w:webHidden/>
              </w:rPr>
              <w:fldChar w:fldCharType="begin"/>
            </w:r>
            <w:r w:rsidR="00704A18">
              <w:rPr>
                <w:noProof/>
                <w:webHidden/>
              </w:rPr>
              <w:instrText xml:space="preserve"> PAGEREF _Toc101082649 \h </w:instrText>
            </w:r>
            <w:r w:rsidR="00704A18">
              <w:rPr>
                <w:noProof/>
                <w:webHidden/>
              </w:rPr>
            </w:r>
            <w:r w:rsidR="00704A18">
              <w:rPr>
                <w:noProof/>
                <w:webHidden/>
              </w:rPr>
              <w:fldChar w:fldCharType="separate"/>
            </w:r>
            <w:r w:rsidR="00897A40">
              <w:rPr>
                <w:noProof/>
                <w:webHidden/>
              </w:rPr>
              <w:t>17</w:t>
            </w:r>
            <w:r w:rsidR="00704A18">
              <w:rPr>
                <w:noProof/>
                <w:webHidden/>
              </w:rPr>
              <w:fldChar w:fldCharType="end"/>
            </w:r>
          </w:hyperlink>
        </w:p>
        <w:p w14:paraId="7A430020" w14:textId="77777777" w:rsidR="00704A18" w:rsidRDefault="00F97E2B">
          <w:pPr>
            <w:pStyle w:val="TOC2"/>
            <w:tabs>
              <w:tab w:val="right" w:leader="dot" w:pos="9060"/>
            </w:tabs>
            <w:spacing w:before="60" w:after="60"/>
            <w:ind w:left="480"/>
            <w:rPr>
              <w:rFonts w:asciiTheme="minorHAnsi" w:eastAsiaTheme="minorEastAsia" w:hAnsiTheme="minorHAnsi"/>
              <w:noProof/>
              <w:sz w:val="21"/>
            </w:rPr>
          </w:pPr>
          <w:hyperlink w:anchor="_Toc101082650" w:history="1">
            <w:r w:rsidR="00704A18" w:rsidRPr="00D854CF">
              <w:rPr>
                <w:rStyle w:val="af8"/>
                <w:noProof/>
              </w:rPr>
              <w:t xml:space="preserve">2.5 </w:t>
            </w:r>
            <w:r w:rsidR="00704A18" w:rsidRPr="00D854CF">
              <w:rPr>
                <w:rStyle w:val="af8"/>
                <w:noProof/>
              </w:rPr>
              <w:t>本章小结</w:t>
            </w:r>
            <w:r w:rsidR="00704A18">
              <w:rPr>
                <w:noProof/>
                <w:webHidden/>
              </w:rPr>
              <w:tab/>
            </w:r>
            <w:r w:rsidR="00704A18">
              <w:rPr>
                <w:noProof/>
                <w:webHidden/>
              </w:rPr>
              <w:fldChar w:fldCharType="begin"/>
            </w:r>
            <w:r w:rsidR="00704A18">
              <w:rPr>
                <w:noProof/>
                <w:webHidden/>
              </w:rPr>
              <w:instrText xml:space="preserve"> PAGEREF _Toc101082650 \h </w:instrText>
            </w:r>
            <w:r w:rsidR="00704A18">
              <w:rPr>
                <w:noProof/>
                <w:webHidden/>
              </w:rPr>
            </w:r>
            <w:r w:rsidR="00704A18">
              <w:rPr>
                <w:noProof/>
                <w:webHidden/>
              </w:rPr>
              <w:fldChar w:fldCharType="separate"/>
            </w:r>
            <w:r w:rsidR="00897A40">
              <w:rPr>
                <w:noProof/>
                <w:webHidden/>
              </w:rPr>
              <w:t>18</w:t>
            </w:r>
            <w:r w:rsidR="00704A18">
              <w:rPr>
                <w:noProof/>
                <w:webHidden/>
              </w:rPr>
              <w:fldChar w:fldCharType="end"/>
            </w:r>
          </w:hyperlink>
        </w:p>
        <w:p w14:paraId="7768D3EB" w14:textId="77777777" w:rsidR="00704A18" w:rsidRDefault="00F97E2B">
          <w:pPr>
            <w:pStyle w:val="TOC1"/>
            <w:rPr>
              <w:rFonts w:asciiTheme="minorHAnsi" w:eastAsiaTheme="minorEastAsia" w:hAnsiTheme="minorHAnsi"/>
              <w:b w:val="0"/>
              <w:noProof/>
              <w:sz w:val="21"/>
            </w:rPr>
          </w:pPr>
          <w:hyperlink w:anchor="_Toc101082651" w:history="1">
            <w:r w:rsidR="00704A18" w:rsidRPr="00D854CF">
              <w:rPr>
                <w:rStyle w:val="af8"/>
                <w:noProof/>
              </w:rPr>
              <w:t>第三章</w:t>
            </w:r>
            <w:r w:rsidR="00704A18" w:rsidRPr="00D854CF">
              <w:rPr>
                <w:rStyle w:val="af8"/>
                <w:noProof/>
              </w:rPr>
              <w:t xml:space="preserve"> GNSS</w:t>
            </w:r>
            <w:r w:rsidR="00704A18" w:rsidRPr="00D854CF">
              <w:rPr>
                <w:rStyle w:val="af8"/>
                <w:noProof/>
              </w:rPr>
              <w:t>实时滤波精密轨道确定的研究与实现</w:t>
            </w:r>
            <w:r w:rsidR="00704A18">
              <w:rPr>
                <w:noProof/>
                <w:webHidden/>
              </w:rPr>
              <w:tab/>
            </w:r>
            <w:r w:rsidR="00704A18">
              <w:rPr>
                <w:noProof/>
                <w:webHidden/>
              </w:rPr>
              <w:fldChar w:fldCharType="begin"/>
            </w:r>
            <w:r w:rsidR="00704A18">
              <w:rPr>
                <w:noProof/>
                <w:webHidden/>
              </w:rPr>
              <w:instrText xml:space="preserve"> PAGEREF _Toc101082651 \h </w:instrText>
            </w:r>
            <w:r w:rsidR="00704A18">
              <w:rPr>
                <w:noProof/>
                <w:webHidden/>
              </w:rPr>
            </w:r>
            <w:r w:rsidR="00704A18">
              <w:rPr>
                <w:noProof/>
                <w:webHidden/>
              </w:rPr>
              <w:fldChar w:fldCharType="separate"/>
            </w:r>
            <w:r w:rsidR="00897A40">
              <w:rPr>
                <w:noProof/>
                <w:webHidden/>
              </w:rPr>
              <w:t>19</w:t>
            </w:r>
            <w:r w:rsidR="00704A18">
              <w:rPr>
                <w:noProof/>
                <w:webHidden/>
              </w:rPr>
              <w:fldChar w:fldCharType="end"/>
            </w:r>
          </w:hyperlink>
        </w:p>
        <w:p w14:paraId="0B96C7CC" w14:textId="77777777" w:rsidR="00704A18" w:rsidRDefault="00F97E2B">
          <w:pPr>
            <w:pStyle w:val="TOC2"/>
            <w:tabs>
              <w:tab w:val="right" w:leader="dot" w:pos="9060"/>
            </w:tabs>
            <w:spacing w:before="60" w:after="60"/>
            <w:ind w:left="480"/>
            <w:rPr>
              <w:rFonts w:asciiTheme="minorHAnsi" w:eastAsiaTheme="minorEastAsia" w:hAnsiTheme="minorHAnsi"/>
              <w:noProof/>
              <w:sz w:val="21"/>
            </w:rPr>
          </w:pPr>
          <w:hyperlink w:anchor="_Toc101082652" w:history="1">
            <w:r w:rsidR="00704A18" w:rsidRPr="00D854CF">
              <w:rPr>
                <w:rStyle w:val="af8"/>
                <w:noProof/>
              </w:rPr>
              <w:t xml:space="preserve">3.1 </w:t>
            </w:r>
            <w:r w:rsidR="00704A18" w:rsidRPr="00D854CF">
              <w:rPr>
                <w:rStyle w:val="af8"/>
                <w:noProof/>
              </w:rPr>
              <w:t>基于平方根信息滤波的参数估计原理</w:t>
            </w:r>
            <w:r w:rsidR="00704A18">
              <w:rPr>
                <w:noProof/>
                <w:webHidden/>
              </w:rPr>
              <w:tab/>
            </w:r>
            <w:r w:rsidR="00704A18">
              <w:rPr>
                <w:noProof/>
                <w:webHidden/>
              </w:rPr>
              <w:fldChar w:fldCharType="begin"/>
            </w:r>
            <w:r w:rsidR="00704A18">
              <w:rPr>
                <w:noProof/>
                <w:webHidden/>
              </w:rPr>
              <w:instrText xml:space="preserve"> PAGEREF _Toc101082652 \h </w:instrText>
            </w:r>
            <w:r w:rsidR="00704A18">
              <w:rPr>
                <w:noProof/>
                <w:webHidden/>
              </w:rPr>
            </w:r>
            <w:r w:rsidR="00704A18">
              <w:rPr>
                <w:noProof/>
                <w:webHidden/>
              </w:rPr>
              <w:fldChar w:fldCharType="separate"/>
            </w:r>
            <w:r w:rsidR="00897A40">
              <w:rPr>
                <w:noProof/>
                <w:webHidden/>
              </w:rPr>
              <w:t>19</w:t>
            </w:r>
            <w:r w:rsidR="00704A18">
              <w:rPr>
                <w:noProof/>
                <w:webHidden/>
              </w:rPr>
              <w:fldChar w:fldCharType="end"/>
            </w:r>
          </w:hyperlink>
        </w:p>
        <w:p w14:paraId="327BA677" w14:textId="77777777" w:rsidR="00704A18" w:rsidRDefault="00F97E2B">
          <w:pPr>
            <w:pStyle w:val="TOC3"/>
            <w:rPr>
              <w:rFonts w:asciiTheme="minorHAnsi" w:eastAsiaTheme="minorEastAsia" w:hAnsiTheme="minorHAnsi"/>
              <w:noProof/>
              <w:sz w:val="21"/>
            </w:rPr>
          </w:pPr>
          <w:hyperlink w:anchor="_Toc101082653" w:history="1">
            <w:r w:rsidR="00704A18" w:rsidRPr="00D854CF">
              <w:rPr>
                <w:rStyle w:val="af8"/>
                <w:noProof/>
              </w:rPr>
              <w:t xml:space="preserve">3.1.1 </w:t>
            </w:r>
            <w:r w:rsidR="00704A18" w:rsidRPr="00D854CF">
              <w:rPr>
                <w:rStyle w:val="af8"/>
                <w:noProof/>
              </w:rPr>
              <w:t>量测更新算法</w:t>
            </w:r>
            <w:r w:rsidR="00704A18">
              <w:rPr>
                <w:noProof/>
                <w:webHidden/>
              </w:rPr>
              <w:tab/>
            </w:r>
            <w:r w:rsidR="00704A18">
              <w:rPr>
                <w:noProof/>
                <w:webHidden/>
              </w:rPr>
              <w:fldChar w:fldCharType="begin"/>
            </w:r>
            <w:r w:rsidR="00704A18">
              <w:rPr>
                <w:noProof/>
                <w:webHidden/>
              </w:rPr>
              <w:instrText xml:space="preserve"> PAGEREF _Toc101082653 \h </w:instrText>
            </w:r>
            <w:r w:rsidR="00704A18">
              <w:rPr>
                <w:noProof/>
                <w:webHidden/>
              </w:rPr>
            </w:r>
            <w:r w:rsidR="00704A18">
              <w:rPr>
                <w:noProof/>
                <w:webHidden/>
              </w:rPr>
              <w:fldChar w:fldCharType="separate"/>
            </w:r>
            <w:r w:rsidR="00897A40">
              <w:rPr>
                <w:noProof/>
                <w:webHidden/>
              </w:rPr>
              <w:t>19</w:t>
            </w:r>
            <w:r w:rsidR="00704A18">
              <w:rPr>
                <w:noProof/>
                <w:webHidden/>
              </w:rPr>
              <w:fldChar w:fldCharType="end"/>
            </w:r>
          </w:hyperlink>
        </w:p>
        <w:p w14:paraId="4CADF667" w14:textId="77777777" w:rsidR="00704A18" w:rsidRDefault="00F97E2B">
          <w:pPr>
            <w:pStyle w:val="TOC3"/>
            <w:rPr>
              <w:rFonts w:asciiTheme="minorHAnsi" w:eastAsiaTheme="minorEastAsia" w:hAnsiTheme="minorHAnsi"/>
              <w:noProof/>
              <w:sz w:val="21"/>
            </w:rPr>
          </w:pPr>
          <w:hyperlink w:anchor="_Toc101082654" w:history="1">
            <w:r w:rsidR="00704A18" w:rsidRPr="00D854CF">
              <w:rPr>
                <w:rStyle w:val="af8"/>
                <w:noProof/>
              </w:rPr>
              <w:t xml:space="preserve">3.1.2 </w:t>
            </w:r>
            <w:r w:rsidR="00704A18" w:rsidRPr="00D854CF">
              <w:rPr>
                <w:rStyle w:val="af8"/>
                <w:noProof/>
              </w:rPr>
              <w:t>时间更新算法</w:t>
            </w:r>
            <w:r w:rsidR="00704A18">
              <w:rPr>
                <w:noProof/>
                <w:webHidden/>
              </w:rPr>
              <w:tab/>
            </w:r>
            <w:r w:rsidR="00704A18">
              <w:rPr>
                <w:noProof/>
                <w:webHidden/>
              </w:rPr>
              <w:fldChar w:fldCharType="begin"/>
            </w:r>
            <w:r w:rsidR="00704A18">
              <w:rPr>
                <w:noProof/>
                <w:webHidden/>
              </w:rPr>
              <w:instrText xml:space="preserve"> PAGEREF _Toc101082654 \h </w:instrText>
            </w:r>
            <w:r w:rsidR="00704A18">
              <w:rPr>
                <w:noProof/>
                <w:webHidden/>
              </w:rPr>
            </w:r>
            <w:r w:rsidR="00704A18">
              <w:rPr>
                <w:noProof/>
                <w:webHidden/>
              </w:rPr>
              <w:fldChar w:fldCharType="separate"/>
            </w:r>
            <w:r w:rsidR="00897A40">
              <w:rPr>
                <w:noProof/>
                <w:webHidden/>
              </w:rPr>
              <w:t>20</w:t>
            </w:r>
            <w:r w:rsidR="00704A18">
              <w:rPr>
                <w:noProof/>
                <w:webHidden/>
              </w:rPr>
              <w:fldChar w:fldCharType="end"/>
            </w:r>
          </w:hyperlink>
        </w:p>
        <w:p w14:paraId="48D298B8" w14:textId="77777777" w:rsidR="00704A18" w:rsidRDefault="00F97E2B">
          <w:pPr>
            <w:pStyle w:val="TOC3"/>
            <w:rPr>
              <w:rFonts w:asciiTheme="minorHAnsi" w:eastAsiaTheme="minorEastAsia" w:hAnsiTheme="minorHAnsi"/>
              <w:noProof/>
              <w:sz w:val="21"/>
            </w:rPr>
          </w:pPr>
          <w:hyperlink w:anchor="_Toc101082655" w:history="1">
            <w:r w:rsidR="00704A18" w:rsidRPr="00D854CF">
              <w:rPr>
                <w:rStyle w:val="af8"/>
                <w:noProof/>
              </w:rPr>
              <w:t xml:space="preserve">3.1.3 </w:t>
            </w:r>
            <w:r w:rsidR="00704A18" w:rsidRPr="00D854CF">
              <w:rPr>
                <w:rStyle w:val="af8"/>
                <w:noProof/>
              </w:rPr>
              <w:t>基于</w:t>
            </w:r>
            <w:r w:rsidR="00704A18" w:rsidRPr="00D854CF">
              <w:rPr>
                <w:rStyle w:val="af8"/>
                <w:noProof/>
              </w:rPr>
              <w:t>SRIF</w:t>
            </w:r>
            <w:r w:rsidR="00704A18" w:rsidRPr="00D854CF">
              <w:rPr>
                <w:rStyle w:val="af8"/>
                <w:noProof/>
              </w:rPr>
              <w:t>的实时滤波轨道处理流程</w:t>
            </w:r>
            <w:r w:rsidR="00704A18">
              <w:rPr>
                <w:noProof/>
                <w:webHidden/>
              </w:rPr>
              <w:tab/>
            </w:r>
            <w:r w:rsidR="00704A18">
              <w:rPr>
                <w:noProof/>
                <w:webHidden/>
              </w:rPr>
              <w:fldChar w:fldCharType="begin"/>
            </w:r>
            <w:r w:rsidR="00704A18">
              <w:rPr>
                <w:noProof/>
                <w:webHidden/>
              </w:rPr>
              <w:instrText xml:space="preserve"> PAGEREF _Toc101082655 \h </w:instrText>
            </w:r>
            <w:r w:rsidR="00704A18">
              <w:rPr>
                <w:noProof/>
                <w:webHidden/>
              </w:rPr>
            </w:r>
            <w:r w:rsidR="00704A18">
              <w:rPr>
                <w:noProof/>
                <w:webHidden/>
              </w:rPr>
              <w:fldChar w:fldCharType="separate"/>
            </w:r>
            <w:r w:rsidR="00897A40">
              <w:rPr>
                <w:noProof/>
                <w:webHidden/>
              </w:rPr>
              <w:t>22</w:t>
            </w:r>
            <w:r w:rsidR="00704A18">
              <w:rPr>
                <w:noProof/>
                <w:webHidden/>
              </w:rPr>
              <w:fldChar w:fldCharType="end"/>
            </w:r>
          </w:hyperlink>
        </w:p>
        <w:p w14:paraId="5239B9BD" w14:textId="77777777" w:rsidR="00704A18" w:rsidRDefault="00F97E2B">
          <w:pPr>
            <w:pStyle w:val="TOC2"/>
            <w:tabs>
              <w:tab w:val="right" w:leader="dot" w:pos="9060"/>
            </w:tabs>
            <w:spacing w:before="60" w:after="60"/>
            <w:ind w:left="480"/>
            <w:rPr>
              <w:rFonts w:asciiTheme="minorHAnsi" w:eastAsiaTheme="minorEastAsia" w:hAnsiTheme="minorHAnsi"/>
              <w:noProof/>
              <w:sz w:val="21"/>
            </w:rPr>
          </w:pPr>
          <w:hyperlink w:anchor="_Toc101082656" w:history="1">
            <w:r w:rsidR="00704A18" w:rsidRPr="00D854CF">
              <w:rPr>
                <w:rStyle w:val="af8"/>
                <w:noProof/>
              </w:rPr>
              <w:t>3.2 GNSS</w:t>
            </w:r>
            <w:r w:rsidR="00704A18" w:rsidRPr="00D854CF">
              <w:rPr>
                <w:rStyle w:val="af8"/>
                <w:noProof/>
              </w:rPr>
              <w:t>实时数据精化</w:t>
            </w:r>
            <w:r w:rsidR="00704A18">
              <w:rPr>
                <w:noProof/>
                <w:webHidden/>
              </w:rPr>
              <w:tab/>
            </w:r>
            <w:r w:rsidR="00704A18">
              <w:rPr>
                <w:noProof/>
                <w:webHidden/>
              </w:rPr>
              <w:fldChar w:fldCharType="begin"/>
            </w:r>
            <w:r w:rsidR="00704A18">
              <w:rPr>
                <w:noProof/>
                <w:webHidden/>
              </w:rPr>
              <w:instrText xml:space="preserve"> PAGEREF _Toc101082656 \h </w:instrText>
            </w:r>
            <w:r w:rsidR="00704A18">
              <w:rPr>
                <w:noProof/>
                <w:webHidden/>
              </w:rPr>
            </w:r>
            <w:r w:rsidR="00704A18">
              <w:rPr>
                <w:noProof/>
                <w:webHidden/>
              </w:rPr>
              <w:fldChar w:fldCharType="separate"/>
            </w:r>
            <w:r w:rsidR="00897A40">
              <w:rPr>
                <w:noProof/>
                <w:webHidden/>
              </w:rPr>
              <w:t>24</w:t>
            </w:r>
            <w:r w:rsidR="00704A18">
              <w:rPr>
                <w:noProof/>
                <w:webHidden/>
              </w:rPr>
              <w:fldChar w:fldCharType="end"/>
            </w:r>
          </w:hyperlink>
        </w:p>
        <w:p w14:paraId="0B975AE9" w14:textId="77777777" w:rsidR="00704A18" w:rsidRDefault="00F97E2B">
          <w:pPr>
            <w:pStyle w:val="TOC3"/>
            <w:rPr>
              <w:rFonts w:asciiTheme="minorHAnsi" w:eastAsiaTheme="minorEastAsia" w:hAnsiTheme="minorHAnsi"/>
              <w:noProof/>
              <w:sz w:val="21"/>
            </w:rPr>
          </w:pPr>
          <w:hyperlink w:anchor="_Toc101082657" w:history="1">
            <w:r w:rsidR="00704A18" w:rsidRPr="00D854CF">
              <w:rPr>
                <w:rStyle w:val="af8"/>
                <w:noProof/>
              </w:rPr>
              <w:t xml:space="preserve">3.2.1 </w:t>
            </w:r>
            <w:r w:rsidR="00704A18" w:rsidRPr="00D854CF">
              <w:rPr>
                <w:rStyle w:val="af8"/>
                <w:noProof/>
              </w:rPr>
              <w:t>实时数据质量检测算法</w:t>
            </w:r>
            <w:r w:rsidR="00704A18">
              <w:rPr>
                <w:noProof/>
                <w:webHidden/>
              </w:rPr>
              <w:tab/>
            </w:r>
            <w:r w:rsidR="00704A18">
              <w:rPr>
                <w:noProof/>
                <w:webHidden/>
              </w:rPr>
              <w:fldChar w:fldCharType="begin"/>
            </w:r>
            <w:r w:rsidR="00704A18">
              <w:rPr>
                <w:noProof/>
                <w:webHidden/>
              </w:rPr>
              <w:instrText xml:space="preserve"> PAGEREF _Toc101082657 \h </w:instrText>
            </w:r>
            <w:r w:rsidR="00704A18">
              <w:rPr>
                <w:noProof/>
                <w:webHidden/>
              </w:rPr>
            </w:r>
            <w:r w:rsidR="00704A18">
              <w:rPr>
                <w:noProof/>
                <w:webHidden/>
              </w:rPr>
              <w:fldChar w:fldCharType="separate"/>
            </w:r>
            <w:r w:rsidR="00897A40">
              <w:rPr>
                <w:noProof/>
                <w:webHidden/>
              </w:rPr>
              <w:t>25</w:t>
            </w:r>
            <w:r w:rsidR="00704A18">
              <w:rPr>
                <w:noProof/>
                <w:webHidden/>
              </w:rPr>
              <w:fldChar w:fldCharType="end"/>
            </w:r>
          </w:hyperlink>
        </w:p>
        <w:p w14:paraId="4887488D" w14:textId="77777777" w:rsidR="00704A18" w:rsidRDefault="00F97E2B">
          <w:pPr>
            <w:pStyle w:val="TOC3"/>
            <w:rPr>
              <w:rFonts w:asciiTheme="minorHAnsi" w:eastAsiaTheme="minorEastAsia" w:hAnsiTheme="minorHAnsi"/>
              <w:noProof/>
              <w:sz w:val="21"/>
            </w:rPr>
          </w:pPr>
          <w:hyperlink w:anchor="_Toc101082658" w:history="1">
            <w:r w:rsidR="00704A18" w:rsidRPr="00D854CF">
              <w:rPr>
                <w:rStyle w:val="af8"/>
                <w:noProof/>
              </w:rPr>
              <w:t xml:space="preserve">3.2.2 </w:t>
            </w:r>
            <w:r w:rsidR="00704A18" w:rsidRPr="00D854CF">
              <w:rPr>
                <w:rStyle w:val="af8"/>
                <w:noProof/>
              </w:rPr>
              <w:t>实时质量控制算法</w:t>
            </w:r>
            <w:r w:rsidR="00704A18">
              <w:rPr>
                <w:noProof/>
                <w:webHidden/>
              </w:rPr>
              <w:tab/>
            </w:r>
            <w:r w:rsidR="00704A18">
              <w:rPr>
                <w:noProof/>
                <w:webHidden/>
              </w:rPr>
              <w:fldChar w:fldCharType="begin"/>
            </w:r>
            <w:r w:rsidR="00704A18">
              <w:rPr>
                <w:noProof/>
                <w:webHidden/>
              </w:rPr>
              <w:instrText xml:space="preserve"> PAGEREF _Toc101082658 \h </w:instrText>
            </w:r>
            <w:r w:rsidR="00704A18">
              <w:rPr>
                <w:noProof/>
                <w:webHidden/>
              </w:rPr>
            </w:r>
            <w:r w:rsidR="00704A18">
              <w:rPr>
                <w:noProof/>
                <w:webHidden/>
              </w:rPr>
              <w:fldChar w:fldCharType="separate"/>
            </w:r>
            <w:r w:rsidR="00897A40">
              <w:rPr>
                <w:noProof/>
                <w:webHidden/>
              </w:rPr>
              <w:t>27</w:t>
            </w:r>
            <w:r w:rsidR="00704A18">
              <w:rPr>
                <w:noProof/>
                <w:webHidden/>
              </w:rPr>
              <w:fldChar w:fldCharType="end"/>
            </w:r>
          </w:hyperlink>
        </w:p>
        <w:p w14:paraId="08F73400" w14:textId="77777777" w:rsidR="00704A18" w:rsidRDefault="00F97E2B">
          <w:pPr>
            <w:pStyle w:val="TOC3"/>
            <w:rPr>
              <w:rFonts w:asciiTheme="minorHAnsi" w:eastAsiaTheme="minorEastAsia" w:hAnsiTheme="minorHAnsi"/>
              <w:noProof/>
              <w:sz w:val="21"/>
            </w:rPr>
          </w:pPr>
          <w:hyperlink w:anchor="_Toc101082659" w:history="1">
            <w:r w:rsidR="00704A18" w:rsidRPr="00D854CF">
              <w:rPr>
                <w:rStyle w:val="af8"/>
                <w:noProof/>
              </w:rPr>
              <w:t xml:space="preserve">3.2.3 </w:t>
            </w:r>
            <w:r w:rsidR="00704A18" w:rsidRPr="00D854CF">
              <w:rPr>
                <w:rStyle w:val="af8"/>
                <w:noProof/>
              </w:rPr>
              <w:t>实验结果和分析</w:t>
            </w:r>
            <w:r w:rsidR="00704A18">
              <w:rPr>
                <w:noProof/>
                <w:webHidden/>
              </w:rPr>
              <w:tab/>
            </w:r>
            <w:r w:rsidR="00704A18">
              <w:rPr>
                <w:noProof/>
                <w:webHidden/>
              </w:rPr>
              <w:fldChar w:fldCharType="begin"/>
            </w:r>
            <w:r w:rsidR="00704A18">
              <w:rPr>
                <w:noProof/>
                <w:webHidden/>
              </w:rPr>
              <w:instrText xml:space="preserve"> PAGEREF _Toc101082659 \h </w:instrText>
            </w:r>
            <w:r w:rsidR="00704A18">
              <w:rPr>
                <w:noProof/>
                <w:webHidden/>
              </w:rPr>
            </w:r>
            <w:r w:rsidR="00704A18">
              <w:rPr>
                <w:noProof/>
                <w:webHidden/>
              </w:rPr>
              <w:fldChar w:fldCharType="separate"/>
            </w:r>
            <w:r w:rsidR="00897A40">
              <w:rPr>
                <w:noProof/>
                <w:webHidden/>
              </w:rPr>
              <w:t>29</w:t>
            </w:r>
            <w:r w:rsidR="00704A18">
              <w:rPr>
                <w:noProof/>
                <w:webHidden/>
              </w:rPr>
              <w:fldChar w:fldCharType="end"/>
            </w:r>
          </w:hyperlink>
        </w:p>
        <w:p w14:paraId="0E929143" w14:textId="77777777" w:rsidR="00704A18" w:rsidRDefault="00F97E2B">
          <w:pPr>
            <w:pStyle w:val="TOC2"/>
            <w:tabs>
              <w:tab w:val="right" w:leader="dot" w:pos="9060"/>
            </w:tabs>
            <w:spacing w:before="60" w:after="60"/>
            <w:ind w:left="480"/>
            <w:rPr>
              <w:rFonts w:asciiTheme="minorHAnsi" w:eastAsiaTheme="minorEastAsia" w:hAnsiTheme="minorHAnsi"/>
              <w:noProof/>
              <w:sz w:val="21"/>
            </w:rPr>
          </w:pPr>
          <w:hyperlink w:anchor="_Toc101082660" w:history="1">
            <w:r w:rsidR="00704A18" w:rsidRPr="00D854CF">
              <w:rPr>
                <w:rStyle w:val="af8"/>
                <w:noProof/>
              </w:rPr>
              <w:t xml:space="preserve">3.3 </w:t>
            </w:r>
            <w:r w:rsidR="00704A18" w:rsidRPr="00D854CF">
              <w:rPr>
                <w:rStyle w:val="af8"/>
                <w:noProof/>
              </w:rPr>
              <w:t>实时双差模糊度固定算法</w:t>
            </w:r>
            <w:r w:rsidR="00704A18">
              <w:rPr>
                <w:noProof/>
                <w:webHidden/>
              </w:rPr>
              <w:tab/>
            </w:r>
            <w:r w:rsidR="00704A18">
              <w:rPr>
                <w:noProof/>
                <w:webHidden/>
              </w:rPr>
              <w:fldChar w:fldCharType="begin"/>
            </w:r>
            <w:r w:rsidR="00704A18">
              <w:rPr>
                <w:noProof/>
                <w:webHidden/>
              </w:rPr>
              <w:instrText xml:space="preserve"> PAGEREF _Toc101082660 \h </w:instrText>
            </w:r>
            <w:r w:rsidR="00704A18">
              <w:rPr>
                <w:noProof/>
                <w:webHidden/>
              </w:rPr>
            </w:r>
            <w:r w:rsidR="00704A18">
              <w:rPr>
                <w:noProof/>
                <w:webHidden/>
              </w:rPr>
              <w:fldChar w:fldCharType="separate"/>
            </w:r>
            <w:r w:rsidR="00897A40">
              <w:rPr>
                <w:noProof/>
                <w:webHidden/>
              </w:rPr>
              <w:t>31</w:t>
            </w:r>
            <w:r w:rsidR="00704A18">
              <w:rPr>
                <w:noProof/>
                <w:webHidden/>
              </w:rPr>
              <w:fldChar w:fldCharType="end"/>
            </w:r>
          </w:hyperlink>
        </w:p>
        <w:p w14:paraId="27DB5FBA" w14:textId="77777777" w:rsidR="00704A18" w:rsidRDefault="00F97E2B">
          <w:pPr>
            <w:pStyle w:val="TOC3"/>
            <w:rPr>
              <w:rFonts w:asciiTheme="minorHAnsi" w:eastAsiaTheme="minorEastAsia" w:hAnsiTheme="minorHAnsi"/>
              <w:noProof/>
              <w:sz w:val="21"/>
            </w:rPr>
          </w:pPr>
          <w:hyperlink w:anchor="_Toc101082661" w:history="1">
            <w:r w:rsidR="00704A18" w:rsidRPr="00D854CF">
              <w:rPr>
                <w:rStyle w:val="af8"/>
                <w:noProof/>
              </w:rPr>
              <w:t xml:space="preserve">3.3.1 </w:t>
            </w:r>
            <w:r w:rsidR="00704A18" w:rsidRPr="00D854CF">
              <w:rPr>
                <w:rStyle w:val="af8"/>
                <w:noProof/>
              </w:rPr>
              <w:t>实时双差模糊度固定算法</w:t>
            </w:r>
            <w:r w:rsidR="00704A18">
              <w:rPr>
                <w:noProof/>
                <w:webHidden/>
              </w:rPr>
              <w:tab/>
            </w:r>
            <w:r w:rsidR="00704A18">
              <w:rPr>
                <w:noProof/>
                <w:webHidden/>
              </w:rPr>
              <w:fldChar w:fldCharType="begin"/>
            </w:r>
            <w:r w:rsidR="00704A18">
              <w:rPr>
                <w:noProof/>
                <w:webHidden/>
              </w:rPr>
              <w:instrText xml:space="preserve"> PAGEREF _Toc101082661 \h </w:instrText>
            </w:r>
            <w:r w:rsidR="00704A18">
              <w:rPr>
                <w:noProof/>
                <w:webHidden/>
              </w:rPr>
            </w:r>
            <w:r w:rsidR="00704A18">
              <w:rPr>
                <w:noProof/>
                <w:webHidden/>
              </w:rPr>
              <w:fldChar w:fldCharType="separate"/>
            </w:r>
            <w:r w:rsidR="00897A40">
              <w:rPr>
                <w:noProof/>
                <w:webHidden/>
              </w:rPr>
              <w:t>31</w:t>
            </w:r>
            <w:r w:rsidR="00704A18">
              <w:rPr>
                <w:noProof/>
                <w:webHidden/>
              </w:rPr>
              <w:fldChar w:fldCharType="end"/>
            </w:r>
          </w:hyperlink>
        </w:p>
        <w:p w14:paraId="25F438BD" w14:textId="77777777" w:rsidR="00704A18" w:rsidRDefault="00F97E2B">
          <w:pPr>
            <w:pStyle w:val="TOC3"/>
            <w:rPr>
              <w:rFonts w:asciiTheme="minorHAnsi" w:eastAsiaTheme="minorEastAsia" w:hAnsiTheme="minorHAnsi"/>
              <w:noProof/>
              <w:sz w:val="21"/>
            </w:rPr>
          </w:pPr>
          <w:hyperlink w:anchor="_Toc101082662" w:history="1">
            <w:r w:rsidR="00704A18" w:rsidRPr="00D854CF">
              <w:rPr>
                <w:rStyle w:val="af8"/>
                <w:noProof/>
              </w:rPr>
              <w:t xml:space="preserve">3.3.2 </w:t>
            </w:r>
            <w:r w:rsidR="00704A18" w:rsidRPr="00D854CF">
              <w:rPr>
                <w:rStyle w:val="af8"/>
                <w:noProof/>
              </w:rPr>
              <w:t>实验结果和分析</w:t>
            </w:r>
            <w:r w:rsidR="00704A18">
              <w:rPr>
                <w:noProof/>
                <w:webHidden/>
              </w:rPr>
              <w:tab/>
            </w:r>
            <w:r w:rsidR="00704A18">
              <w:rPr>
                <w:noProof/>
                <w:webHidden/>
              </w:rPr>
              <w:fldChar w:fldCharType="begin"/>
            </w:r>
            <w:r w:rsidR="00704A18">
              <w:rPr>
                <w:noProof/>
                <w:webHidden/>
              </w:rPr>
              <w:instrText xml:space="preserve"> PAGEREF _Toc101082662 \h </w:instrText>
            </w:r>
            <w:r w:rsidR="00704A18">
              <w:rPr>
                <w:noProof/>
                <w:webHidden/>
              </w:rPr>
            </w:r>
            <w:r w:rsidR="00704A18">
              <w:rPr>
                <w:noProof/>
                <w:webHidden/>
              </w:rPr>
              <w:fldChar w:fldCharType="separate"/>
            </w:r>
            <w:r w:rsidR="00897A40">
              <w:rPr>
                <w:noProof/>
                <w:webHidden/>
              </w:rPr>
              <w:t>35</w:t>
            </w:r>
            <w:r w:rsidR="00704A18">
              <w:rPr>
                <w:noProof/>
                <w:webHidden/>
              </w:rPr>
              <w:fldChar w:fldCharType="end"/>
            </w:r>
          </w:hyperlink>
        </w:p>
        <w:p w14:paraId="25318028" w14:textId="77777777" w:rsidR="00704A18" w:rsidRDefault="00F97E2B">
          <w:pPr>
            <w:pStyle w:val="TOC2"/>
            <w:tabs>
              <w:tab w:val="right" w:leader="dot" w:pos="9060"/>
            </w:tabs>
            <w:spacing w:before="60" w:after="60"/>
            <w:ind w:left="480"/>
            <w:rPr>
              <w:rFonts w:asciiTheme="minorHAnsi" w:eastAsiaTheme="minorEastAsia" w:hAnsiTheme="minorHAnsi"/>
              <w:noProof/>
              <w:sz w:val="21"/>
            </w:rPr>
          </w:pPr>
          <w:hyperlink w:anchor="_Toc101082663" w:history="1">
            <w:r w:rsidR="00704A18" w:rsidRPr="00D854CF">
              <w:rPr>
                <w:rStyle w:val="af8"/>
                <w:noProof/>
              </w:rPr>
              <w:t xml:space="preserve">3.4 </w:t>
            </w:r>
            <w:r w:rsidR="00704A18" w:rsidRPr="00D854CF">
              <w:rPr>
                <w:rStyle w:val="af8"/>
                <w:noProof/>
              </w:rPr>
              <w:t>实时滤波精密轨道处理软件平台</w:t>
            </w:r>
            <w:r w:rsidR="00704A18">
              <w:rPr>
                <w:noProof/>
                <w:webHidden/>
              </w:rPr>
              <w:tab/>
            </w:r>
            <w:r w:rsidR="00704A18">
              <w:rPr>
                <w:noProof/>
                <w:webHidden/>
              </w:rPr>
              <w:fldChar w:fldCharType="begin"/>
            </w:r>
            <w:r w:rsidR="00704A18">
              <w:rPr>
                <w:noProof/>
                <w:webHidden/>
              </w:rPr>
              <w:instrText xml:space="preserve"> PAGEREF _Toc101082663 \h </w:instrText>
            </w:r>
            <w:r w:rsidR="00704A18">
              <w:rPr>
                <w:noProof/>
                <w:webHidden/>
              </w:rPr>
            </w:r>
            <w:r w:rsidR="00704A18">
              <w:rPr>
                <w:noProof/>
                <w:webHidden/>
              </w:rPr>
              <w:fldChar w:fldCharType="separate"/>
            </w:r>
            <w:r w:rsidR="00897A40">
              <w:rPr>
                <w:noProof/>
                <w:webHidden/>
              </w:rPr>
              <w:t>45</w:t>
            </w:r>
            <w:r w:rsidR="00704A18">
              <w:rPr>
                <w:noProof/>
                <w:webHidden/>
              </w:rPr>
              <w:fldChar w:fldCharType="end"/>
            </w:r>
          </w:hyperlink>
        </w:p>
        <w:p w14:paraId="770E3BAB" w14:textId="77777777" w:rsidR="00704A18" w:rsidRDefault="00F97E2B">
          <w:pPr>
            <w:pStyle w:val="TOC2"/>
            <w:tabs>
              <w:tab w:val="right" w:leader="dot" w:pos="9060"/>
            </w:tabs>
            <w:spacing w:before="60" w:after="60"/>
            <w:ind w:left="480"/>
            <w:rPr>
              <w:rFonts w:asciiTheme="minorHAnsi" w:eastAsiaTheme="minorEastAsia" w:hAnsiTheme="minorHAnsi"/>
              <w:noProof/>
              <w:sz w:val="21"/>
            </w:rPr>
          </w:pPr>
          <w:hyperlink w:anchor="_Toc101082664" w:history="1">
            <w:r w:rsidR="00704A18" w:rsidRPr="00D854CF">
              <w:rPr>
                <w:rStyle w:val="af8"/>
                <w:noProof/>
              </w:rPr>
              <w:t xml:space="preserve">3.5 </w:t>
            </w:r>
            <w:r w:rsidR="00704A18" w:rsidRPr="00D854CF">
              <w:rPr>
                <w:rStyle w:val="af8"/>
                <w:noProof/>
              </w:rPr>
              <w:t>本章小结</w:t>
            </w:r>
            <w:r w:rsidR="00704A18">
              <w:rPr>
                <w:noProof/>
                <w:webHidden/>
              </w:rPr>
              <w:tab/>
            </w:r>
            <w:r w:rsidR="00704A18">
              <w:rPr>
                <w:noProof/>
                <w:webHidden/>
              </w:rPr>
              <w:fldChar w:fldCharType="begin"/>
            </w:r>
            <w:r w:rsidR="00704A18">
              <w:rPr>
                <w:noProof/>
                <w:webHidden/>
              </w:rPr>
              <w:instrText xml:space="preserve"> PAGEREF _Toc101082664 \h </w:instrText>
            </w:r>
            <w:r w:rsidR="00704A18">
              <w:rPr>
                <w:noProof/>
                <w:webHidden/>
              </w:rPr>
            </w:r>
            <w:r w:rsidR="00704A18">
              <w:rPr>
                <w:noProof/>
                <w:webHidden/>
              </w:rPr>
              <w:fldChar w:fldCharType="separate"/>
            </w:r>
            <w:r w:rsidR="00897A40">
              <w:rPr>
                <w:noProof/>
                <w:webHidden/>
              </w:rPr>
              <w:t>47</w:t>
            </w:r>
            <w:r w:rsidR="00704A18">
              <w:rPr>
                <w:noProof/>
                <w:webHidden/>
              </w:rPr>
              <w:fldChar w:fldCharType="end"/>
            </w:r>
          </w:hyperlink>
        </w:p>
        <w:p w14:paraId="781417B6" w14:textId="77777777" w:rsidR="00704A18" w:rsidRDefault="00F97E2B">
          <w:pPr>
            <w:pStyle w:val="TOC1"/>
            <w:rPr>
              <w:rFonts w:asciiTheme="minorHAnsi" w:eastAsiaTheme="minorEastAsia" w:hAnsiTheme="minorHAnsi"/>
              <w:b w:val="0"/>
              <w:noProof/>
              <w:sz w:val="21"/>
            </w:rPr>
          </w:pPr>
          <w:hyperlink w:anchor="_Toc101082665" w:history="1">
            <w:r w:rsidR="00704A18" w:rsidRPr="00D854CF">
              <w:rPr>
                <w:rStyle w:val="af8"/>
                <w:noProof/>
              </w:rPr>
              <w:t>第四章</w:t>
            </w:r>
            <w:r w:rsidR="00704A18" w:rsidRPr="00D854CF">
              <w:rPr>
                <w:rStyle w:val="af8"/>
                <w:noProof/>
              </w:rPr>
              <w:t xml:space="preserve"> GNSS</w:t>
            </w:r>
            <w:r w:rsidR="00704A18" w:rsidRPr="00D854CF">
              <w:rPr>
                <w:rStyle w:val="af8"/>
                <w:noProof/>
              </w:rPr>
              <w:t>实时滤波精密轨道确定中的效率优化</w:t>
            </w:r>
            <w:r w:rsidR="00704A18">
              <w:rPr>
                <w:noProof/>
                <w:webHidden/>
              </w:rPr>
              <w:tab/>
            </w:r>
            <w:r w:rsidR="00704A18">
              <w:rPr>
                <w:noProof/>
                <w:webHidden/>
              </w:rPr>
              <w:fldChar w:fldCharType="begin"/>
            </w:r>
            <w:r w:rsidR="00704A18">
              <w:rPr>
                <w:noProof/>
                <w:webHidden/>
              </w:rPr>
              <w:instrText xml:space="preserve"> PAGEREF _Toc101082665 \h </w:instrText>
            </w:r>
            <w:r w:rsidR="00704A18">
              <w:rPr>
                <w:noProof/>
                <w:webHidden/>
              </w:rPr>
            </w:r>
            <w:r w:rsidR="00704A18">
              <w:rPr>
                <w:noProof/>
                <w:webHidden/>
              </w:rPr>
              <w:fldChar w:fldCharType="separate"/>
            </w:r>
            <w:r w:rsidR="00897A40">
              <w:rPr>
                <w:noProof/>
                <w:webHidden/>
              </w:rPr>
              <w:t>48</w:t>
            </w:r>
            <w:r w:rsidR="00704A18">
              <w:rPr>
                <w:noProof/>
                <w:webHidden/>
              </w:rPr>
              <w:fldChar w:fldCharType="end"/>
            </w:r>
          </w:hyperlink>
        </w:p>
        <w:p w14:paraId="35DEA66A" w14:textId="77777777" w:rsidR="00704A18" w:rsidRDefault="00F97E2B">
          <w:pPr>
            <w:pStyle w:val="TOC2"/>
            <w:tabs>
              <w:tab w:val="right" w:leader="dot" w:pos="9060"/>
            </w:tabs>
            <w:spacing w:before="60" w:after="60"/>
            <w:ind w:left="480"/>
            <w:rPr>
              <w:rFonts w:asciiTheme="minorHAnsi" w:eastAsiaTheme="minorEastAsia" w:hAnsiTheme="minorHAnsi"/>
              <w:noProof/>
              <w:sz w:val="21"/>
            </w:rPr>
          </w:pPr>
          <w:hyperlink w:anchor="_Toc101082666" w:history="1">
            <w:r w:rsidR="00704A18" w:rsidRPr="00D854CF">
              <w:rPr>
                <w:rStyle w:val="af8"/>
                <w:noProof/>
              </w:rPr>
              <w:t xml:space="preserve">4.1 </w:t>
            </w:r>
            <w:r w:rsidR="00704A18" w:rsidRPr="00D854CF">
              <w:rPr>
                <w:rStyle w:val="af8"/>
                <w:noProof/>
              </w:rPr>
              <w:t>实时滤波轨道的优化方法</w:t>
            </w:r>
            <w:r w:rsidR="00704A18">
              <w:rPr>
                <w:noProof/>
                <w:webHidden/>
              </w:rPr>
              <w:tab/>
            </w:r>
            <w:r w:rsidR="00704A18">
              <w:rPr>
                <w:noProof/>
                <w:webHidden/>
              </w:rPr>
              <w:fldChar w:fldCharType="begin"/>
            </w:r>
            <w:r w:rsidR="00704A18">
              <w:rPr>
                <w:noProof/>
                <w:webHidden/>
              </w:rPr>
              <w:instrText xml:space="preserve"> PAGEREF _Toc101082666 \h </w:instrText>
            </w:r>
            <w:r w:rsidR="00704A18">
              <w:rPr>
                <w:noProof/>
                <w:webHidden/>
              </w:rPr>
            </w:r>
            <w:r w:rsidR="00704A18">
              <w:rPr>
                <w:noProof/>
                <w:webHidden/>
              </w:rPr>
              <w:fldChar w:fldCharType="separate"/>
            </w:r>
            <w:r w:rsidR="00897A40">
              <w:rPr>
                <w:noProof/>
                <w:webHidden/>
              </w:rPr>
              <w:t>48</w:t>
            </w:r>
            <w:r w:rsidR="00704A18">
              <w:rPr>
                <w:noProof/>
                <w:webHidden/>
              </w:rPr>
              <w:fldChar w:fldCharType="end"/>
            </w:r>
          </w:hyperlink>
        </w:p>
        <w:p w14:paraId="39A30FBE" w14:textId="77777777" w:rsidR="00704A18" w:rsidRDefault="00F97E2B">
          <w:pPr>
            <w:pStyle w:val="TOC3"/>
            <w:rPr>
              <w:rFonts w:asciiTheme="minorHAnsi" w:eastAsiaTheme="minorEastAsia" w:hAnsiTheme="minorHAnsi"/>
              <w:noProof/>
              <w:sz w:val="21"/>
            </w:rPr>
          </w:pPr>
          <w:hyperlink w:anchor="_Toc101082667" w:history="1">
            <w:r w:rsidR="00704A18" w:rsidRPr="00D854CF">
              <w:rPr>
                <w:rStyle w:val="af8"/>
                <w:noProof/>
              </w:rPr>
              <w:t xml:space="preserve">4.1.1 </w:t>
            </w:r>
            <w:r w:rsidR="00704A18" w:rsidRPr="00D854CF">
              <w:rPr>
                <w:rStyle w:val="af8"/>
                <w:noProof/>
              </w:rPr>
              <w:t>程序设计优化的一般方法</w:t>
            </w:r>
            <w:r w:rsidR="00704A18">
              <w:rPr>
                <w:noProof/>
                <w:webHidden/>
              </w:rPr>
              <w:tab/>
            </w:r>
            <w:r w:rsidR="00704A18">
              <w:rPr>
                <w:noProof/>
                <w:webHidden/>
              </w:rPr>
              <w:fldChar w:fldCharType="begin"/>
            </w:r>
            <w:r w:rsidR="00704A18">
              <w:rPr>
                <w:noProof/>
                <w:webHidden/>
              </w:rPr>
              <w:instrText xml:space="preserve"> PAGEREF _Toc101082667 \h </w:instrText>
            </w:r>
            <w:r w:rsidR="00704A18">
              <w:rPr>
                <w:noProof/>
                <w:webHidden/>
              </w:rPr>
            </w:r>
            <w:r w:rsidR="00704A18">
              <w:rPr>
                <w:noProof/>
                <w:webHidden/>
              </w:rPr>
              <w:fldChar w:fldCharType="separate"/>
            </w:r>
            <w:r w:rsidR="00897A40">
              <w:rPr>
                <w:noProof/>
                <w:webHidden/>
              </w:rPr>
              <w:t>48</w:t>
            </w:r>
            <w:r w:rsidR="00704A18">
              <w:rPr>
                <w:noProof/>
                <w:webHidden/>
              </w:rPr>
              <w:fldChar w:fldCharType="end"/>
            </w:r>
          </w:hyperlink>
        </w:p>
        <w:p w14:paraId="3F9FC0B1" w14:textId="77777777" w:rsidR="00704A18" w:rsidRDefault="00F97E2B">
          <w:pPr>
            <w:pStyle w:val="TOC3"/>
            <w:rPr>
              <w:rFonts w:asciiTheme="minorHAnsi" w:eastAsiaTheme="minorEastAsia" w:hAnsiTheme="minorHAnsi"/>
              <w:noProof/>
              <w:sz w:val="21"/>
            </w:rPr>
          </w:pPr>
          <w:hyperlink w:anchor="_Toc101082668" w:history="1">
            <w:r w:rsidR="00704A18" w:rsidRPr="00D854CF">
              <w:rPr>
                <w:rStyle w:val="af8"/>
                <w:noProof/>
              </w:rPr>
              <w:t xml:space="preserve">4.1.2 </w:t>
            </w:r>
            <w:r w:rsidR="00704A18" w:rsidRPr="00D854CF">
              <w:rPr>
                <w:rStyle w:val="af8"/>
                <w:noProof/>
              </w:rPr>
              <w:t>基于</w:t>
            </w:r>
            <w:r w:rsidR="00704A18" w:rsidRPr="00D854CF">
              <w:rPr>
                <w:rStyle w:val="af8"/>
                <w:noProof/>
              </w:rPr>
              <w:t>SRIF</w:t>
            </w:r>
            <w:r w:rsidR="00704A18" w:rsidRPr="00D854CF">
              <w:rPr>
                <w:rStyle w:val="af8"/>
                <w:noProof/>
              </w:rPr>
              <w:t>的实时定轨中的效率优化分析</w:t>
            </w:r>
            <w:r w:rsidR="00704A18">
              <w:rPr>
                <w:noProof/>
                <w:webHidden/>
              </w:rPr>
              <w:tab/>
            </w:r>
            <w:r w:rsidR="00704A18">
              <w:rPr>
                <w:noProof/>
                <w:webHidden/>
              </w:rPr>
              <w:fldChar w:fldCharType="begin"/>
            </w:r>
            <w:r w:rsidR="00704A18">
              <w:rPr>
                <w:noProof/>
                <w:webHidden/>
              </w:rPr>
              <w:instrText xml:space="preserve"> PAGEREF _Toc101082668 \h </w:instrText>
            </w:r>
            <w:r w:rsidR="00704A18">
              <w:rPr>
                <w:noProof/>
                <w:webHidden/>
              </w:rPr>
            </w:r>
            <w:r w:rsidR="00704A18">
              <w:rPr>
                <w:noProof/>
                <w:webHidden/>
              </w:rPr>
              <w:fldChar w:fldCharType="separate"/>
            </w:r>
            <w:r w:rsidR="00897A40">
              <w:rPr>
                <w:noProof/>
                <w:webHidden/>
              </w:rPr>
              <w:t>51</w:t>
            </w:r>
            <w:r w:rsidR="00704A18">
              <w:rPr>
                <w:noProof/>
                <w:webHidden/>
              </w:rPr>
              <w:fldChar w:fldCharType="end"/>
            </w:r>
          </w:hyperlink>
        </w:p>
        <w:p w14:paraId="6EB029E1" w14:textId="77777777" w:rsidR="00704A18" w:rsidRDefault="00F97E2B">
          <w:pPr>
            <w:pStyle w:val="TOC2"/>
            <w:tabs>
              <w:tab w:val="right" w:leader="dot" w:pos="9060"/>
            </w:tabs>
            <w:spacing w:before="60" w:after="60"/>
            <w:ind w:left="480"/>
            <w:rPr>
              <w:rFonts w:asciiTheme="minorHAnsi" w:eastAsiaTheme="minorEastAsia" w:hAnsiTheme="minorHAnsi"/>
              <w:noProof/>
              <w:sz w:val="21"/>
            </w:rPr>
          </w:pPr>
          <w:hyperlink w:anchor="_Toc101082669" w:history="1">
            <w:r w:rsidR="00704A18" w:rsidRPr="00D854CF">
              <w:rPr>
                <w:rStyle w:val="af8"/>
                <w:noProof/>
              </w:rPr>
              <w:t xml:space="preserve">4.2 </w:t>
            </w:r>
            <w:r w:rsidR="00704A18" w:rsidRPr="00D854CF">
              <w:rPr>
                <w:rStyle w:val="af8"/>
                <w:noProof/>
              </w:rPr>
              <w:t>基于</w:t>
            </w:r>
            <w:r w:rsidR="00704A18" w:rsidRPr="00D854CF">
              <w:rPr>
                <w:rStyle w:val="af8"/>
                <w:noProof/>
              </w:rPr>
              <w:t>OpenMP</w:t>
            </w:r>
            <w:r w:rsidR="00704A18" w:rsidRPr="00D854CF">
              <w:rPr>
                <w:rStyle w:val="af8"/>
                <w:noProof/>
              </w:rPr>
              <w:t>的多线程并行</w:t>
            </w:r>
            <w:r w:rsidR="00704A18">
              <w:rPr>
                <w:noProof/>
                <w:webHidden/>
              </w:rPr>
              <w:tab/>
            </w:r>
            <w:r w:rsidR="00704A18">
              <w:rPr>
                <w:noProof/>
                <w:webHidden/>
              </w:rPr>
              <w:fldChar w:fldCharType="begin"/>
            </w:r>
            <w:r w:rsidR="00704A18">
              <w:rPr>
                <w:noProof/>
                <w:webHidden/>
              </w:rPr>
              <w:instrText xml:space="preserve"> PAGEREF _Toc101082669 \h </w:instrText>
            </w:r>
            <w:r w:rsidR="00704A18">
              <w:rPr>
                <w:noProof/>
                <w:webHidden/>
              </w:rPr>
            </w:r>
            <w:r w:rsidR="00704A18">
              <w:rPr>
                <w:noProof/>
                <w:webHidden/>
              </w:rPr>
              <w:fldChar w:fldCharType="separate"/>
            </w:r>
            <w:r w:rsidR="00897A40">
              <w:rPr>
                <w:noProof/>
                <w:webHidden/>
              </w:rPr>
              <w:t>52</w:t>
            </w:r>
            <w:r w:rsidR="00704A18">
              <w:rPr>
                <w:noProof/>
                <w:webHidden/>
              </w:rPr>
              <w:fldChar w:fldCharType="end"/>
            </w:r>
          </w:hyperlink>
        </w:p>
        <w:p w14:paraId="774385EF" w14:textId="77777777" w:rsidR="00704A18" w:rsidRDefault="00F97E2B">
          <w:pPr>
            <w:pStyle w:val="TOC3"/>
            <w:rPr>
              <w:rFonts w:asciiTheme="minorHAnsi" w:eastAsiaTheme="minorEastAsia" w:hAnsiTheme="minorHAnsi"/>
              <w:noProof/>
              <w:sz w:val="21"/>
            </w:rPr>
          </w:pPr>
          <w:hyperlink w:anchor="_Toc101082670" w:history="1">
            <w:r w:rsidR="00704A18" w:rsidRPr="00D854CF">
              <w:rPr>
                <w:rStyle w:val="af8"/>
                <w:noProof/>
              </w:rPr>
              <w:t>4.2.1 OpenMP</w:t>
            </w:r>
            <w:r w:rsidR="00704A18" w:rsidRPr="00D854CF">
              <w:rPr>
                <w:rStyle w:val="af8"/>
                <w:noProof/>
              </w:rPr>
              <w:t>简介</w:t>
            </w:r>
            <w:r w:rsidR="00704A18">
              <w:rPr>
                <w:noProof/>
                <w:webHidden/>
              </w:rPr>
              <w:tab/>
            </w:r>
            <w:r w:rsidR="00704A18">
              <w:rPr>
                <w:noProof/>
                <w:webHidden/>
              </w:rPr>
              <w:fldChar w:fldCharType="begin"/>
            </w:r>
            <w:r w:rsidR="00704A18">
              <w:rPr>
                <w:noProof/>
                <w:webHidden/>
              </w:rPr>
              <w:instrText xml:space="preserve"> PAGEREF _Toc101082670 \h </w:instrText>
            </w:r>
            <w:r w:rsidR="00704A18">
              <w:rPr>
                <w:noProof/>
                <w:webHidden/>
              </w:rPr>
            </w:r>
            <w:r w:rsidR="00704A18">
              <w:rPr>
                <w:noProof/>
                <w:webHidden/>
              </w:rPr>
              <w:fldChar w:fldCharType="separate"/>
            </w:r>
            <w:r w:rsidR="00897A40">
              <w:rPr>
                <w:noProof/>
                <w:webHidden/>
              </w:rPr>
              <w:t>53</w:t>
            </w:r>
            <w:r w:rsidR="00704A18">
              <w:rPr>
                <w:noProof/>
                <w:webHidden/>
              </w:rPr>
              <w:fldChar w:fldCharType="end"/>
            </w:r>
          </w:hyperlink>
        </w:p>
        <w:p w14:paraId="747622EC" w14:textId="77777777" w:rsidR="00704A18" w:rsidRDefault="00F97E2B">
          <w:pPr>
            <w:pStyle w:val="TOC3"/>
            <w:rPr>
              <w:rFonts w:asciiTheme="minorHAnsi" w:eastAsiaTheme="minorEastAsia" w:hAnsiTheme="minorHAnsi"/>
              <w:noProof/>
              <w:sz w:val="21"/>
            </w:rPr>
          </w:pPr>
          <w:hyperlink w:anchor="_Toc101082671" w:history="1">
            <w:r w:rsidR="00704A18" w:rsidRPr="00D854CF">
              <w:rPr>
                <w:rStyle w:val="af8"/>
                <w:noProof/>
              </w:rPr>
              <w:t xml:space="preserve">4.2.2 </w:t>
            </w:r>
            <w:r w:rsidR="00704A18" w:rsidRPr="00D854CF">
              <w:rPr>
                <w:rStyle w:val="af8"/>
                <w:noProof/>
              </w:rPr>
              <w:t>测站间并行构建观测方程</w:t>
            </w:r>
            <w:r w:rsidR="00704A18">
              <w:rPr>
                <w:noProof/>
                <w:webHidden/>
              </w:rPr>
              <w:tab/>
            </w:r>
            <w:r w:rsidR="00704A18">
              <w:rPr>
                <w:noProof/>
                <w:webHidden/>
              </w:rPr>
              <w:fldChar w:fldCharType="begin"/>
            </w:r>
            <w:r w:rsidR="00704A18">
              <w:rPr>
                <w:noProof/>
                <w:webHidden/>
              </w:rPr>
              <w:instrText xml:space="preserve"> PAGEREF _Toc101082671 \h </w:instrText>
            </w:r>
            <w:r w:rsidR="00704A18">
              <w:rPr>
                <w:noProof/>
                <w:webHidden/>
              </w:rPr>
            </w:r>
            <w:r w:rsidR="00704A18">
              <w:rPr>
                <w:noProof/>
                <w:webHidden/>
              </w:rPr>
              <w:fldChar w:fldCharType="separate"/>
            </w:r>
            <w:r w:rsidR="00897A40">
              <w:rPr>
                <w:noProof/>
                <w:webHidden/>
              </w:rPr>
              <w:t>54</w:t>
            </w:r>
            <w:r w:rsidR="00704A18">
              <w:rPr>
                <w:noProof/>
                <w:webHidden/>
              </w:rPr>
              <w:fldChar w:fldCharType="end"/>
            </w:r>
          </w:hyperlink>
        </w:p>
        <w:p w14:paraId="7326B6BC" w14:textId="77777777" w:rsidR="00704A18" w:rsidRDefault="00F97E2B">
          <w:pPr>
            <w:pStyle w:val="TOC3"/>
            <w:rPr>
              <w:rFonts w:asciiTheme="minorHAnsi" w:eastAsiaTheme="minorEastAsia" w:hAnsiTheme="minorHAnsi"/>
              <w:noProof/>
              <w:sz w:val="21"/>
            </w:rPr>
          </w:pPr>
          <w:hyperlink w:anchor="_Toc101082672" w:history="1">
            <w:r w:rsidR="00704A18" w:rsidRPr="00D854CF">
              <w:rPr>
                <w:rStyle w:val="af8"/>
                <w:noProof/>
              </w:rPr>
              <w:t xml:space="preserve">4.2.3 </w:t>
            </w:r>
            <w:r w:rsidR="00704A18" w:rsidRPr="00D854CF">
              <w:rPr>
                <w:rStyle w:val="af8"/>
                <w:noProof/>
              </w:rPr>
              <w:t>卫星间并行轨道积分</w:t>
            </w:r>
            <w:r w:rsidR="00704A18">
              <w:rPr>
                <w:noProof/>
                <w:webHidden/>
              </w:rPr>
              <w:tab/>
            </w:r>
            <w:r w:rsidR="00704A18">
              <w:rPr>
                <w:noProof/>
                <w:webHidden/>
              </w:rPr>
              <w:fldChar w:fldCharType="begin"/>
            </w:r>
            <w:r w:rsidR="00704A18">
              <w:rPr>
                <w:noProof/>
                <w:webHidden/>
              </w:rPr>
              <w:instrText xml:space="preserve"> PAGEREF _Toc101082672 \h </w:instrText>
            </w:r>
            <w:r w:rsidR="00704A18">
              <w:rPr>
                <w:noProof/>
                <w:webHidden/>
              </w:rPr>
            </w:r>
            <w:r w:rsidR="00704A18">
              <w:rPr>
                <w:noProof/>
                <w:webHidden/>
              </w:rPr>
              <w:fldChar w:fldCharType="separate"/>
            </w:r>
            <w:r w:rsidR="00897A40">
              <w:rPr>
                <w:noProof/>
                <w:webHidden/>
              </w:rPr>
              <w:t>57</w:t>
            </w:r>
            <w:r w:rsidR="00704A18">
              <w:rPr>
                <w:noProof/>
                <w:webHidden/>
              </w:rPr>
              <w:fldChar w:fldCharType="end"/>
            </w:r>
          </w:hyperlink>
        </w:p>
        <w:p w14:paraId="2F3D4601" w14:textId="77777777" w:rsidR="00704A18" w:rsidRDefault="00F97E2B">
          <w:pPr>
            <w:pStyle w:val="TOC3"/>
            <w:rPr>
              <w:rFonts w:asciiTheme="minorHAnsi" w:eastAsiaTheme="minorEastAsia" w:hAnsiTheme="minorHAnsi"/>
              <w:noProof/>
              <w:sz w:val="21"/>
            </w:rPr>
          </w:pPr>
          <w:hyperlink w:anchor="_Toc101082673" w:history="1">
            <w:r w:rsidR="00704A18" w:rsidRPr="00D854CF">
              <w:rPr>
                <w:rStyle w:val="af8"/>
                <w:noProof/>
              </w:rPr>
              <w:t xml:space="preserve">4.2.4 </w:t>
            </w:r>
            <w:r w:rsidR="00704A18" w:rsidRPr="00D854CF">
              <w:rPr>
                <w:rStyle w:val="af8"/>
                <w:noProof/>
              </w:rPr>
              <w:t>实验结果和分析</w:t>
            </w:r>
            <w:r w:rsidR="00704A18">
              <w:rPr>
                <w:noProof/>
                <w:webHidden/>
              </w:rPr>
              <w:tab/>
            </w:r>
            <w:r w:rsidR="00704A18">
              <w:rPr>
                <w:noProof/>
                <w:webHidden/>
              </w:rPr>
              <w:fldChar w:fldCharType="begin"/>
            </w:r>
            <w:r w:rsidR="00704A18">
              <w:rPr>
                <w:noProof/>
                <w:webHidden/>
              </w:rPr>
              <w:instrText xml:space="preserve"> PAGEREF _Toc101082673 \h </w:instrText>
            </w:r>
            <w:r w:rsidR="00704A18">
              <w:rPr>
                <w:noProof/>
                <w:webHidden/>
              </w:rPr>
            </w:r>
            <w:r w:rsidR="00704A18">
              <w:rPr>
                <w:noProof/>
                <w:webHidden/>
              </w:rPr>
              <w:fldChar w:fldCharType="separate"/>
            </w:r>
            <w:r w:rsidR="00897A40">
              <w:rPr>
                <w:noProof/>
                <w:webHidden/>
              </w:rPr>
              <w:t>58</w:t>
            </w:r>
            <w:r w:rsidR="00704A18">
              <w:rPr>
                <w:noProof/>
                <w:webHidden/>
              </w:rPr>
              <w:fldChar w:fldCharType="end"/>
            </w:r>
          </w:hyperlink>
        </w:p>
        <w:p w14:paraId="5CB36A01" w14:textId="77777777" w:rsidR="00704A18" w:rsidRDefault="00F97E2B">
          <w:pPr>
            <w:pStyle w:val="TOC2"/>
            <w:tabs>
              <w:tab w:val="right" w:leader="dot" w:pos="9060"/>
            </w:tabs>
            <w:spacing w:before="60" w:after="60"/>
            <w:ind w:left="480"/>
            <w:rPr>
              <w:rFonts w:asciiTheme="minorHAnsi" w:eastAsiaTheme="minorEastAsia" w:hAnsiTheme="minorHAnsi"/>
              <w:noProof/>
              <w:sz w:val="21"/>
            </w:rPr>
          </w:pPr>
          <w:hyperlink w:anchor="_Toc101082674" w:history="1">
            <w:r w:rsidR="00704A18" w:rsidRPr="00D854CF">
              <w:rPr>
                <w:rStyle w:val="af8"/>
                <w:noProof/>
              </w:rPr>
              <w:t>4.3 SRIF</w:t>
            </w:r>
            <w:r w:rsidR="00704A18" w:rsidRPr="00D854CF">
              <w:rPr>
                <w:rStyle w:val="af8"/>
                <w:noProof/>
              </w:rPr>
              <w:t>参数估计的效率优化</w:t>
            </w:r>
            <w:r w:rsidR="00704A18">
              <w:rPr>
                <w:noProof/>
                <w:webHidden/>
              </w:rPr>
              <w:tab/>
            </w:r>
            <w:r w:rsidR="00704A18">
              <w:rPr>
                <w:noProof/>
                <w:webHidden/>
              </w:rPr>
              <w:fldChar w:fldCharType="begin"/>
            </w:r>
            <w:r w:rsidR="00704A18">
              <w:rPr>
                <w:noProof/>
                <w:webHidden/>
              </w:rPr>
              <w:instrText xml:space="preserve"> PAGEREF _Toc101082674 \h </w:instrText>
            </w:r>
            <w:r w:rsidR="00704A18">
              <w:rPr>
                <w:noProof/>
                <w:webHidden/>
              </w:rPr>
            </w:r>
            <w:r w:rsidR="00704A18">
              <w:rPr>
                <w:noProof/>
                <w:webHidden/>
              </w:rPr>
              <w:fldChar w:fldCharType="separate"/>
            </w:r>
            <w:r w:rsidR="00897A40">
              <w:rPr>
                <w:noProof/>
                <w:webHidden/>
              </w:rPr>
              <w:t>60</w:t>
            </w:r>
            <w:r w:rsidR="00704A18">
              <w:rPr>
                <w:noProof/>
                <w:webHidden/>
              </w:rPr>
              <w:fldChar w:fldCharType="end"/>
            </w:r>
          </w:hyperlink>
        </w:p>
        <w:p w14:paraId="69F699CD" w14:textId="77777777" w:rsidR="00704A18" w:rsidRDefault="00F97E2B">
          <w:pPr>
            <w:pStyle w:val="TOC3"/>
            <w:rPr>
              <w:rFonts w:asciiTheme="minorHAnsi" w:eastAsiaTheme="minorEastAsia" w:hAnsiTheme="minorHAnsi"/>
              <w:noProof/>
              <w:sz w:val="21"/>
            </w:rPr>
          </w:pPr>
          <w:hyperlink w:anchor="_Toc101082675" w:history="1">
            <w:r w:rsidR="00704A18" w:rsidRPr="00D854CF">
              <w:rPr>
                <w:rStyle w:val="af8"/>
                <w:noProof/>
              </w:rPr>
              <w:t>4.3.1 QR</w:t>
            </w:r>
            <w:r w:rsidR="00704A18" w:rsidRPr="00D854CF">
              <w:rPr>
                <w:rStyle w:val="af8"/>
                <w:noProof/>
              </w:rPr>
              <w:t>分解的实现与优化</w:t>
            </w:r>
            <w:r w:rsidR="00704A18">
              <w:rPr>
                <w:noProof/>
                <w:webHidden/>
              </w:rPr>
              <w:tab/>
            </w:r>
            <w:r w:rsidR="00704A18">
              <w:rPr>
                <w:noProof/>
                <w:webHidden/>
              </w:rPr>
              <w:fldChar w:fldCharType="begin"/>
            </w:r>
            <w:r w:rsidR="00704A18">
              <w:rPr>
                <w:noProof/>
                <w:webHidden/>
              </w:rPr>
              <w:instrText xml:space="preserve"> PAGEREF _Toc101082675 \h </w:instrText>
            </w:r>
            <w:r w:rsidR="00704A18">
              <w:rPr>
                <w:noProof/>
                <w:webHidden/>
              </w:rPr>
            </w:r>
            <w:r w:rsidR="00704A18">
              <w:rPr>
                <w:noProof/>
                <w:webHidden/>
              </w:rPr>
              <w:fldChar w:fldCharType="separate"/>
            </w:r>
            <w:r w:rsidR="00897A40">
              <w:rPr>
                <w:noProof/>
                <w:webHidden/>
              </w:rPr>
              <w:t>60</w:t>
            </w:r>
            <w:r w:rsidR="00704A18">
              <w:rPr>
                <w:noProof/>
                <w:webHidden/>
              </w:rPr>
              <w:fldChar w:fldCharType="end"/>
            </w:r>
          </w:hyperlink>
        </w:p>
        <w:p w14:paraId="34774DD3" w14:textId="77777777" w:rsidR="00704A18" w:rsidRDefault="00F97E2B">
          <w:pPr>
            <w:pStyle w:val="TOC3"/>
            <w:rPr>
              <w:rFonts w:asciiTheme="minorHAnsi" w:eastAsiaTheme="minorEastAsia" w:hAnsiTheme="minorHAnsi"/>
              <w:noProof/>
              <w:sz w:val="21"/>
            </w:rPr>
          </w:pPr>
          <w:hyperlink w:anchor="_Toc101082676" w:history="1">
            <w:r w:rsidR="00704A18" w:rsidRPr="00D854CF">
              <w:rPr>
                <w:rStyle w:val="af8"/>
                <w:noProof/>
              </w:rPr>
              <w:t xml:space="preserve">4.3.2 </w:t>
            </w:r>
            <w:r w:rsidR="00704A18" w:rsidRPr="00D854CF">
              <w:rPr>
                <w:rStyle w:val="af8"/>
                <w:noProof/>
              </w:rPr>
              <w:t>实验结果和分析</w:t>
            </w:r>
            <w:r w:rsidR="00704A18">
              <w:rPr>
                <w:noProof/>
                <w:webHidden/>
              </w:rPr>
              <w:tab/>
            </w:r>
            <w:r w:rsidR="00704A18">
              <w:rPr>
                <w:noProof/>
                <w:webHidden/>
              </w:rPr>
              <w:fldChar w:fldCharType="begin"/>
            </w:r>
            <w:r w:rsidR="00704A18">
              <w:rPr>
                <w:noProof/>
                <w:webHidden/>
              </w:rPr>
              <w:instrText xml:space="preserve"> PAGEREF _Toc101082676 \h </w:instrText>
            </w:r>
            <w:r w:rsidR="00704A18">
              <w:rPr>
                <w:noProof/>
                <w:webHidden/>
              </w:rPr>
            </w:r>
            <w:r w:rsidR="00704A18">
              <w:rPr>
                <w:noProof/>
                <w:webHidden/>
              </w:rPr>
              <w:fldChar w:fldCharType="separate"/>
            </w:r>
            <w:r w:rsidR="00897A40">
              <w:rPr>
                <w:noProof/>
                <w:webHidden/>
              </w:rPr>
              <w:t>62</w:t>
            </w:r>
            <w:r w:rsidR="00704A18">
              <w:rPr>
                <w:noProof/>
                <w:webHidden/>
              </w:rPr>
              <w:fldChar w:fldCharType="end"/>
            </w:r>
          </w:hyperlink>
        </w:p>
        <w:p w14:paraId="5FF17742" w14:textId="77777777" w:rsidR="00704A18" w:rsidRDefault="00F97E2B">
          <w:pPr>
            <w:pStyle w:val="TOC2"/>
            <w:tabs>
              <w:tab w:val="right" w:leader="dot" w:pos="9060"/>
            </w:tabs>
            <w:spacing w:before="60" w:after="60"/>
            <w:ind w:left="480"/>
            <w:rPr>
              <w:rFonts w:asciiTheme="minorHAnsi" w:eastAsiaTheme="minorEastAsia" w:hAnsiTheme="minorHAnsi"/>
              <w:noProof/>
              <w:sz w:val="21"/>
            </w:rPr>
          </w:pPr>
          <w:hyperlink w:anchor="_Toc101082677" w:history="1">
            <w:r w:rsidR="00704A18" w:rsidRPr="00D854CF">
              <w:rPr>
                <w:rStyle w:val="af8"/>
                <w:noProof/>
              </w:rPr>
              <w:t xml:space="preserve">4.4 </w:t>
            </w:r>
            <w:r w:rsidR="00704A18" w:rsidRPr="00D854CF">
              <w:rPr>
                <w:rStyle w:val="af8"/>
                <w:noProof/>
              </w:rPr>
              <w:t>本章小结</w:t>
            </w:r>
            <w:r w:rsidR="00704A18">
              <w:rPr>
                <w:noProof/>
                <w:webHidden/>
              </w:rPr>
              <w:tab/>
            </w:r>
            <w:r w:rsidR="00704A18">
              <w:rPr>
                <w:noProof/>
                <w:webHidden/>
              </w:rPr>
              <w:fldChar w:fldCharType="begin"/>
            </w:r>
            <w:r w:rsidR="00704A18">
              <w:rPr>
                <w:noProof/>
                <w:webHidden/>
              </w:rPr>
              <w:instrText xml:space="preserve"> PAGEREF _Toc101082677 \h </w:instrText>
            </w:r>
            <w:r w:rsidR="00704A18">
              <w:rPr>
                <w:noProof/>
                <w:webHidden/>
              </w:rPr>
            </w:r>
            <w:r w:rsidR="00704A18">
              <w:rPr>
                <w:noProof/>
                <w:webHidden/>
              </w:rPr>
              <w:fldChar w:fldCharType="separate"/>
            </w:r>
            <w:r w:rsidR="00897A40">
              <w:rPr>
                <w:noProof/>
                <w:webHidden/>
              </w:rPr>
              <w:t>63</w:t>
            </w:r>
            <w:r w:rsidR="00704A18">
              <w:rPr>
                <w:noProof/>
                <w:webHidden/>
              </w:rPr>
              <w:fldChar w:fldCharType="end"/>
            </w:r>
          </w:hyperlink>
        </w:p>
        <w:p w14:paraId="4D79167D" w14:textId="77777777" w:rsidR="00704A18" w:rsidRDefault="00F97E2B">
          <w:pPr>
            <w:pStyle w:val="TOC1"/>
            <w:rPr>
              <w:rFonts w:asciiTheme="minorHAnsi" w:eastAsiaTheme="minorEastAsia" w:hAnsiTheme="minorHAnsi"/>
              <w:b w:val="0"/>
              <w:noProof/>
              <w:sz w:val="21"/>
            </w:rPr>
          </w:pPr>
          <w:hyperlink w:anchor="_Toc101082678" w:history="1">
            <w:r w:rsidR="00704A18" w:rsidRPr="00D854CF">
              <w:rPr>
                <w:rStyle w:val="af8"/>
                <w:noProof/>
              </w:rPr>
              <w:t>第五章</w:t>
            </w:r>
            <w:r w:rsidR="00704A18" w:rsidRPr="00D854CF">
              <w:rPr>
                <w:rStyle w:val="af8"/>
                <w:noProof/>
              </w:rPr>
              <w:t xml:space="preserve"> Multi-GNSS</w:t>
            </w:r>
            <w:r w:rsidR="00704A18" w:rsidRPr="00D854CF">
              <w:rPr>
                <w:rStyle w:val="af8"/>
                <w:noProof/>
              </w:rPr>
              <w:t>实时精密轨道确定实验与结果分析</w:t>
            </w:r>
            <w:r w:rsidR="00704A18">
              <w:rPr>
                <w:noProof/>
                <w:webHidden/>
              </w:rPr>
              <w:tab/>
            </w:r>
            <w:r w:rsidR="00704A18">
              <w:rPr>
                <w:noProof/>
                <w:webHidden/>
              </w:rPr>
              <w:fldChar w:fldCharType="begin"/>
            </w:r>
            <w:r w:rsidR="00704A18">
              <w:rPr>
                <w:noProof/>
                <w:webHidden/>
              </w:rPr>
              <w:instrText xml:space="preserve"> PAGEREF _Toc101082678 \h </w:instrText>
            </w:r>
            <w:r w:rsidR="00704A18">
              <w:rPr>
                <w:noProof/>
                <w:webHidden/>
              </w:rPr>
            </w:r>
            <w:r w:rsidR="00704A18">
              <w:rPr>
                <w:noProof/>
                <w:webHidden/>
              </w:rPr>
              <w:fldChar w:fldCharType="separate"/>
            </w:r>
            <w:r w:rsidR="00897A40">
              <w:rPr>
                <w:noProof/>
                <w:webHidden/>
              </w:rPr>
              <w:t>65</w:t>
            </w:r>
            <w:r w:rsidR="00704A18">
              <w:rPr>
                <w:noProof/>
                <w:webHidden/>
              </w:rPr>
              <w:fldChar w:fldCharType="end"/>
            </w:r>
          </w:hyperlink>
        </w:p>
        <w:p w14:paraId="39608863" w14:textId="77777777" w:rsidR="00704A18" w:rsidRDefault="00F97E2B">
          <w:pPr>
            <w:pStyle w:val="TOC2"/>
            <w:tabs>
              <w:tab w:val="right" w:leader="dot" w:pos="9060"/>
            </w:tabs>
            <w:spacing w:before="60" w:after="60"/>
            <w:ind w:left="480"/>
            <w:rPr>
              <w:rFonts w:asciiTheme="minorHAnsi" w:eastAsiaTheme="minorEastAsia" w:hAnsiTheme="minorHAnsi"/>
              <w:noProof/>
              <w:sz w:val="21"/>
            </w:rPr>
          </w:pPr>
          <w:hyperlink w:anchor="_Toc101082679" w:history="1">
            <w:r w:rsidR="00704A18" w:rsidRPr="00D854CF">
              <w:rPr>
                <w:rStyle w:val="af8"/>
                <w:noProof/>
              </w:rPr>
              <w:t xml:space="preserve">5.1 </w:t>
            </w:r>
            <w:r w:rsidR="00704A18" w:rsidRPr="00D854CF">
              <w:rPr>
                <w:rStyle w:val="af8"/>
                <w:noProof/>
              </w:rPr>
              <w:t>实时精密定轨实验方案</w:t>
            </w:r>
            <w:r w:rsidR="00704A18">
              <w:rPr>
                <w:noProof/>
                <w:webHidden/>
              </w:rPr>
              <w:tab/>
            </w:r>
            <w:r w:rsidR="00704A18">
              <w:rPr>
                <w:noProof/>
                <w:webHidden/>
              </w:rPr>
              <w:fldChar w:fldCharType="begin"/>
            </w:r>
            <w:r w:rsidR="00704A18">
              <w:rPr>
                <w:noProof/>
                <w:webHidden/>
              </w:rPr>
              <w:instrText xml:space="preserve"> PAGEREF _Toc101082679 \h </w:instrText>
            </w:r>
            <w:r w:rsidR="00704A18">
              <w:rPr>
                <w:noProof/>
                <w:webHidden/>
              </w:rPr>
            </w:r>
            <w:r w:rsidR="00704A18">
              <w:rPr>
                <w:noProof/>
                <w:webHidden/>
              </w:rPr>
              <w:fldChar w:fldCharType="separate"/>
            </w:r>
            <w:r w:rsidR="00897A40">
              <w:rPr>
                <w:noProof/>
                <w:webHidden/>
              </w:rPr>
              <w:t>65</w:t>
            </w:r>
            <w:r w:rsidR="00704A18">
              <w:rPr>
                <w:noProof/>
                <w:webHidden/>
              </w:rPr>
              <w:fldChar w:fldCharType="end"/>
            </w:r>
          </w:hyperlink>
        </w:p>
        <w:p w14:paraId="475D02AD" w14:textId="77777777" w:rsidR="00704A18" w:rsidRDefault="00F97E2B">
          <w:pPr>
            <w:pStyle w:val="TOC2"/>
            <w:tabs>
              <w:tab w:val="right" w:leader="dot" w:pos="9060"/>
            </w:tabs>
            <w:spacing w:before="60" w:after="60"/>
            <w:ind w:left="480"/>
            <w:rPr>
              <w:rFonts w:asciiTheme="minorHAnsi" w:eastAsiaTheme="minorEastAsia" w:hAnsiTheme="minorHAnsi"/>
              <w:noProof/>
              <w:sz w:val="21"/>
            </w:rPr>
          </w:pPr>
          <w:hyperlink w:anchor="_Toc101082680" w:history="1">
            <w:r w:rsidR="00704A18" w:rsidRPr="00D854CF">
              <w:rPr>
                <w:rStyle w:val="af8"/>
                <w:noProof/>
              </w:rPr>
              <w:t xml:space="preserve">5.2 </w:t>
            </w:r>
            <w:r w:rsidR="00704A18" w:rsidRPr="00D854CF">
              <w:rPr>
                <w:rStyle w:val="af8"/>
                <w:noProof/>
              </w:rPr>
              <w:t>实时精密轨道结果分析</w:t>
            </w:r>
            <w:r w:rsidR="00704A18">
              <w:rPr>
                <w:noProof/>
                <w:webHidden/>
              </w:rPr>
              <w:tab/>
            </w:r>
            <w:r w:rsidR="00704A18">
              <w:rPr>
                <w:noProof/>
                <w:webHidden/>
              </w:rPr>
              <w:fldChar w:fldCharType="begin"/>
            </w:r>
            <w:r w:rsidR="00704A18">
              <w:rPr>
                <w:noProof/>
                <w:webHidden/>
              </w:rPr>
              <w:instrText xml:space="preserve"> PAGEREF _Toc101082680 \h </w:instrText>
            </w:r>
            <w:r w:rsidR="00704A18">
              <w:rPr>
                <w:noProof/>
                <w:webHidden/>
              </w:rPr>
            </w:r>
            <w:r w:rsidR="00704A18">
              <w:rPr>
                <w:noProof/>
                <w:webHidden/>
              </w:rPr>
              <w:fldChar w:fldCharType="separate"/>
            </w:r>
            <w:r w:rsidR="00897A40">
              <w:rPr>
                <w:noProof/>
                <w:webHidden/>
              </w:rPr>
              <w:t>68</w:t>
            </w:r>
            <w:r w:rsidR="00704A18">
              <w:rPr>
                <w:noProof/>
                <w:webHidden/>
              </w:rPr>
              <w:fldChar w:fldCharType="end"/>
            </w:r>
          </w:hyperlink>
        </w:p>
        <w:p w14:paraId="563C6FFA" w14:textId="77777777" w:rsidR="00704A18" w:rsidRDefault="00F97E2B">
          <w:pPr>
            <w:pStyle w:val="TOC3"/>
            <w:rPr>
              <w:rFonts w:asciiTheme="minorHAnsi" w:eastAsiaTheme="minorEastAsia" w:hAnsiTheme="minorHAnsi"/>
              <w:noProof/>
              <w:sz w:val="21"/>
            </w:rPr>
          </w:pPr>
          <w:hyperlink w:anchor="_Toc101082681" w:history="1">
            <w:r w:rsidR="00704A18" w:rsidRPr="00D854CF">
              <w:rPr>
                <w:rStyle w:val="af8"/>
                <w:noProof/>
              </w:rPr>
              <w:t xml:space="preserve">5.2.1 </w:t>
            </w:r>
            <w:r w:rsidR="00704A18" w:rsidRPr="00D854CF">
              <w:rPr>
                <w:rStyle w:val="af8"/>
                <w:noProof/>
              </w:rPr>
              <w:t>轨道比较结果分析</w:t>
            </w:r>
            <w:r w:rsidR="00704A18">
              <w:rPr>
                <w:noProof/>
                <w:webHidden/>
              </w:rPr>
              <w:tab/>
            </w:r>
            <w:r w:rsidR="00704A18">
              <w:rPr>
                <w:noProof/>
                <w:webHidden/>
              </w:rPr>
              <w:fldChar w:fldCharType="begin"/>
            </w:r>
            <w:r w:rsidR="00704A18">
              <w:rPr>
                <w:noProof/>
                <w:webHidden/>
              </w:rPr>
              <w:instrText xml:space="preserve"> PAGEREF _Toc101082681 \h </w:instrText>
            </w:r>
            <w:r w:rsidR="00704A18">
              <w:rPr>
                <w:noProof/>
                <w:webHidden/>
              </w:rPr>
            </w:r>
            <w:r w:rsidR="00704A18">
              <w:rPr>
                <w:noProof/>
                <w:webHidden/>
              </w:rPr>
              <w:fldChar w:fldCharType="separate"/>
            </w:r>
            <w:r w:rsidR="00897A40">
              <w:rPr>
                <w:noProof/>
                <w:webHidden/>
              </w:rPr>
              <w:t>68</w:t>
            </w:r>
            <w:r w:rsidR="00704A18">
              <w:rPr>
                <w:noProof/>
                <w:webHidden/>
              </w:rPr>
              <w:fldChar w:fldCharType="end"/>
            </w:r>
          </w:hyperlink>
        </w:p>
        <w:p w14:paraId="67A0AE72" w14:textId="77777777" w:rsidR="00704A18" w:rsidRDefault="00F97E2B">
          <w:pPr>
            <w:pStyle w:val="TOC3"/>
            <w:rPr>
              <w:rFonts w:asciiTheme="minorHAnsi" w:eastAsiaTheme="minorEastAsia" w:hAnsiTheme="minorHAnsi"/>
              <w:noProof/>
              <w:sz w:val="21"/>
            </w:rPr>
          </w:pPr>
          <w:hyperlink w:anchor="_Toc101082682" w:history="1">
            <w:r w:rsidR="00704A18" w:rsidRPr="00D854CF">
              <w:rPr>
                <w:rStyle w:val="af8"/>
                <w:noProof/>
              </w:rPr>
              <w:t xml:space="preserve">5.2.2 </w:t>
            </w:r>
            <w:r w:rsidR="00704A18" w:rsidRPr="00D854CF">
              <w:rPr>
                <w:rStyle w:val="af8"/>
                <w:noProof/>
              </w:rPr>
              <w:t>轨道时序特性分析</w:t>
            </w:r>
            <w:r w:rsidR="00704A18">
              <w:rPr>
                <w:noProof/>
                <w:webHidden/>
              </w:rPr>
              <w:tab/>
            </w:r>
            <w:r w:rsidR="00704A18">
              <w:rPr>
                <w:noProof/>
                <w:webHidden/>
              </w:rPr>
              <w:fldChar w:fldCharType="begin"/>
            </w:r>
            <w:r w:rsidR="00704A18">
              <w:rPr>
                <w:noProof/>
                <w:webHidden/>
              </w:rPr>
              <w:instrText xml:space="preserve"> PAGEREF _Toc101082682 \h </w:instrText>
            </w:r>
            <w:r w:rsidR="00704A18">
              <w:rPr>
                <w:noProof/>
                <w:webHidden/>
              </w:rPr>
            </w:r>
            <w:r w:rsidR="00704A18">
              <w:rPr>
                <w:noProof/>
                <w:webHidden/>
              </w:rPr>
              <w:fldChar w:fldCharType="separate"/>
            </w:r>
            <w:r w:rsidR="00897A40">
              <w:rPr>
                <w:noProof/>
                <w:webHidden/>
              </w:rPr>
              <w:t>70</w:t>
            </w:r>
            <w:r w:rsidR="00704A18">
              <w:rPr>
                <w:noProof/>
                <w:webHidden/>
              </w:rPr>
              <w:fldChar w:fldCharType="end"/>
            </w:r>
          </w:hyperlink>
        </w:p>
        <w:p w14:paraId="1A514972" w14:textId="77777777" w:rsidR="00704A18" w:rsidRDefault="00F97E2B">
          <w:pPr>
            <w:pStyle w:val="TOC2"/>
            <w:tabs>
              <w:tab w:val="right" w:leader="dot" w:pos="9060"/>
            </w:tabs>
            <w:spacing w:before="60" w:after="60"/>
            <w:ind w:left="480"/>
            <w:rPr>
              <w:rFonts w:asciiTheme="minorHAnsi" w:eastAsiaTheme="minorEastAsia" w:hAnsiTheme="minorHAnsi"/>
              <w:noProof/>
              <w:sz w:val="21"/>
            </w:rPr>
          </w:pPr>
          <w:hyperlink w:anchor="_Toc101082683" w:history="1">
            <w:r w:rsidR="00704A18" w:rsidRPr="00D854CF">
              <w:rPr>
                <w:rStyle w:val="af8"/>
                <w:noProof/>
              </w:rPr>
              <w:t xml:space="preserve">5.3 </w:t>
            </w:r>
            <w:r w:rsidR="00704A18" w:rsidRPr="00D854CF">
              <w:rPr>
                <w:rStyle w:val="af8"/>
                <w:noProof/>
              </w:rPr>
              <w:t>本章小结</w:t>
            </w:r>
            <w:r w:rsidR="00704A18">
              <w:rPr>
                <w:noProof/>
                <w:webHidden/>
              </w:rPr>
              <w:tab/>
            </w:r>
            <w:r w:rsidR="00704A18">
              <w:rPr>
                <w:noProof/>
                <w:webHidden/>
              </w:rPr>
              <w:fldChar w:fldCharType="begin"/>
            </w:r>
            <w:r w:rsidR="00704A18">
              <w:rPr>
                <w:noProof/>
                <w:webHidden/>
              </w:rPr>
              <w:instrText xml:space="preserve"> PAGEREF _Toc101082683 \h </w:instrText>
            </w:r>
            <w:r w:rsidR="00704A18">
              <w:rPr>
                <w:noProof/>
                <w:webHidden/>
              </w:rPr>
            </w:r>
            <w:r w:rsidR="00704A18">
              <w:rPr>
                <w:noProof/>
                <w:webHidden/>
              </w:rPr>
              <w:fldChar w:fldCharType="separate"/>
            </w:r>
            <w:r w:rsidR="00897A40">
              <w:rPr>
                <w:noProof/>
                <w:webHidden/>
              </w:rPr>
              <w:t>74</w:t>
            </w:r>
            <w:r w:rsidR="00704A18">
              <w:rPr>
                <w:noProof/>
                <w:webHidden/>
              </w:rPr>
              <w:fldChar w:fldCharType="end"/>
            </w:r>
          </w:hyperlink>
        </w:p>
        <w:p w14:paraId="3B7B61D2" w14:textId="77777777" w:rsidR="00704A18" w:rsidRDefault="00F97E2B">
          <w:pPr>
            <w:pStyle w:val="TOC1"/>
            <w:rPr>
              <w:rFonts w:asciiTheme="minorHAnsi" w:eastAsiaTheme="minorEastAsia" w:hAnsiTheme="minorHAnsi"/>
              <w:b w:val="0"/>
              <w:noProof/>
              <w:sz w:val="21"/>
            </w:rPr>
          </w:pPr>
          <w:hyperlink w:anchor="_Toc101082684" w:history="1">
            <w:r w:rsidR="00704A18" w:rsidRPr="00D854CF">
              <w:rPr>
                <w:rStyle w:val="af8"/>
                <w:noProof/>
              </w:rPr>
              <w:t>第六章</w:t>
            </w:r>
            <w:r w:rsidR="00704A18" w:rsidRPr="00D854CF">
              <w:rPr>
                <w:rStyle w:val="af8"/>
                <w:noProof/>
              </w:rPr>
              <w:t xml:space="preserve"> </w:t>
            </w:r>
            <w:r w:rsidR="00704A18" w:rsidRPr="00D854CF">
              <w:rPr>
                <w:rStyle w:val="af8"/>
                <w:noProof/>
              </w:rPr>
              <w:t>结论与展望</w:t>
            </w:r>
            <w:r w:rsidR="00704A18">
              <w:rPr>
                <w:noProof/>
                <w:webHidden/>
              </w:rPr>
              <w:tab/>
            </w:r>
            <w:r w:rsidR="00704A18">
              <w:rPr>
                <w:noProof/>
                <w:webHidden/>
              </w:rPr>
              <w:fldChar w:fldCharType="begin"/>
            </w:r>
            <w:r w:rsidR="00704A18">
              <w:rPr>
                <w:noProof/>
                <w:webHidden/>
              </w:rPr>
              <w:instrText xml:space="preserve"> PAGEREF _Toc101082684 \h </w:instrText>
            </w:r>
            <w:r w:rsidR="00704A18">
              <w:rPr>
                <w:noProof/>
                <w:webHidden/>
              </w:rPr>
            </w:r>
            <w:r w:rsidR="00704A18">
              <w:rPr>
                <w:noProof/>
                <w:webHidden/>
              </w:rPr>
              <w:fldChar w:fldCharType="separate"/>
            </w:r>
            <w:r w:rsidR="00897A40">
              <w:rPr>
                <w:noProof/>
                <w:webHidden/>
              </w:rPr>
              <w:t>76</w:t>
            </w:r>
            <w:r w:rsidR="00704A18">
              <w:rPr>
                <w:noProof/>
                <w:webHidden/>
              </w:rPr>
              <w:fldChar w:fldCharType="end"/>
            </w:r>
          </w:hyperlink>
        </w:p>
        <w:p w14:paraId="0764931A" w14:textId="77777777" w:rsidR="00704A18" w:rsidRDefault="00F97E2B">
          <w:pPr>
            <w:pStyle w:val="TOC2"/>
            <w:tabs>
              <w:tab w:val="right" w:leader="dot" w:pos="9060"/>
            </w:tabs>
            <w:spacing w:before="60" w:after="60"/>
            <w:ind w:left="480"/>
            <w:rPr>
              <w:rFonts w:asciiTheme="minorHAnsi" w:eastAsiaTheme="minorEastAsia" w:hAnsiTheme="minorHAnsi"/>
              <w:noProof/>
              <w:sz w:val="21"/>
            </w:rPr>
          </w:pPr>
          <w:hyperlink w:anchor="_Toc101082685" w:history="1">
            <w:r w:rsidR="00704A18" w:rsidRPr="00D854CF">
              <w:rPr>
                <w:rStyle w:val="af8"/>
                <w:noProof/>
              </w:rPr>
              <w:t xml:space="preserve">6.1 </w:t>
            </w:r>
            <w:r w:rsidR="00704A18" w:rsidRPr="00D854CF">
              <w:rPr>
                <w:rStyle w:val="af8"/>
                <w:noProof/>
              </w:rPr>
              <w:t>工作总结</w:t>
            </w:r>
            <w:r w:rsidR="00704A18">
              <w:rPr>
                <w:noProof/>
                <w:webHidden/>
              </w:rPr>
              <w:tab/>
            </w:r>
            <w:r w:rsidR="00704A18">
              <w:rPr>
                <w:noProof/>
                <w:webHidden/>
              </w:rPr>
              <w:fldChar w:fldCharType="begin"/>
            </w:r>
            <w:r w:rsidR="00704A18">
              <w:rPr>
                <w:noProof/>
                <w:webHidden/>
              </w:rPr>
              <w:instrText xml:space="preserve"> PAGEREF _Toc101082685 \h </w:instrText>
            </w:r>
            <w:r w:rsidR="00704A18">
              <w:rPr>
                <w:noProof/>
                <w:webHidden/>
              </w:rPr>
            </w:r>
            <w:r w:rsidR="00704A18">
              <w:rPr>
                <w:noProof/>
                <w:webHidden/>
              </w:rPr>
              <w:fldChar w:fldCharType="separate"/>
            </w:r>
            <w:r w:rsidR="00897A40">
              <w:rPr>
                <w:noProof/>
                <w:webHidden/>
              </w:rPr>
              <w:t>76</w:t>
            </w:r>
            <w:r w:rsidR="00704A18">
              <w:rPr>
                <w:noProof/>
                <w:webHidden/>
              </w:rPr>
              <w:fldChar w:fldCharType="end"/>
            </w:r>
          </w:hyperlink>
        </w:p>
        <w:p w14:paraId="386C0FCE" w14:textId="77777777" w:rsidR="00704A18" w:rsidRDefault="00F97E2B">
          <w:pPr>
            <w:pStyle w:val="TOC2"/>
            <w:tabs>
              <w:tab w:val="right" w:leader="dot" w:pos="9060"/>
            </w:tabs>
            <w:spacing w:before="60" w:after="60"/>
            <w:ind w:left="480"/>
            <w:rPr>
              <w:rFonts w:asciiTheme="minorHAnsi" w:eastAsiaTheme="minorEastAsia" w:hAnsiTheme="minorHAnsi"/>
              <w:noProof/>
              <w:sz w:val="21"/>
            </w:rPr>
          </w:pPr>
          <w:hyperlink w:anchor="_Toc101082686" w:history="1">
            <w:r w:rsidR="00704A18" w:rsidRPr="00D854CF">
              <w:rPr>
                <w:rStyle w:val="af8"/>
                <w:noProof/>
              </w:rPr>
              <w:t xml:space="preserve">6.2 </w:t>
            </w:r>
            <w:r w:rsidR="00704A18" w:rsidRPr="00D854CF">
              <w:rPr>
                <w:rStyle w:val="af8"/>
                <w:noProof/>
              </w:rPr>
              <w:t>未来展望</w:t>
            </w:r>
            <w:r w:rsidR="00704A18">
              <w:rPr>
                <w:noProof/>
                <w:webHidden/>
              </w:rPr>
              <w:tab/>
            </w:r>
            <w:r w:rsidR="00704A18">
              <w:rPr>
                <w:noProof/>
                <w:webHidden/>
              </w:rPr>
              <w:fldChar w:fldCharType="begin"/>
            </w:r>
            <w:r w:rsidR="00704A18">
              <w:rPr>
                <w:noProof/>
                <w:webHidden/>
              </w:rPr>
              <w:instrText xml:space="preserve"> PAGEREF _Toc101082686 \h </w:instrText>
            </w:r>
            <w:r w:rsidR="00704A18">
              <w:rPr>
                <w:noProof/>
                <w:webHidden/>
              </w:rPr>
            </w:r>
            <w:r w:rsidR="00704A18">
              <w:rPr>
                <w:noProof/>
                <w:webHidden/>
              </w:rPr>
              <w:fldChar w:fldCharType="separate"/>
            </w:r>
            <w:r w:rsidR="00897A40">
              <w:rPr>
                <w:noProof/>
                <w:webHidden/>
              </w:rPr>
              <w:t>77</w:t>
            </w:r>
            <w:r w:rsidR="00704A18">
              <w:rPr>
                <w:noProof/>
                <w:webHidden/>
              </w:rPr>
              <w:fldChar w:fldCharType="end"/>
            </w:r>
          </w:hyperlink>
        </w:p>
        <w:p w14:paraId="24A736FE" w14:textId="77777777" w:rsidR="00704A18" w:rsidRDefault="00F97E2B">
          <w:pPr>
            <w:pStyle w:val="TOC1"/>
            <w:rPr>
              <w:rFonts w:asciiTheme="minorHAnsi" w:eastAsiaTheme="minorEastAsia" w:hAnsiTheme="minorHAnsi"/>
              <w:b w:val="0"/>
              <w:noProof/>
              <w:sz w:val="21"/>
            </w:rPr>
          </w:pPr>
          <w:hyperlink w:anchor="_Toc101082687" w:history="1">
            <w:r w:rsidR="00704A18" w:rsidRPr="00D854CF">
              <w:rPr>
                <w:rStyle w:val="af8"/>
                <w:noProof/>
              </w:rPr>
              <w:t>参考文献</w:t>
            </w:r>
            <w:r w:rsidR="00704A18">
              <w:rPr>
                <w:noProof/>
                <w:webHidden/>
              </w:rPr>
              <w:tab/>
            </w:r>
            <w:r w:rsidR="00704A18">
              <w:rPr>
                <w:noProof/>
                <w:webHidden/>
              </w:rPr>
              <w:fldChar w:fldCharType="begin"/>
            </w:r>
            <w:r w:rsidR="00704A18">
              <w:rPr>
                <w:noProof/>
                <w:webHidden/>
              </w:rPr>
              <w:instrText xml:space="preserve"> PAGEREF _Toc101082687 \h </w:instrText>
            </w:r>
            <w:r w:rsidR="00704A18">
              <w:rPr>
                <w:noProof/>
                <w:webHidden/>
              </w:rPr>
            </w:r>
            <w:r w:rsidR="00704A18">
              <w:rPr>
                <w:noProof/>
                <w:webHidden/>
              </w:rPr>
              <w:fldChar w:fldCharType="separate"/>
            </w:r>
            <w:r w:rsidR="00897A40">
              <w:rPr>
                <w:noProof/>
                <w:webHidden/>
              </w:rPr>
              <w:t>79</w:t>
            </w:r>
            <w:r w:rsidR="00704A18">
              <w:rPr>
                <w:noProof/>
                <w:webHidden/>
              </w:rPr>
              <w:fldChar w:fldCharType="end"/>
            </w:r>
          </w:hyperlink>
        </w:p>
        <w:p w14:paraId="3DF569FE" w14:textId="77777777" w:rsidR="00745C0F" w:rsidRDefault="0022086E" w:rsidP="00B23FEE">
          <w:pPr>
            <w:spacing w:before="60" w:after="60"/>
            <w:ind w:firstLine="482"/>
          </w:pPr>
          <w:r>
            <w:rPr>
              <w:b/>
            </w:rPr>
            <w:fldChar w:fldCharType="end"/>
          </w:r>
        </w:p>
      </w:sdtContent>
    </w:sdt>
    <w:p w14:paraId="0AF00633" w14:textId="77777777" w:rsidR="003E3280" w:rsidRDefault="003E3280" w:rsidP="004D17B4">
      <w:pPr>
        <w:spacing w:before="60" w:after="60"/>
        <w:ind w:firstLine="480"/>
      </w:pPr>
    </w:p>
    <w:p w14:paraId="352A8C99" w14:textId="77777777" w:rsidR="004D17B4" w:rsidRDefault="004D17B4" w:rsidP="004D17B4">
      <w:pPr>
        <w:spacing w:before="60" w:after="60"/>
        <w:ind w:firstLine="480"/>
        <w:sectPr w:rsidR="004D17B4" w:rsidSect="00193F96">
          <w:pgSz w:w="11906" w:h="16838" w:code="9"/>
          <w:pgMar w:top="1418" w:right="1418" w:bottom="1418" w:left="1418" w:header="737" w:footer="737" w:gutter="0"/>
          <w:pgNumType w:fmt="upperRoman"/>
          <w:cols w:space="425"/>
          <w:docGrid w:linePitch="326"/>
        </w:sectPr>
      </w:pPr>
    </w:p>
    <w:p w14:paraId="3C609AA8" w14:textId="77777777" w:rsidR="004D17B4" w:rsidRDefault="004D17B4" w:rsidP="004D17B4">
      <w:pPr>
        <w:spacing w:before="60" w:after="60"/>
        <w:ind w:firstLine="480"/>
        <w:sectPr w:rsidR="004D17B4" w:rsidSect="00193F96">
          <w:pgSz w:w="11906" w:h="16838" w:code="9"/>
          <w:pgMar w:top="1418" w:right="1418" w:bottom="1418" w:left="1418" w:header="737" w:footer="737" w:gutter="0"/>
          <w:pgNumType w:fmt="upperRoman"/>
          <w:cols w:space="425"/>
          <w:docGrid w:linePitch="326"/>
        </w:sectPr>
      </w:pPr>
    </w:p>
    <w:p w14:paraId="6119E709" w14:textId="77777777" w:rsidR="00AA32E4" w:rsidRDefault="00AA32E4" w:rsidP="001C5752">
      <w:pPr>
        <w:pStyle w:val="1"/>
      </w:pPr>
      <w:bookmarkStart w:id="17" w:name="_Toc101082630"/>
      <w:r>
        <w:rPr>
          <w:rFonts w:hint="eastAsia"/>
        </w:rPr>
        <w:lastRenderedPageBreak/>
        <w:t>绪论</w:t>
      </w:r>
      <w:bookmarkEnd w:id="17"/>
    </w:p>
    <w:p w14:paraId="39C13377" w14:textId="77777777" w:rsidR="00AA32E4" w:rsidRDefault="00AA32E4" w:rsidP="00596A6E">
      <w:pPr>
        <w:pStyle w:val="2"/>
      </w:pPr>
      <w:bookmarkStart w:id="18" w:name="_Toc101082631"/>
      <w:r>
        <w:rPr>
          <w:rFonts w:hint="eastAsia"/>
        </w:rPr>
        <w:t>研究背景和意义</w:t>
      </w:r>
      <w:bookmarkEnd w:id="18"/>
    </w:p>
    <w:p w14:paraId="43E024FC" w14:textId="4DDA6CA6" w:rsidR="00B612AF" w:rsidRDefault="00F81F68" w:rsidP="00A47930">
      <w:pPr>
        <w:spacing w:before="60" w:after="60"/>
        <w:ind w:firstLine="480"/>
      </w:pPr>
      <w:r>
        <w:fldChar w:fldCharType="begin"/>
      </w:r>
      <w:r>
        <w:instrText xml:space="preserve"> MACROBUTTON MTEditEquationSection2 </w:instrText>
      </w:r>
      <w:r w:rsidRPr="00F81F68">
        <w:rPr>
          <w:rStyle w:val="MTEquationSection"/>
          <w:rFonts w:hint="eastAsia"/>
        </w:rPr>
        <w:instrText>公式章</w:instrText>
      </w:r>
      <w:r w:rsidRPr="00F81F68">
        <w:rPr>
          <w:rStyle w:val="MTEquationSection"/>
          <w:rFonts w:hint="eastAsia"/>
        </w:rPr>
        <w:instrText xml:space="preserve"> 1 </w:instrText>
      </w:r>
      <w:r w:rsidRPr="00F81F68">
        <w:rPr>
          <w:rStyle w:val="MTEquationSection"/>
          <w:rFonts w:hint="eastAsia"/>
        </w:rPr>
        <w:instrText>节</w:instrText>
      </w:r>
      <w:r w:rsidRPr="00F81F68">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B612AF" w:rsidRPr="00B612AF">
        <w:rPr>
          <w:rFonts w:hint="eastAsia"/>
        </w:rPr>
        <w:t>全球导航卫星系统（</w:t>
      </w:r>
      <w:r w:rsidR="00B612AF" w:rsidRPr="00B612AF">
        <w:rPr>
          <w:rFonts w:hint="eastAsia"/>
        </w:rPr>
        <w:t>Global Navigation Satellite System</w:t>
      </w:r>
      <w:r w:rsidR="00B612AF" w:rsidRPr="00B612AF">
        <w:rPr>
          <w:rFonts w:hint="eastAsia"/>
        </w:rPr>
        <w:t>，</w:t>
      </w:r>
      <w:r w:rsidR="00B612AF" w:rsidRPr="00B612AF">
        <w:rPr>
          <w:rFonts w:hint="eastAsia"/>
        </w:rPr>
        <w:t>GNSS</w:t>
      </w:r>
      <w:r w:rsidR="00B612AF" w:rsidRPr="00B612AF">
        <w:rPr>
          <w:rFonts w:hint="eastAsia"/>
        </w:rPr>
        <w:t>）</w:t>
      </w:r>
      <w:ins w:id="19" w:author="王 庆云" w:date="2022-04-17T17:40:00Z">
        <w:r w:rsidR="00727EEC" w:rsidRPr="00B612AF">
          <w:rPr>
            <w:rFonts w:hint="eastAsia"/>
          </w:rPr>
          <w:t>持续不断地为全球用户提供了定位（</w:t>
        </w:r>
        <w:r w:rsidR="00727EEC" w:rsidRPr="00B612AF">
          <w:rPr>
            <w:rFonts w:hint="eastAsia"/>
          </w:rPr>
          <w:t>Positioning</w:t>
        </w:r>
        <w:r w:rsidR="00727EEC" w:rsidRPr="00B612AF">
          <w:rPr>
            <w:rFonts w:hint="eastAsia"/>
          </w:rPr>
          <w:t>）、导航（</w:t>
        </w:r>
        <w:r w:rsidR="00727EEC" w:rsidRPr="00B612AF">
          <w:rPr>
            <w:rFonts w:hint="eastAsia"/>
          </w:rPr>
          <w:t>Navigation</w:t>
        </w:r>
        <w:r w:rsidR="00727EEC" w:rsidRPr="00B612AF">
          <w:rPr>
            <w:rFonts w:hint="eastAsia"/>
          </w:rPr>
          <w:t>）和授时（</w:t>
        </w:r>
        <w:r w:rsidR="00727EEC" w:rsidRPr="00B612AF">
          <w:rPr>
            <w:rFonts w:hint="eastAsia"/>
          </w:rPr>
          <w:t>Timing</w:t>
        </w:r>
        <w:r w:rsidR="00727EEC" w:rsidRPr="00B612AF">
          <w:rPr>
            <w:rFonts w:hint="eastAsia"/>
          </w:rPr>
          <w:t>）服务（以下简称“</w:t>
        </w:r>
        <w:r w:rsidR="00727EEC" w:rsidRPr="00B612AF">
          <w:rPr>
            <w:rFonts w:hint="eastAsia"/>
          </w:rPr>
          <w:t>PNT</w:t>
        </w:r>
        <w:r w:rsidR="00727EEC" w:rsidRPr="00B612AF">
          <w:rPr>
            <w:rFonts w:hint="eastAsia"/>
          </w:rPr>
          <w:t>服务”）</w:t>
        </w:r>
        <w:r w:rsidR="00727EEC">
          <w:rPr>
            <w:rFonts w:hint="eastAsia"/>
          </w:rPr>
          <w:t>，</w:t>
        </w:r>
      </w:ins>
      <w:r w:rsidR="00B612AF" w:rsidRPr="00B612AF">
        <w:rPr>
          <w:rFonts w:hint="eastAsia"/>
        </w:rPr>
        <w:t>已经成为当今社会生产生活中一种不可或缺的空间基础设施资源</w:t>
      </w:r>
      <w:del w:id="20" w:author="王 庆云" w:date="2022-04-17T17:40:00Z">
        <w:r w:rsidR="00B612AF" w:rsidRPr="00B612AF" w:rsidDel="00727EEC">
          <w:rPr>
            <w:rFonts w:hint="eastAsia"/>
          </w:rPr>
          <w:delText>，其持续不断地为全球用户提供了定位（</w:delText>
        </w:r>
        <w:r w:rsidR="00B612AF" w:rsidRPr="00B612AF" w:rsidDel="00727EEC">
          <w:rPr>
            <w:rFonts w:hint="eastAsia"/>
          </w:rPr>
          <w:delText>Positioning</w:delText>
        </w:r>
        <w:r w:rsidR="00B612AF" w:rsidRPr="00B612AF" w:rsidDel="00727EEC">
          <w:rPr>
            <w:rFonts w:hint="eastAsia"/>
          </w:rPr>
          <w:delText>）、导航（</w:delText>
        </w:r>
        <w:r w:rsidR="00B612AF" w:rsidRPr="00B612AF" w:rsidDel="00727EEC">
          <w:rPr>
            <w:rFonts w:hint="eastAsia"/>
          </w:rPr>
          <w:delText>Navigation</w:delText>
        </w:r>
        <w:r w:rsidR="00B612AF" w:rsidRPr="00B612AF" w:rsidDel="00727EEC">
          <w:rPr>
            <w:rFonts w:hint="eastAsia"/>
          </w:rPr>
          <w:delText>）和授时（</w:delText>
        </w:r>
        <w:r w:rsidR="00B612AF" w:rsidRPr="00B612AF" w:rsidDel="00727EEC">
          <w:rPr>
            <w:rFonts w:hint="eastAsia"/>
          </w:rPr>
          <w:delText>Timing</w:delText>
        </w:r>
        <w:r w:rsidR="00B612AF" w:rsidRPr="00B612AF" w:rsidDel="00727EEC">
          <w:rPr>
            <w:rFonts w:hint="eastAsia"/>
          </w:rPr>
          <w:delText>）服务（以下简称“</w:delText>
        </w:r>
        <w:r w:rsidR="00B612AF" w:rsidRPr="00B612AF" w:rsidDel="00727EEC">
          <w:rPr>
            <w:rFonts w:hint="eastAsia"/>
          </w:rPr>
          <w:delText>PNT</w:delText>
        </w:r>
        <w:r w:rsidR="00B612AF" w:rsidRPr="00B612AF" w:rsidDel="00727EEC">
          <w:rPr>
            <w:rFonts w:hint="eastAsia"/>
          </w:rPr>
          <w:delText>服务”）</w:delText>
        </w:r>
      </w:del>
      <w:r w:rsidR="00B612AF" w:rsidRPr="00B612AF">
        <w:rPr>
          <w:rFonts w:hint="eastAsia"/>
        </w:rPr>
        <w:t>。由于</w:t>
      </w:r>
      <w:r w:rsidR="00B612AF" w:rsidRPr="00B612AF">
        <w:rPr>
          <w:rFonts w:hint="eastAsia"/>
        </w:rPr>
        <w:t>GNSS</w:t>
      </w:r>
      <w:r w:rsidR="00B612AF" w:rsidRPr="00B612AF">
        <w:rPr>
          <w:rFonts w:hint="eastAsia"/>
        </w:rPr>
        <w:t>服务本身具有全天候不间断、全球覆盖和高精度的特点，因此被广泛应用于各种生产生活（如农林牧渔、城市交通运输管理、水文监测等）、科学研究探测（如电离层监测、气象观测与反演、大地测量、地球形变监测、时空参考框架确定等）以及应急救援等领域中（</w:t>
      </w:r>
      <w:r w:rsidR="00B612AF">
        <w:rPr>
          <w:rFonts w:hint="eastAsia"/>
        </w:rPr>
        <w:t>陈俊勇，</w:t>
      </w:r>
      <w:r w:rsidR="00B612AF">
        <w:rPr>
          <w:rFonts w:hint="eastAsia"/>
        </w:rPr>
        <w:t>2</w:t>
      </w:r>
      <w:r w:rsidR="00B612AF">
        <w:t>009</w:t>
      </w:r>
      <w:r w:rsidR="00B612AF">
        <w:rPr>
          <w:rFonts w:hint="eastAsia"/>
        </w:rPr>
        <w:t>；</w:t>
      </w:r>
      <w:r w:rsidR="00B612AF" w:rsidRPr="00B612AF">
        <w:rPr>
          <w:rFonts w:hint="eastAsia"/>
        </w:rPr>
        <w:t>杨元喜，</w:t>
      </w:r>
      <w:r w:rsidR="00B612AF" w:rsidRPr="00B612AF">
        <w:rPr>
          <w:rFonts w:hint="eastAsia"/>
        </w:rPr>
        <w:t>2010</w:t>
      </w:r>
      <w:r w:rsidR="00B612AF" w:rsidRPr="00B612AF">
        <w:rPr>
          <w:rFonts w:hint="eastAsia"/>
        </w:rPr>
        <w:t>）。</w:t>
      </w:r>
      <w:r w:rsidR="00B612AF" w:rsidRPr="00B612AF">
        <w:rPr>
          <w:rFonts w:hint="eastAsia"/>
        </w:rPr>
        <w:t xml:space="preserve"> </w:t>
      </w:r>
      <w:r w:rsidR="00B612AF" w:rsidRPr="00B612AF">
        <w:rPr>
          <w:rFonts w:hint="eastAsia"/>
        </w:rPr>
        <w:t>因此</w:t>
      </w:r>
      <w:r w:rsidR="00B612AF" w:rsidRPr="00B612AF">
        <w:rPr>
          <w:rFonts w:hint="eastAsia"/>
        </w:rPr>
        <w:t>GNSS</w:t>
      </w:r>
      <w:r w:rsidR="00B612AF" w:rsidRPr="00B612AF">
        <w:rPr>
          <w:rFonts w:hint="eastAsia"/>
        </w:rPr>
        <w:t>所提供的高精准的时空信息服务对人类社会有极高的实际应用价值，具有重大战略意义，是科学进步和社会发展的一个重要前提和保障。目前，世界上多个国家和地区都研发和组建了各自的导航卫星定位系统，包括中国</w:t>
      </w:r>
      <w:r w:rsidR="00B612AF" w:rsidRPr="00B612AF">
        <w:rPr>
          <w:rFonts w:hint="eastAsia"/>
        </w:rPr>
        <w:t>BDS</w:t>
      </w:r>
      <w:r w:rsidR="00B612AF" w:rsidRPr="00B612AF">
        <w:rPr>
          <w:rFonts w:hint="eastAsia"/>
        </w:rPr>
        <w:t>、俄罗斯</w:t>
      </w:r>
      <w:r w:rsidR="00B612AF" w:rsidRPr="00B612AF">
        <w:rPr>
          <w:rFonts w:hint="eastAsia"/>
        </w:rPr>
        <w:t>GLONASS</w:t>
      </w:r>
      <w:r w:rsidR="00B612AF" w:rsidRPr="00B612AF">
        <w:rPr>
          <w:rFonts w:hint="eastAsia"/>
        </w:rPr>
        <w:t>、欧盟</w:t>
      </w:r>
      <w:r w:rsidR="00B612AF" w:rsidRPr="00B612AF">
        <w:rPr>
          <w:rFonts w:hint="eastAsia"/>
        </w:rPr>
        <w:t>Galileo</w:t>
      </w:r>
      <w:r w:rsidR="00B612AF" w:rsidRPr="00B612AF">
        <w:rPr>
          <w:rFonts w:hint="eastAsia"/>
        </w:rPr>
        <w:t>和美国</w:t>
      </w:r>
      <w:r w:rsidR="00B612AF" w:rsidRPr="00B612AF">
        <w:rPr>
          <w:rFonts w:hint="eastAsia"/>
        </w:rPr>
        <w:t>GPS</w:t>
      </w:r>
      <w:r w:rsidR="00B612AF" w:rsidRPr="00B612AF">
        <w:rPr>
          <w:rFonts w:hint="eastAsia"/>
        </w:rPr>
        <w:t>（</w:t>
      </w:r>
      <w:r w:rsidR="00B612AF" w:rsidRPr="00B612AF">
        <w:rPr>
          <w:rFonts w:hint="eastAsia"/>
        </w:rPr>
        <w:t xml:space="preserve">Global </w:t>
      </w:r>
      <w:del w:id="21" w:author="王 庆云" w:date="2022-04-17T17:51:00Z">
        <w:r w:rsidR="00B612AF" w:rsidRPr="00B612AF" w:rsidDel="002D0DF3">
          <w:rPr>
            <w:rFonts w:hint="eastAsia"/>
          </w:rPr>
          <w:delText>Positoning</w:delText>
        </w:r>
      </w:del>
      <w:ins w:id="22" w:author="王 庆云" w:date="2022-04-17T17:51:00Z">
        <w:r w:rsidR="002D0DF3" w:rsidRPr="00B612AF">
          <w:t>Positioning</w:t>
        </w:r>
      </w:ins>
      <w:r w:rsidR="00B612AF" w:rsidRPr="00B612AF">
        <w:rPr>
          <w:rFonts w:hint="eastAsia"/>
        </w:rPr>
        <w:t xml:space="preserve"> System</w:t>
      </w:r>
      <w:r w:rsidR="00B612AF" w:rsidRPr="00B612AF">
        <w:rPr>
          <w:rFonts w:hint="eastAsia"/>
        </w:rPr>
        <w:t>）四大全球性</w:t>
      </w:r>
      <w:r w:rsidR="00B612AF" w:rsidRPr="00B612AF">
        <w:rPr>
          <w:rFonts w:hint="eastAsia"/>
        </w:rPr>
        <w:t>GNSS</w:t>
      </w:r>
      <w:r w:rsidR="00B612AF" w:rsidRPr="00B612AF">
        <w:rPr>
          <w:rFonts w:hint="eastAsia"/>
        </w:rPr>
        <w:t>系统以及印度</w:t>
      </w:r>
      <w:r w:rsidR="00B612AF" w:rsidRPr="00B612AF">
        <w:rPr>
          <w:rFonts w:hint="eastAsia"/>
        </w:rPr>
        <w:t>IRNSS</w:t>
      </w:r>
      <w:r w:rsidR="00B612AF" w:rsidRPr="00B612AF">
        <w:rPr>
          <w:rFonts w:hint="eastAsia"/>
        </w:rPr>
        <w:t>（</w:t>
      </w:r>
      <w:r w:rsidR="00B612AF" w:rsidRPr="00B612AF">
        <w:rPr>
          <w:rFonts w:hint="eastAsia"/>
        </w:rPr>
        <w:t>Indian Regional Navigation Satellite System</w:t>
      </w:r>
      <w:r w:rsidR="00B612AF" w:rsidRPr="00B612AF">
        <w:rPr>
          <w:rFonts w:hint="eastAsia"/>
        </w:rPr>
        <w:t>）、日本</w:t>
      </w:r>
      <w:r w:rsidR="00B612AF" w:rsidRPr="00B612AF">
        <w:rPr>
          <w:rFonts w:hint="eastAsia"/>
        </w:rPr>
        <w:t>QZSS</w:t>
      </w:r>
      <w:r w:rsidR="00B612AF" w:rsidRPr="00B612AF">
        <w:rPr>
          <w:rFonts w:hint="eastAsia"/>
        </w:rPr>
        <w:t>（</w:t>
      </w:r>
      <w:r w:rsidR="00B612AF" w:rsidRPr="00B612AF">
        <w:rPr>
          <w:rFonts w:hint="eastAsia"/>
        </w:rPr>
        <w:t>Quasi Zenith Satellite System</w:t>
      </w:r>
      <w:r w:rsidR="00B612AF" w:rsidRPr="00B612AF">
        <w:rPr>
          <w:rFonts w:hint="eastAsia"/>
        </w:rPr>
        <w:t>）两个区域性</w:t>
      </w:r>
      <w:r w:rsidR="00B612AF" w:rsidRPr="00B612AF">
        <w:rPr>
          <w:rFonts w:hint="eastAsia"/>
        </w:rPr>
        <w:t>GNSS</w:t>
      </w:r>
      <w:r w:rsidR="00B612AF" w:rsidRPr="00B612AF">
        <w:rPr>
          <w:rFonts w:hint="eastAsia"/>
        </w:rPr>
        <w:t>系统。接下来，本文将简要介绍四大全球性</w:t>
      </w:r>
      <w:r w:rsidR="00B612AF" w:rsidRPr="00B612AF">
        <w:rPr>
          <w:rFonts w:hint="eastAsia"/>
        </w:rPr>
        <w:t>GNSS</w:t>
      </w:r>
      <w:r w:rsidR="00B612AF" w:rsidRPr="00B612AF">
        <w:rPr>
          <w:rFonts w:hint="eastAsia"/>
        </w:rPr>
        <w:t>系统发展状况。</w:t>
      </w:r>
    </w:p>
    <w:p w14:paraId="08F7BFB3" w14:textId="2EF50004" w:rsidR="009D2BD6" w:rsidRDefault="00B612AF" w:rsidP="00A47930">
      <w:pPr>
        <w:spacing w:before="60" w:after="60"/>
        <w:ind w:firstLine="480"/>
      </w:pPr>
      <w:r w:rsidRPr="00B612AF">
        <w:rPr>
          <w:rFonts w:hint="eastAsia"/>
        </w:rPr>
        <w:t>中国</w:t>
      </w:r>
      <w:r w:rsidRPr="00B612AF">
        <w:rPr>
          <w:rFonts w:hint="eastAsia"/>
        </w:rPr>
        <w:t>BDS</w:t>
      </w:r>
      <w:r w:rsidRPr="00B612AF">
        <w:rPr>
          <w:rFonts w:hint="eastAsia"/>
        </w:rPr>
        <w:t>系统建设是我国为了提高空间信息领域的安全性和自主性所做出的重大国家战略安全决定。早在上世纪</w:t>
      </w:r>
      <w:r w:rsidRPr="00B612AF">
        <w:rPr>
          <w:rFonts w:hint="eastAsia"/>
        </w:rPr>
        <w:t>80</w:t>
      </w:r>
      <w:r w:rsidRPr="00B612AF">
        <w:rPr>
          <w:rFonts w:hint="eastAsia"/>
        </w:rPr>
        <w:t>年代，我国就开始了对全球导航卫星系统的研究和建设，形成了</w:t>
      </w:r>
      <w:r w:rsidRPr="00B612AF">
        <w:rPr>
          <w:rFonts w:hint="eastAsia"/>
        </w:rPr>
        <w:t>BDS</w:t>
      </w:r>
      <w:r w:rsidRPr="00B612AF">
        <w:rPr>
          <w:rFonts w:hint="eastAsia"/>
        </w:rPr>
        <w:t>系统的雏形，同时提出了</w:t>
      </w:r>
      <w:r w:rsidRPr="00B612AF">
        <w:rPr>
          <w:rFonts w:hint="eastAsia"/>
        </w:rPr>
        <w:t>BDS</w:t>
      </w:r>
      <w:r w:rsidRPr="00B612AF">
        <w:rPr>
          <w:rFonts w:hint="eastAsia"/>
        </w:rPr>
        <w:t>系统建设“三步走”战略。</w:t>
      </w:r>
      <w:r w:rsidR="008D19CB">
        <w:rPr>
          <w:rFonts w:hint="eastAsia"/>
        </w:rPr>
        <w:t>第一步：</w:t>
      </w:r>
      <w:r w:rsidR="0025465C">
        <w:rPr>
          <w:rFonts w:hint="eastAsia"/>
        </w:rPr>
        <w:t>建设</w:t>
      </w:r>
      <w:r w:rsidR="008D19CB">
        <w:rPr>
          <w:rFonts w:hint="eastAsia"/>
        </w:rPr>
        <w:t>三颗</w:t>
      </w:r>
      <w:r w:rsidR="0025465C">
        <w:rPr>
          <w:rFonts w:hint="eastAsia"/>
        </w:rPr>
        <w:t>地球同步轨道静止</w:t>
      </w:r>
      <w:r w:rsidR="008D19CB">
        <w:rPr>
          <w:rFonts w:hint="eastAsia"/>
        </w:rPr>
        <w:t>（</w:t>
      </w:r>
      <w:del w:id="23" w:author="王 庆云" w:date="2022-04-17T17:51:00Z">
        <w:r w:rsidR="008D19CB" w:rsidDel="002D0DF3">
          <w:rPr>
            <w:rFonts w:hint="eastAsia"/>
          </w:rPr>
          <w:delText>Geostaionary</w:delText>
        </w:r>
      </w:del>
      <w:ins w:id="24" w:author="王 庆云" w:date="2022-04-17T17:51:00Z">
        <w:r w:rsidR="002D0DF3">
          <w:t>Geostationary</w:t>
        </w:r>
      </w:ins>
      <w:r w:rsidR="0025465C">
        <w:t xml:space="preserve"> </w:t>
      </w:r>
      <w:r w:rsidR="0025465C">
        <w:rPr>
          <w:rFonts w:hint="eastAsia"/>
        </w:rPr>
        <w:t>Orbit</w:t>
      </w:r>
      <w:r w:rsidR="0025465C">
        <w:rPr>
          <w:rFonts w:hint="eastAsia"/>
        </w:rPr>
        <w:t>，</w:t>
      </w:r>
      <w:r w:rsidR="0025465C">
        <w:rPr>
          <w:rFonts w:hint="eastAsia"/>
        </w:rPr>
        <w:t>GEO</w:t>
      </w:r>
      <w:r w:rsidR="008D19CB">
        <w:rPr>
          <w:rFonts w:hint="eastAsia"/>
        </w:rPr>
        <w:t>）卫星</w:t>
      </w:r>
      <w:r w:rsidR="0025465C">
        <w:rPr>
          <w:rFonts w:hint="eastAsia"/>
        </w:rPr>
        <w:t>（也称为北斗一代卫星，</w:t>
      </w:r>
      <w:r w:rsidR="0025465C">
        <w:rPr>
          <w:rFonts w:hint="eastAsia"/>
        </w:rPr>
        <w:t>BDS</w:t>
      </w:r>
      <w:r w:rsidR="0025465C">
        <w:t>-1</w:t>
      </w:r>
      <w:r w:rsidR="0025465C">
        <w:rPr>
          <w:rFonts w:hint="eastAsia"/>
        </w:rPr>
        <w:t>）</w:t>
      </w:r>
      <w:r w:rsidR="008D19CB">
        <w:rPr>
          <w:rFonts w:hint="eastAsia"/>
        </w:rPr>
        <w:t>，以实现对亚太区域性的覆盖并提供有源性的定位服务，其中一颗卫星为备用卫星。</w:t>
      </w:r>
      <w:r w:rsidR="0025465C">
        <w:rPr>
          <w:rFonts w:hint="eastAsia"/>
        </w:rPr>
        <w:t>该目标已于</w:t>
      </w:r>
      <w:r w:rsidR="0025465C">
        <w:rPr>
          <w:rFonts w:hint="eastAsia"/>
        </w:rPr>
        <w:t>2</w:t>
      </w:r>
      <w:r w:rsidR="0025465C">
        <w:t>000</w:t>
      </w:r>
      <w:r w:rsidR="0025465C">
        <w:rPr>
          <w:rFonts w:hint="eastAsia"/>
        </w:rPr>
        <w:t>年底顺利完成。第二步：提供具有亚太区域的无源导航定位服务的区域性导航卫星系统（也称为北斗二代卫星，</w:t>
      </w:r>
      <w:r w:rsidR="0025465C">
        <w:rPr>
          <w:rFonts w:hint="eastAsia"/>
        </w:rPr>
        <w:t>BDS</w:t>
      </w:r>
      <w:r w:rsidR="0025465C">
        <w:t>-2</w:t>
      </w:r>
      <w:r w:rsidR="0025465C">
        <w:rPr>
          <w:rFonts w:hint="eastAsia"/>
        </w:rPr>
        <w:t>），</w:t>
      </w:r>
      <w:r w:rsidR="000A0B88">
        <w:rPr>
          <w:rFonts w:hint="eastAsia"/>
        </w:rPr>
        <w:t>即</w:t>
      </w:r>
      <w:r w:rsidR="0025465C">
        <w:rPr>
          <w:rFonts w:hint="eastAsia"/>
        </w:rPr>
        <w:t>建设包括</w:t>
      </w:r>
      <w:r w:rsidR="000A0B88">
        <w:t>5</w:t>
      </w:r>
      <w:r w:rsidR="000A0B88">
        <w:rPr>
          <w:rFonts w:hint="eastAsia"/>
        </w:rPr>
        <w:t>颗</w:t>
      </w:r>
      <w:r w:rsidR="000A0B88">
        <w:rPr>
          <w:rFonts w:hint="eastAsia"/>
        </w:rPr>
        <w:t>GEO</w:t>
      </w:r>
      <w:r w:rsidR="000A0B88">
        <w:rPr>
          <w:rFonts w:hint="eastAsia"/>
        </w:rPr>
        <w:t>卫星、</w:t>
      </w:r>
      <w:r w:rsidR="000A0B88">
        <w:t>3</w:t>
      </w:r>
      <w:r w:rsidR="000A0B88">
        <w:rPr>
          <w:rFonts w:hint="eastAsia"/>
        </w:rPr>
        <w:t>颗中圆地球轨道（</w:t>
      </w:r>
      <w:r w:rsidR="000A0B88">
        <w:rPr>
          <w:rFonts w:hint="eastAsia"/>
        </w:rPr>
        <w:t>Medium</w:t>
      </w:r>
      <w:r w:rsidR="000A0B88">
        <w:t xml:space="preserve"> </w:t>
      </w:r>
      <w:r w:rsidR="000A0B88">
        <w:rPr>
          <w:rFonts w:hint="eastAsia"/>
        </w:rPr>
        <w:t>Earth</w:t>
      </w:r>
      <w:r w:rsidR="000A0B88">
        <w:t xml:space="preserve"> Orbit</w:t>
      </w:r>
      <w:del w:id="25" w:author="王 庆云" w:date="2022-04-17T17:54:00Z">
        <w:r w:rsidR="000A0B88" w:rsidDel="002D0DF3">
          <w:delText>,</w:delText>
        </w:r>
      </w:del>
      <w:ins w:id="26" w:author="王 庆云" w:date="2022-04-17T17:54:00Z">
        <w:r w:rsidR="002D0DF3">
          <w:rPr>
            <w:rFonts w:hint="eastAsia"/>
          </w:rPr>
          <w:t>，</w:t>
        </w:r>
      </w:ins>
      <w:del w:id="27" w:author="王 庆云" w:date="2022-04-17T17:54:00Z">
        <w:r w:rsidR="000A0B88" w:rsidDel="002D0DF3">
          <w:rPr>
            <w:rFonts w:hint="eastAsia"/>
          </w:rPr>
          <w:delText xml:space="preserve"> </w:delText>
        </w:r>
      </w:del>
      <w:r w:rsidR="000A0B88">
        <w:t>MEO</w:t>
      </w:r>
      <w:r w:rsidR="000A0B88">
        <w:rPr>
          <w:rFonts w:hint="eastAsia"/>
        </w:rPr>
        <w:t>）卫星以及</w:t>
      </w:r>
      <w:r w:rsidR="000A0B88">
        <w:rPr>
          <w:rFonts w:hint="eastAsia"/>
        </w:rPr>
        <w:t>6</w:t>
      </w:r>
      <w:r w:rsidR="000A0B88">
        <w:rPr>
          <w:rFonts w:hint="eastAsia"/>
        </w:rPr>
        <w:t>颗地球倾斜同步轨道（</w:t>
      </w:r>
      <w:r w:rsidR="000A0B88">
        <w:rPr>
          <w:rFonts w:hint="eastAsia"/>
        </w:rPr>
        <w:t>Inclined</w:t>
      </w:r>
      <w:r w:rsidR="000A0B88">
        <w:t xml:space="preserve"> </w:t>
      </w:r>
      <w:r w:rsidR="000A0B88">
        <w:rPr>
          <w:rFonts w:hint="eastAsia"/>
        </w:rPr>
        <w:t>Geosynchronous</w:t>
      </w:r>
      <w:r w:rsidR="000A0B88">
        <w:t xml:space="preserve"> </w:t>
      </w:r>
      <w:r w:rsidR="000A0B88">
        <w:rPr>
          <w:rFonts w:hint="eastAsia"/>
        </w:rPr>
        <w:t>Orbit</w:t>
      </w:r>
      <w:r w:rsidR="000A0B88">
        <w:rPr>
          <w:rFonts w:hint="eastAsia"/>
        </w:rPr>
        <w:t>，</w:t>
      </w:r>
      <w:r w:rsidR="000A0B88">
        <w:rPr>
          <w:rFonts w:hint="eastAsia"/>
        </w:rPr>
        <w:t>IGSO</w:t>
      </w:r>
      <w:r w:rsidR="000A0B88">
        <w:rPr>
          <w:rFonts w:hint="eastAsia"/>
        </w:rPr>
        <w:t>）卫星</w:t>
      </w:r>
      <w:r w:rsidR="00F81C3B">
        <w:rPr>
          <w:rFonts w:hint="eastAsia"/>
        </w:rPr>
        <w:t>在内的共计</w:t>
      </w:r>
      <w:r w:rsidR="00F81C3B">
        <w:rPr>
          <w:rFonts w:hint="eastAsia"/>
        </w:rPr>
        <w:t>1</w:t>
      </w:r>
      <w:r w:rsidR="00F81C3B">
        <w:t>4</w:t>
      </w:r>
      <w:r w:rsidR="00F81C3B">
        <w:rPr>
          <w:rFonts w:hint="eastAsia"/>
        </w:rPr>
        <w:t>颗</w:t>
      </w:r>
      <w:r w:rsidR="00F81C3B">
        <w:rPr>
          <w:rFonts w:hint="eastAsia"/>
        </w:rPr>
        <w:t>BDS</w:t>
      </w:r>
      <w:r w:rsidR="00F81C3B">
        <w:t>-2</w:t>
      </w:r>
      <w:r w:rsidR="00F81C3B">
        <w:rPr>
          <w:rFonts w:hint="eastAsia"/>
        </w:rPr>
        <w:t>卫星。</w:t>
      </w:r>
      <w:r w:rsidR="0025465C">
        <w:rPr>
          <w:rFonts w:hint="eastAsia"/>
        </w:rPr>
        <w:t>该阶段目标已于</w:t>
      </w:r>
      <w:r w:rsidR="0025465C">
        <w:t>2012</w:t>
      </w:r>
      <w:r w:rsidR="0025465C">
        <w:rPr>
          <w:rFonts w:hint="eastAsia"/>
        </w:rPr>
        <w:t>年底</w:t>
      </w:r>
      <w:r w:rsidR="002A7305">
        <w:rPr>
          <w:rFonts w:hint="eastAsia"/>
        </w:rPr>
        <w:t>顺利</w:t>
      </w:r>
      <w:r w:rsidR="0025465C">
        <w:rPr>
          <w:rFonts w:hint="eastAsia"/>
        </w:rPr>
        <w:t>完成并向公众用户开放了</w:t>
      </w:r>
      <w:r w:rsidR="0025465C">
        <w:rPr>
          <w:rFonts w:hint="eastAsia"/>
        </w:rPr>
        <w:t>PNT</w:t>
      </w:r>
      <w:r w:rsidR="0025465C">
        <w:rPr>
          <w:rFonts w:hint="eastAsia"/>
        </w:rPr>
        <w:t>服务</w:t>
      </w:r>
      <w:r w:rsidR="003D70E9">
        <w:rPr>
          <w:rFonts w:hint="eastAsia"/>
        </w:rPr>
        <w:t>（杨元喜，</w:t>
      </w:r>
      <w:r w:rsidR="003D70E9">
        <w:rPr>
          <w:rFonts w:hint="eastAsia"/>
        </w:rPr>
        <w:t>2</w:t>
      </w:r>
      <w:r w:rsidR="003D70E9">
        <w:t>010</w:t>
      </w:r>
      <w:r w:rsidR="003D70E9">
        <w:rPr>
          <w:rFonts w:hint="eastAsia"/>
        </w:rPr>
        <w:t>）</w:t>
      </w:r>
      <w:r w:rsidR="00F81C3B">
        <w:rPr>
          <w:rFonts w:hint="eastAsia"/>
        </w:rPr>
        <w:t>，</w:t>
      </w:r>
      <w:r w:rsidR="00F81C3B">
        <w:rPr>
          <w:rFonts w:hint="eastAsia"/>
        </w:rPr>
        <w:t>BDS</w:t>
      </w:r>
      <w:r w:rsidR="00F81C3B">
        <w:t>-2</w:t>
      </w:r>
      <w:r w:rsidR="00F81C3B">
        <w:rPr>
          <w:rFonts w:hint="eastAsia"/>
        </w:rPr>
        <w:t>卫星系统也成为当时全球首个全星座</w:t>
      </w:r>
      <w:del w:id="28" w:author="王 庆云" w:date="2022-04-17T17:55:00Z">
        <w:r w:rsidR="00F81C3B" w:rsidDel="0056695C">
          <w:rPr>
            <w:rFonts w:hint="eastAsia"/>
          </w:rPr>
          <w:delText>都</w:delText>
        </w:r>
      </w:del>
      <w:r w:rsidR="00F81C3B">
        <w:rPr>
          <w:rFonts w:hint="eastAsia"/>
        </w:rPr>
        <w:t>播发</w:t>
      </w:r>
      <w:del w:id="29" w:author="王 庆云" w:date="2022-04-17T17:55:00Z">
        <w:r w:rsidR="00F81C3B" w:rsidDel="0056695C">
          <w:rPr>
            <w:rFonts w:hint="eastAsia"/>
          </w:rPr>
          <w:delText>了</w:delText>
        </w:r>
      </w:del>
      <w:r w:rsidR="00F81C3B">
        <w:rPr>
          <w:rFonts w:hint="eastAsia"/>
        </w:rPr>
        <w:t>三频载波信号（</w:t>
      </w:r>
      <w:r w:rsidR="00F81C3B">
        <w:rPr>
          <w:rFonts w:hint="eastAsia"/>
        </w:rPr>
        <w:t>B</w:t>
      </w:r>
      <w:r w:rsidR="00F81C3B">
        <w:t>1</w:t>
      </w:r>
      <w:r w:rsidR="00F81C3B">
        <w:rPr>
          <w:rFonts w:hint="eastAsia"/>
        </w:rPr>
        <w:t>I</w:t>
      </w:r>
      <w:r w:rsidR="00F81C3B">
        <w:t>/B2I/B3I</w:t>
      </w:r>
      <w:r w:rsidR="00F81C3B">
        <w:rPr>
          <w:rFonts w:hint="eastAsia"/>
        </w:rPr>
        <w:t>，频率分别为</w:t>
      </w:r>
      <w:r w:rsidR="00F81C3B">
        <w:t>1561.09</w:t>
      </w:r>
      <w:r w:rsidR="00F81C3B">
        <w:rPr>
          <w:rFonts w:hint="eastAsia"/>
        </w:rPr>
        <w:t>MHz</w:t>
      </w:r>
      <w:r w:rsidR="00F81C3B">
        <w:t>/1207.140</w:t>
      </w:r>
      <w:r w:rsidR="00F81C3B">
        <w:rPr>
          <w:rFonts w:hint="eastAsia"/>
        </w:rPr>
        <w:t>M</w:t>
      </w:r>
      <w:r w:rsidR="00F81C3B">
        <w:t>Hz/1268.52MHz</w:t>
      </w:r>
      <w:r w:rsidR="00F81C3B">
        <w:rPr>
          <w:rFonts w:hint="eastAsia"/>
        </w:rPr>
        <w:t>）的卫星系统，并提供了短报文和差分信息传送的服务。第三步：完成全球覆盖的导航卫星系统</w:t>
      </w:r>
      <w:r w:rsidR="00C26828">
        <w:rPr>
          <w:rFonts w:hint="eastAsia"/>
        </w:rPr>
        <w:t>（北斗三代卫星，</w:t>
      </w:r>
      <w:r w:rsidR="00C26828">
        <w:rPr>
          <w:rFonts w:hint="eastAsia"/>
        </w:rPr>
        <w:t>BDS</w:t>
      </w:r>
      <w:r w:rsidR="00C26828">
        <w:t>-3</w:t>
      </w:r>
      <w:r w:rsidR="00C26828">
        <w:rPr>
          <w:rFonts w:hint="eastAsia"/>
        </w:rPr>
        <w:t>）的建设。在</w:t>
      </w:r>
      <w:r w:rsidR="00C26828">
        <w:rPr>
          <w:rFonts w:hint="eastAsia"/>
        </w:rPr>
        <w:t>BDS</w:t>
      </w:r>
      <w:r w:rsidR="00C26828">
        <w:t>-3</w:t>
      </w:r>
      <w:r w:rsidR="00C26828">
        <w:rPr>
          <w:rFonts w:hint="eastAsia"/>
        </w:rPr>
        <w:t>系统正式开始建设前，我国在</w:t>
      </w:r>
      <w:r w:rsidR="00C26828">
        <w:rPr>
          <w:rFonts w:hint="eastAsia"/>
        </w:rPr>
        <w:t>2015</w:t>
      </w:r>
      <w:r w:rsidR="00C26828">
        <w:rPr>
          <w:rFonts w:hint="eastAsia"/>
        </w:rPr>
        <w:t>年至</w:t>
      </w:r>
      <w:r w:rsidR="00C26828">
        <w:rPr>
          <w:rFonts w:hint="eastAsia"/>
        </w:rPr>
        <w:t>2017</w:t>
      </w:r>
      <w:r w:rsidR="00C26828">
        <w:rPr>
          <w:rFonts w:hint="eastAsia"/>
        </w:rPr>
        <w:t>年间发射了五颗试验卫星，包括两颗</w:t>
      </w:r>
      <w:r w:rsidR="00C26828">
        <w:rPr>
          <w:rFonts w:hint="eastAsia"/>
        </w:rPr>
        <w:t>IGSO</w:t>
      </w:r>
      <w:r w:rsidR="00C26828">
        <w:rPr>
          <w:rFonts w:hint="eastAsia"/>
        </w:rPr>
        <w:t>卫星以及三颗</w:t>
      </w:r>
      <w:r w:rsidR="00C26828">
        <w:rPr>
          <w:rFonts w:hint="eastAsia"/>
        </w:rPr>
        <w:t>MEO</w:t>
      </w:r>
      <w:r w:rsidR="00C26828">
        <w:rPr>
          <w:rFonts w:hint="eastAsia"/>
        </w:rPr>
        <w:t>卫星，验证了星间链路等技术。</w:t>
      </w:r>
      <w:r w:rsidR="00C26828">
        <w:rPr>
          <w:rFonts w:hint="eastAsia"/>
        </w:rPr>
        <w:t>2</w:t>
      </w:r>
      <w:r w:rsidR="00C26828">
        <w:t>017</w:t>
      </w:r>
      <w:r w:rsidR="00C26828">
        <w:rPr>
          <w:rFonts w:hint="eastAsia"/>
        </w:rPr>
        <w:t>年底正式开始组建</w:t>
      </w:r>
      <w:r w:rsidR="00C26828">
        <w:rPr>
          <w:rFonts w:hint="eastAsia"/>
        </w:rPr>
        <w:t>BDS</w:t>
      </w:r>
      <w:r w:rsidR="00C26828">
        <w:t>-3</w:t>
      </w:r>
      <w:r w:rsidR="00C26828">
        <w:rPr>
          <w:rFonts w:hint="eastAsia"/>
        </w:rPr>
        <w:t>系统后，</w:t>
      </w:r>
      <w:del w:id="30" w:author="王 庆云" w:date="2022-04-17T17:58:00Z">
        <w:r w:rsidR="00C26828" w:rsidDel="0056695C">
          <w:rPr>
            <w:rFonts w:hint="eastAsia"/>
          </w:rPr>
          <w:delText>共</w:delText>
        </w:r>
      </w:del>
      <w:r w:rsidR="00C26828">
        <w:rPr>
          <w:rFonts w:hint="eastAsia"/>
        </w:rPr>
        <w:t>发射了</w:t>
      </w:r>
      <w:r w:rsidR="00C26828">
        <w:t>3</w:t>
      </w:r>
      <w:r w:rsidR="00C26828">
        <w:rPr>
          <w:rFonts w:hint="eastAsia"/>
        </w:rPr>
        <w:t>颗</w:t>
      </w:r>
      <w:r w:rsidR="00C26828">
        <w:rPr>
          <w:rFonts w:hint="eastAsia"/>
        </w:rPr>
        <w:t>IGSO</w:t>
      </w:r>
      <w:r w:rsidR="00C26828">
        <w:rPr>
          <w:rFonts w:hint="eastAsia"/>
        </w:rPr>
        <w:t>卫星、</w:t>
      </w:r>
      <w:r w:rsidR="00C26828">
        <w:t>3</w:t>
      </w:r>
      <w:r w:rsidR="00C26828">
        <w:rPr>
          <w:rFonts w:hint="eastAsia"/>
        </w:rPr>
        <w:t>颗</w:t>
      </w:r>
      <w:r w:rsidR="00C26828">
        <w:rPr>
          <w:rFonts w:hint="eastAsia"/>
        </w:rPr>
        <w:t>GEO</w:t>
      </w:r>
      <w:r w:rsidR="00C26828">
        <w:rPr>
          <w:rFonts w:hint="eastAsia"/>
        </w:rPr>
        <w:t>卫星以及</w:t>
      </w:r>
      <w:r w:rsidR="00C26828">
        <w:t>24</w:t>
      </w:r>
      <w:r w:rsidR="00C26828">
        <w:rPr>
          <w:rFonts w:hint="eastAsia"/>
        </w:rPr>
        <w:t>颗</w:t>
      </w:r>
      <w:r w:rsidR="00C26828">
        <w:rPr>
          <w:rFonts w:hint="eastAsia"/>
        </w:rPr>
        <w:t>MEO</w:t>
      </w:r>
      <w:r w:rsidR="00C26828">
        <w:rPr>
          <w:rFonts w:hint="eastAsia"/>
        </w:rPr>
        <w:t>卫星共计</w:t>
      </w:r>
      <w:r w:rsidR="00C26828">
        <w:t>30</w:t>
      </w:r>
      <w:r w:rsidR="00C26828">
        <w:rPr>
          <w:rFonts w:hint="eastAsia"/>
        </w:rPr>
        <w:t>颗导航卫星</w:t>
      </w:r>
      <w:ins w:id="31" w:author="王 庆云" w:date="2022-04-17T17:58:00Z">
        <w:r w:rsidR="0056695C">
          <w:rPr>
            <w:rFonts w:hint="eastAsia"/>
          </w:rPr>
          <w:t>。</w:t>
        </w:r>
      </w:ins>
      <w:del w:id="32" w:author="王 庆云" w:date="2022-04-17T17:58:00Z">
        <w:r w:rsidR="00C26828" w:rsidDel="0056695C">
          <w:rPr>
            <w:rFonts w:hint="eastAsia"/>
          </w:rPr>
          <w:delText>，</w:delText>
        </w:r>
      </w:del>
      <w:r w:rsidR="00C26828">
        <w:rPr>
          <w:rFonts w:hint="eastAsia"/>
        </w:rPr>
        <w:t>最后一颗卫星于</w:t>
      </w:r>
      <w:r w:rsidR="00C26828">
        <w:t>2020</w:t>
      </w:r>
      <w:r w:rsidR="00C26828">
        <w:rPr>
          <w:rFonts w:hint="eastAsia"/>
        </w:rPr>
        <w:t>年</w:t>
      </w:r>
      <w:r w:rsidR="00C26828">
        <w:rPr>
          <w:rFonts w:hint="eastAsia"/>
        </w:rPr>
        <w:t>6</w:t>
      </w:r>
      <w:r w:rsidR="00C26828">
        <w:rPr>
          <w:rFonts w:hint="eastAsia"/>
        </w:rPr>
        <w:t>月成功发射</w:t>
      </w:r>
      <w:r w:rsidR="00A64AD7">
        <w:rPr>
          <w:rFonts w:hint="eastAsia"/>
        </w:rPr>
        <w:t>，标志着该阶段</w:t>
      </w:r>
      <w:r w:rsidR="005D6266">
        <w:rPr>
          <w:rFonts w:hint="eastAsia"/>
        </w:rPr>
        <w:t>建设</w:t>
      </w:r>
      <w:r w:rsidR="00A64AD7">
        <w:rPr>
          <w:rFonts w:hint="eastAsia"/>
        </w:rPr>
        <w:t>任务的顺利完成。</w:t>
      </w:r>
      <w:r w:rsidR="005D6266">
        <w:rPr>
          <w:rFonts w:hint="eastAsia"/>
        </w:rPr>
        <w:lastRenderedPageBreak/>
        <w:t>BDS</w:t>
      </w:r>
      <w:r w:rsidR="005D6266">
        <w:t>-3</w:t>
      </w:r>
      <w:r w:rsidR="005D6266">
        <w:rPr>
          <w:rFonts w:hint="eastAsia"/>
        </w:rPr>
        <w:t>卫星系统</w:t>
      </w:r>
      <w:r w:rsidR="005F3ADD">
        <w:rPr>
          <w:rFonts w:hint="eastAsia"/>
        </w:rPr>
        <w:t>相对原有的</w:t>
      </w:r>
      <w:r w:rsidR="005F3ADD">
        <w:rPr>
          <w:rFonts w:hint="eastAsia"/>
        </w:rPr>
        <w:t>B</w:t>
      </w:r>
      <w:r w:rsidR="005F3ADD">
        <w:t>1I/B3I</w:t>
      </w:r>
      <w:r w:rsidR="005F3ADD">
        <w:rPr>
          <w:rFonts w:hint="eastAsia"/>
        </w:rPr>
        <w:t>信号分别新增了</w:t>
      </w:r>
      <w:r w:rsidR="005F3ADD">
        <w:rPr>
          <w:rFonts w:hint="eastAsia"/>
        </w:rPr>
        <w:t>B</w:t>
      </w:r>
      <w:r w:rsidR="005F3ADD">
        <w:t>1</w:t>
      </w:r>
      <w:r w:rsidR="005F3ADD">
        <w:rPr>
          <w:rFonts w:hint="eastAsia"/>
        </w:rPr>
        <w:t>C</w:t>
      </w:r>
      <w:r w:rsidR="005F3ADD">
        <w:rPr>
          <w:rFonts w:hint="eastAsia"/>
        </w:rPr>
        <w:t>（</w:t>
      </w:r>
      <w:r w:rsidR="005F3ADD">
        <w:t>1575.42</w:t>
      </w:r>
      <w:r w:rsidR="005F3ADD">
        <w:rPr>
          <w:rFonts w:hint="eastAsia"/>
        </w:rPr>
        <w:t>M</w:t>
      </w:r>
      <w:r w:rsidR="005F3ADD">
        <w:t>Hz</w:t>
      </w:r>
      <w:r w:rsidR="005F3ADD">
        <w:rPr>
          <w:rFonts w:hint="eastAsia"/>
        </w:rPr>
        <w:t>）、</w:t>
      </w:r>
      <w:r w:rsidR="005F3ADD">
        <w:rPr>
          <w:rFonts w:hint="eastAsia"/>
        </w:rPr>
        <w:t>B</w:t>
      </w:r>
      <w:r w:rsidR="005F3ADD">
        <w:t>2</w:t>
      </w:r>
      <w:r w:rsidR="005F3ADD">
        <w:rPr>
          <w:rFonts w:hint="eastAsia"/>
        </w:rPr>
        <w:t>a</w:t>
      </w:r>
      <w:r w:rsidR="005F3ADD">
        <w:rPr>
          <w:rFonts w:hint="eastAsia"/>
        </w:rPr>
        <w:t>（</w:t>
      </w:r>
      <w:r w:rsidR="005F3ADD">
        <w:t>1176.45MHz</w:t>
      </w:r>
      <w:r w:rsidR="005F3ADD">
        <w:rPr>
          <w:rFonts w:hint="eastAsia"/>
        </w:rPr>
        <w:t>）、</w:t>
      </w:r>
      <w:r w:rsidR="005F3ADD">
        <w:rPr>
          <w:rFonts w:hint="eastAsia"/>
        </w:rPr>
        <w:t>B</w:t>
      </w:r>
      <w:r w:rsidR="005F3ADD">
        <w:t>2</w:t>
      </w:r>
      <w:r w:rsidR="005F3ADD">
        <w:rPr>
          <w:rFonts w:hint="eastAsia"/>
        </w:rPr>
        <w:t>a</w:t>
      </w:r>
      <w:r w:rsidR="005F3ADD">
        <w:t>+B2b</w:t>
      </w:r>
      <w:r w:rsidR="005F3ADD">
        <w:rPr>
          <w:rFonts w:hint="eastAsia"/>
        </w:rPr>
        <w:t>（</w:t>
      </w:r>
      <w:r w:rsidR="005F3ADD">
        <w:t>1191.79</w:t>
      </w:r>
      <w:r w:rsidR="005F3ADD">
        <w:rPr>
          <w:rFonts w:hint="eastAsia"/>
        </w:rPr>
        <w:t>MHz</w:t>
      </w:r>
      <w:r w:rsidR="005F3ADD">
        <w:rPr>
          <w:rFonts w:hint="eastAsia"/>
        </w:rPr>
        <w:t>）等多种信号。</w:t>
      </w:r>
    </w:p>
    <w:p w14:paraId="2381FBF0" w14:textId="463C4E08" w:rsidR="00C26828" w:rsidRPr="00C26828" w:rsidRDefault="00C26828" w:rsidP="00080F4B">
      <w:pPr>
        <w:spacing w:before="60" w:after="60"/>
        <w:ind w:firstLine="480"/>
      </w:pPr>
      <w:r>
        <w:rPr>
          <w:rFonts w:hint="eastAsia"/>
        </w:rPr>
        <w:t>俄罗斯</w:t>
      </w:r>
      <w:del w:id="33" w:author="王 庆云" w:date="2022-04-17T18:01:00Z">
        <w:r w:rsidDel="00DC0B4E">
          <w:rPr>
            <w:rFonts w:hint="eastAsia"/>
          </w:rPr>
          <w:delText>GLONASS</w:delText>
        </w:r>
      </w:del>
      <w:r>
        <w:rPr>
          <w:rFonts w:hint="eastAsia"/>
        </w:rPr>
        <w:t>在上世纪</w:t>
      </w:r>
      <w:r>
        <w:t>70</w:t>
      </w:r>
      <w:r>
        <w:rPr>
          <w:rFonts w:hint="eastAsia"/>
        </w:rPr>
        <w:t>年代就开始建设</w:t>
      </w:r>
      <w:ins w:id="34" w:author="王 庆云" w:date="2022-04-17T18:01:00Z">
        <w:r w:rsidR="00DC0B4E">
          <w:rPr>
            <w:rFonts w:hint="eastAsia"/>
          </w:rPr>
          <w:t>GLONASS</w:t>
        </w:r>
        <w:r w:rsidR="00DC0B4E">
          <w:rPr>
            <w:rFonts w:hint="eastAsia"/>
          </w:rPr>
          <w:t>系统</w:t>
        </w:r>
      </w:ins>
      <w:r>
        <w:rPr>
          <w:rFonts w:hint="eastAsia"/>
        </w:rPr>
        <w:t>，在</w:t>
      </w:r>
      <w:r>
        <w:rPr>
          <w:rFonts w:hint="eastAsia"/>
        </w:rPr>
        <w:t>1</w:t>
      </w:r>
      <w:r>
        <w:t>995</w:t>
      </w:r>
      <w:r>
        <w:rPr>
          <w:rFonts w:hint="eastAsia"/>
        </w:rPr>
        <w:t>年完成了整个星座构建。</w:t>
      </w:r>
      <w:r>
        <w:rPr>
          <w:rFonts w:hint="eastAsia"/>
        </w:rPr>
        <w:t>GLONASS</w:t>
      </w:r>
      <w:r>
        <w:rPr>
          <w:rFonts w:hint="eastAsia"/>
        </w:rPr>
        <w:t>的星座初始设计包含了</w:t>
      </w:r>
      <w:r>
        <w:rPr>
          <w:rFonts w:hint="eastAsia"/>
        </w:rPr>
        <w:t>2</w:t>
      </w:r>
      <w:r>
        <w:t>4</w:t>
      </w:r>
      <w:r>
        <w:rPr>
          <w:rFonts w:hint="eastAsia"/>
        </w:rPr>
        <w:t>颗</w:t>
      </w:r>
      <w:r>
        <w:rPr>
          <w:rFonts w:hint="eastAsia"/>
        </w:rPr>
        <w:t>MEO</w:t>
      </w:r>
      <w:r>
        <w:rPr>
          <w:rFonts w:hint="eastAsia"/>
        </w:rPr>
        <w:t>卫星，涵盖了</w:t>
      </w:r>
      <w:r>
        <w:rPr>
          <w:rFonts w:hint="eastAsia"/>
        </w:rPr>
        <w:t>GLONASS</w:t>
      </w:r>
      <w:r>
        <w:rPr>
          <w:rFonts w:hint="eastAsia"/>
        </w:rPr>
        <w:t>、</w:t>
      </w:r>
      <w:r>
        <w:rPr>
          <w:rFonts w:hint="eastAsia"/>
        </w:rPr>
        <w:t>GLONASS</w:t>
      </w:r>
      <w:r>
        <w:t>-</w:t>
      </w:r>
      <w:r>
        <w:rPr>
          <w:rFonts w:hint="eastAsia"/>
        </w:rPr>
        <w:t>M</w:t>
      </w:r>
      <w:r>
        <w:rPr>
          <w:rFonts w:hint="eastAsia"/>
        </w:rPr>
        <w:t>等卫星类型，分别分布在三个近圆的轨道面上。为了增强抗干扰能力，</w:t>
      </w:r>
      <w:r>
        <w:rPr>
          <w:rFonts w:hint="eastAsia"/>
        </w:rPr>
        <w:t>GLONASS</w:t>
      </w:r>
      <w:r>
        <w:rPr>
          <w:rFonts w:hint="eastAsia"/>
        </w:rPr>
        <w:t>在最初设计信号体制时，采用了频分多址（</w:t>
      </w:r>
      <w:r>
        <w:rPr>
          <w:rFonts w:hint="eastAsia"/>
        </w:rPr>
        <w:t>FDMA</w:t>
      </w:r>
      <w:r>
        <w:rPr>
          <w:rFonts w:hint="eastAsia"/>
        </w:rPr>
        <w:t>）的设计思路，这也对后续</w:t>
      </w:r>
      <w:r>
        <w:rPr>
          <w:rFonts w:hint="eastAsia"/>
        </w:rPr>
        <w:t>GLONASS</w:t>
      </w:r>
      <w:r>
        <w:rPr>
          <w:rFonts w:hint="eastAsia"/>
        </w:rPr>
        <w:t>的数据处理产生了不利影响。因部分卫星使用寿命耗尽，</w:t>
      </w:r>
      <w:r>
        <w:rPr>
          <w:rFonts w:hint="eastAsia"/>
        </w:rPr>
        <w:t>GLONASS</w:t>
      </w:r>
      <w:r>
        <w:rPr>
          <w:rFonts w:hint="eastAsia"/>
        </w:rPr>
        <w:t>曾在中途进行一系列调整，目前提供服务的卫星数目为</w:t>
      </w:r>
      <w:r>
        <w:rPr>
          <w:rFonts w:hint="eastAsia"/>
        </w:rPr>
        <w:t>2</w:t>
      </w:r>
      <w:r>
        <w:t>7</w:t>
      </w:r>
      <w:r>
        <w:rPr>
          <w:rFonts w:hint="eastAsia"/>
        </w:rPr>
        <w:t>颗，包含了</w:t>
      </w:r>
      <w:r>
        <w:t>24</w:t>
      </w:r>
      <w:r>
        <w:rPr>
          <w:rFonts w:hint="eastAsia"/>
        </w:rPr>
        <w:t>颗</w:t>
      </w:r>
      <w:r>
        <w:rPr>
          <w:rFonts w:hint="eastAsia"/>
        </w:rPr>
        <w:t>GLONASS</w:t>
      </w:r>
      <w:r>
        <w:t>-</w:t>
      </w:r>
      <w:r>
        <w:rPr>
          <w:rFonts w:hint="eastAsia"/>
        </w:rPr>
        <w:t>M</w:t>
      </w:r>
      <w:ins w:id="35" w:author="王 庆云" w:date="2022-04-17T18:00:00Z">
        <w:r w:rsidR="00DC0B4E">
          <w:rPr>
            <w:rFonts w:hint="eastAsia"/>
          </w:rPr>
          <w:t>（</w:t>
        </w:r>
      </w:ins>
      <w:del w:id="36" w:author="王 庆云" w:date="2022-04-17T18:00:00Z">
        <w:r w:rsidDel="00DC0B4E">
          <w:delText>(</w:delText>
        </w:r>
      </w:del>
      <w:r w:rsidRPr="00FC76D7">
        <w:t>Dilssner</w:t>
      </w:r>
      <w:r>
        <w:rPr>
          <w:rFonts w:hint="eastAsia"/>
        </w:rPr>
        <w:t>，</w:t>
      </w:r>
      <w:r>
        <w:rPr>
          <w:rFonts w:hint="eastAsia"/>
        </w:rPr>
        <w:t>2</w:t>
      </w:r>
      <w:r>
        <w:t>011</w:t>
      </w:r>
      <w:ins w:id="37" w:author="王 庆云" w:date="2022-04-17T18:00:00Z">
        <w:r w:rsidR="00DC0B4E">
          <w:rPr>
            <w:rFonts w:hint="eastAsia"/>
          </w:rPr>
          <w:t>)</w:t>
        </w:r>
      </w:ins>
      <w:del w:id="38" w:author="王 庆云" w:date="2022-04-17T18:00:00Z">
        <w:r w:rsidDel="00DC0B4E">
          <w:rPr>
            <w:rFonts w:hint="eastAsia"/>
          </w:rPr>
          <w:delText>)</w:delText>
        </w:r>
      </w:del>
      <w:r>
        <w:rPr>
          <w:rFonts w:hint="eastAsia"/>
        </w:rPr>
        <w:t>和</w:t>
      </w:r>
      <w:r>
        <w:t>3</w:t>
      </w:r>
      <w:r>
        <w:rPr>
          <w:rFonts w:hint="eastAsia"/>
        </w:rPr>
        <w:t>颗</w:t>
      </w:r>
      <w:r>
        <w:rPr>
          <w:rFonts w:hint="eastAsia"/>
        </w:rPr>
        <w:t>GNLOASS</w:t>
      </w:r>
      <w:r>
        <w:t>-</w:t>
      </w:r>
      <w:r>
        <w:rPr>
          <w:rFonts w:hint="eastAsia"/>
        </w:rPr>
        <w:t>K</w:t>
      </w:r>
      <w:r>
        <w:rPr>
          <w:rFonts w:hint="eastAsia"/>
        </w:rPr>
        <w:t>卫星。其中，</w:t>
      </w:r>
      <w:r>
        <w:rPr>
          <w:rFonts w:hint="eastAsia"/>
        </w:rPr>
        <w:t>GLONASS</w:t>
      </w:r>
      <w:r>
        <w:t>-</w:t>
      </w:r>
      <w:r>
        <w:rPr>
          <w:rFonts w:hint="eastAsia"/>
        </w:rPr>
        <w:t>K</w:t>
      </w:r>
      <w:r>
        <w:rPr>
          <w:rFonts w:hint="eastAsia"/>
        </w:rPr>
        <w:t>作为</w:t>
      </w:r>
      <w:r>
        <w:rPr>
          <w:rFonts w:hint="eastAsia"/>
        </w:rPr>
        <w:t>GLONASS</w:t>
      </w:r>
      <w:r>
        <w:rPr>
          <w:rFonts w:hint="eastAsia"/>
        </w:rPr>
        <w:t>的最新一代卫星，提供了第三频段（</w:t>
      </w:r>
      <w:r>
        <w:rPr>
          <w:rFonts w:hint="eastAsia"/>
        </w:rPr>
        <w:t>L</w:t>
      </w:r>
      <w:r>
        <w:t>3</w:t>
      </w:r>
      <w:r>
        <w:rPr>
          <w:rFonts w:hint="eastAsia"/>
        </w:rPr>
        <w:t>，</w:t>
      </w:r>
      <w:r>
        <w:rPr>
          <w:rFonts w:hint="eastAsia"/>
        </w:rPr>
        <w:t>1</w:t>
      </w:r>
      <w:r>
        <w:t>202.025</w:t>
      </w:r>
      <w:r>
        <w:rPr>
          <w:rFonts w:hint="eastAsia"/>
        </w:rPr>
        <w:t>M</w:t>
      </w:r>
      <w:r>
        <w:t>Hz</w:t>
      </w:r>
      <w:r>
        <w:rPr>
          <w:rFonts w:hint="eastAsia"/>
        </w:rPr>
        <w:t>）上的信号支持，并采用了码分多址（</w:t>
      </w:r>
      <w:r>
        <w:rPr>
          <w:rFonts w:hint="eastAsia"/>
        </w:rPr>
        <w:t>CDMA</w:t>
      </w:r>
      <w:r>
        <w:rPr>
          <w:rFonts w:hint="eastAsia"/>
        </w:rPr>
        <w:t>）的方式。</w:t>
      </w:r>
    </w:p>
    <w:p w14:paraId="4CAAEBB8" w14:textId="77777777" w:rsidR="00C26828" w:rsidRDefault="00C26828" w:rsidP="00C26828">
      <w:pPr>
        <w:spacing w:before="60" w:after="60"/>
        <w:ind w:firstLine="480"/>
      </w:pPr>
      <w:r>
        <w:rPr>
          <w:rFonts w:hint="eastAsia"/>
        </w:rPr>
        <w:t>欧盟的</w:t>
      </w:r>
      <w:r>
        <w:rPr>
          <w:rFonts w:hint="eastAsia"/>
        </w:rPr>
        <w:t>Galileo</w:t>
      </w:r>
      <w:r>
        <w:rPr>
          <w:rFonts w:hint="eastAsia"/>
        </w:rPr>
        <w:t>则于</w:t>
      </w:r>
      <w:r>
        <w:rPr>
          <w:rFonts w:hint="eastAsia"/>
        </w:rPr>
        <w:t>2</w:t>
      </w:r>
      <w:r>
        <w:t>002</w:t>
      </w:r>
      <w:r>
        <w:rPr>
          <w:rFonts w:hint="eastAsia"/>
        </w:rPr>
        <w:t>年开始了系统的设计和建设。在正式组建前，欧盟通过发射</w:t>
      </w:r>
      <w:r>
        <w:rPr>
          <w:rFonts w:hint="eastAsia"/>
        </w:rPr>
        <w:t>4</w:t>
      </w:r>
      <w:r>
        <w:rPr>
          <w:rFonts w:hint="eastAsia"/>
        </w:rPr>
        <w:t>颗在轨试验卫星（</w:t>
      </w:r>
      <w:r>
        <w:rPr>
          <w:rFonts w:hint="eastAsia"/>
        </w:rPr>
        <w:t>In</w:t>
      </w:r>
      <w:r>
        <w:t>-</w:t>
      </w:r>
      <w:r>
        <w:rPr>
          <w:rFonts w:hint="eastAsia"/>
        </w:rPr>
        <w:t>Orbit</w:t>
      </w:r>
      <w:r>
        <w:t xml:space="preserve"> </w:t>
      </w:r>
      <w:r>
        <w:rPr>
          <w:rFonts w:hint="eastAsia"/>
        </w:rPr>
        <w:t>Validation</w:t>
      </w:r>
      <w:r>
        <w:rPr>
          <w:rFonts w:hint="eastAsia"/>
        </w:rPr>
        <w:t>，</w:t>
      </w:r>
      <w:r>
        <w:rPr>
          <w:rFonts w:hint="eastAsia"/>
        </w:rPr>
        <w:t>IOV</w:t>
      </w:r>
      <w:r>
        <w:rPr>
          <w:rFonts w:hint="eastAsia"/>
        </w:rPr>
        <w:t>）进行了实时地面定位的实验验证。</w:t>
      </w:r>
      <w:r>
        <w:rPr>
          <w:rFonts w:hint="eastAsia"/>
        </w:rPr>
        <w:t>2</w:t>
      </w:r>
      <w:r>
        <w:t>014</w:t>
      </w:r>
      <w:r>
        <w:rPr>
          <w:rFonts w:hint="eastAsia"/>
        </w:rPr>
        <w:t>年开始陆续发射了完全运行能力卫星（</w:t>
      </w:r>
      <w:r>
        <w:rPr>
          <w:rFonts w:hint="eastAsia"/>
        </w:rPr>
        <w:t>Full</w:t>
      </w:r>
      <w:r>
        <w:t xml:space="preserve"> </w:t>
      </w:r>
      <w:r>
        <w:rPr>
          <w:rFonts w:hint="eastAsia"/>
        </w:rPr>
        <w:t>Operational</w:t>
      </w:r>
      <w:r>
        <w:t xml:space="preserve"> </w:t>
      </w:r>
      <w:r>
        <w:rPr>
          <w:rFonts w:hint="eastAsia"/>
        </w:rPr>
        <w:t>Capability</w:t>
      </w:r>
      <w:r>
        <w:rPr>
          <w:rFonts w:hint="eastAsia"/>
        </w:rPr>
        <w:t>，</w:t>
      </w:r>
      <w:r>
        <w:rPr>
          <w:rFonts w:hint="eastAsia"/>
        </w:rPr>
        <w:t>FOC</w:t>
      </w:r>
      <w:r>
        <w:rPr>
          <w:rFonts w:hint="eastAsia"/>
        </w:rPr>
        <w:t>），并于</w:t>
      </w:r>
      <w:r>
        <w:rPr>
          <w:rFonts w:hint="eastAsia"/>
        </w:rPr>
        <w:t>2</w:t>
      </w:r>
      <w:r>
        <w:t>020</w:t>
      </w:r>
      <w:r>
        <w:rPr>
          <w:rFonts w:hint="eastAsia"/>
        </w:rPr>
        <w:t>年完成了所有</w:t>
      </w:r>
      <w:r>
        <w:rPr>
          <w:rFonts w:hint="eastAsia"/>
        </w:rPr>
        <w:t>2</w:t>
      </w:r>
      <w:r>
        <w:t>2</w:t>
      </w:r>
      <w:r>
        <w:rPr>
          <w:rFonts w:hint="eastAsia"/>
        </w:rPr>
        <w:t>颗卫星的发射。因此，目前共有</w:t>
      </w:r>
      <w:r>
        <w:rPr>
          <w:rFonts w:hint="eastAsia"/>
        </w:rPr>
        <w:t>2</w:t>
      </w:r>
      <w:r>
        <w:t>6</w:t>
      </w:r>
      <w:r>
        <w:rPr>
          <w:rFonts w:hint="eastAsia"/>
        </w:rPr>
        <w:t>颗</w:t>
      </w:r>
      <w:r>
        <w:rPr>
          <w:rFonts w:hint="eastAsia"/>
        </w:rPr>
        <w:t>Galileo</w:t>
      </w:r>
      <w:r>
        <w:rPr>
          <w:rFonts w:hint="eastAsia"/>
        </w:rPr>
        <w:t>卫星在轨提供服务，均为</w:t>
      </w:r>
      <w:r>
        <w:rPr>
          <w:rFonts w:hint="eastAsia"/>
        </w:rPr>
        <w:t>MEO</w:t>
      </w:r>
      <w:r>
        <w:rPr>
          <w:rFonts w:hint="eastAsia"/>
        </w:rPr>
        <w:t>卫星，同样分别分布在</w:t>
      </w:r>
      <w:r>
        <w:rPr>
          <w:rFonts w:hint="eastAsia"/>
        </w:rPr>
        <w:t>3</w:t>
      </w:r>
      <w:r>
        <w:rPr>
          <w:rFonts w:hint="eastAsia"/>
        </w:rPr>
        <w:t>个近圆的轨道面上，且具备了全球范围内的</w:t>
      </w:r>
      <w:r>
        <w:rPr>
          <w:rFonts w:hint="eastAsia"/>
        </w:rPr>
        <w:t>PNT</w:t>
      </w:r>
      <w:r>
        <w:rPr>
          <w:rFonts w:hint="eastAsia"/>
        </w:rPr>
        <w:t>服务。值得一提的是，</w:t>
      </w:r>
      <w:r>
        <w:rPr>
          <w:rFonts w:hint="eastAsia"/>
        </w:rPr>
        <w:t>Galileo</w:t>
      </w:r>
      <w:r>
        <w:rPr>
          <w:rFonts w:hint="eastAsia"/>
        </w:rPr>
        <w:t>卫星系统采用了五个频段（</w:t>
      </w:r>
      <w:r>
        <w:rPr>
          <w:rFonts w:hint="eastAsia"/>
        </w:rPr>
        <w:t>E</w:t>
      </w:r>
      <w:r>
        <w:t>1</w:t>
      </w:r>
      <w:r>
        <w:rPr>
          <w:rFonts w:hint="eastAsia"/>
        </w:rPr>
        <w:t>/</w:t>
      </w:r>
      <w:r>
        <w:t>E5</w:t>
      </w:r>
      <w:r>
        <w:rPr>
          <w:rFonts w:hint="eastAsia"/>
        </w:rPr>
        <w:t>A</w:t>
      </w:r>
      <w:r>
        <w:t>/</w:t>
      </w:r>
      <w:r>
        <w:rPr>
          <w:rFonts w:hint="eastAsia"/>
        </w:rPr>
        <w:t>E</w:t>
      </w:r>
      <w:r>
        <w:t>5</w:t>
      </w:r>
      <w:r>
        <w:rPr>
          <w:rFonts w:hint="eastAsia"/>
        </w:rPr>
        <w:t>B/</w:t>
      </w:r>
      <w:r>
        <w:t>E5A+B/E6</w:t>
      </w:r>
      <w:r>
        <w:rPr>
          <w:rFonts w:hint="eastAsia"/>
        </w:rPr>
        <w:t>）进行了观测信号的播发。</w:t>
      </w:r>
    </w:p>
    <w:p w14:paraId="5421E143" w14:textId="77777777" w:rsidR="00EC4B85" w:rsidRDefault="003D7300" w:rsidP="00080F4B">
      <w:pPr>
        <w:spacing w:before="60" w:after="60"/>
        <w:ind w:firstLine="480"/>
      </w:pPr>
      <w:r>
        <w:rPr>
          <w:rFonts w:hint="eastAsia"/>
        </w:rPr>
        <w:t>美国</w:t>
      </w:r>
      <w:r>
        <w:rPr>
          <w:rFonts w:hint="eastAsia"/>
        </w:rPr>
        <w:t>GPS</w:t>
      </w:r>
      <w:r>
        <w:rPr>
          <w:rFonts w:hint="eastAsia"/>
        </w:rPr>
        <w:t>开展于上世纪</w:t>
      </w:r>
      <w:r>
        <w:rPr>
          <w:rFonts w:hint="eastAsia"/>
        </w:rPr>
        <w:t>7</w:t>
      </w:r>
      <w:r>
        <w:t>0</w:t>
      </w:r>
      <w:r>
        <w:rPr>
          <w:rFonts w:hint="eastAsia"/>
        </w:rPr>
        <w:t>年代早期，于</w:t>
      </w:r>
      <w:r>
        <w:rPr>
          <w:rFonts w:hint="eastAsia"/>
        </w:rPr>
        <w:t>1</w:t>
      </w:r>
      <w:r>
        <w:t>995</w:t>
      </w:r>
      <w:r>
        <w:rPr>
          <w:rFonts w:hint="eastAsia"/>
        </w:rPr>
        <w:t>年完成全面组建。目前</w:t>
      </w:r>
      <w:r>
        <w:rPr>
          <w:rFonts w:hint="eastAsia"/>
        </w:rPr>
        <w:t>GPS</w:t>
      </w:r>
      <w:r>
        <w:rPr>
          <w:rFonts w:hint="eastAsia"/>
        </w:rPr>
        <w:t>在轨提供服务的卫星共计</w:t>
      </w:r>
      <w:r>
        <w:rPr>
          <w:rFonts w:hint="eastAsia"/>
        </w:rPr>
        <w:t>3</w:t>
      </w:r>
      <w:r>
        <w:t>2</w:t>
      </w:r>
      <w:r>
        <w:rPr>
          <w:rFonts w:hint="eastAsia"/>
        </w:rPr>
        <w:t>颗，均为</w:t>
      </w:r>
      <w:r>
        <w:rPr>
          <w:rFonts w:hint="eastAsia"/>
        </w:rPr>
        <w:t>MEO</w:t>
      </w:r>
      <w:r>
        <w:rPr>
          <w:rFonts w:hint="eastAsia"/>
        </w:rPr>
        <w:t>卫星，包含了</w:t>
      </w:r>
      <w:r>
        <w:rPr>
          <w:rFonts w:hint="eastAsia"/>
        </w:rPr>
        <w:t>Block</w:t>
      </w:r>
      <w:r>
        <w:t xml:space="preserve"> </w:t>
      </w:r>
      <w:r>
        <w:rPr>
          <w:rFonts w:hint="eastAsia"/>
        </w:rPr>
        <w:t>IIR</w:t>
      </w:r>
      <w:r>
        <w:rPr>
          <w:rFonts w:hint="eastAsia"/>
        </w:rPr>
        <w:t>、</w:t>
      </w:r>
      <w:r>
        <w:rPr>
          <w:rFonts w:hint="eastAsia"/>
        </w:rPr>
        <w:t>Block</w:t>
      </w:r>
      <w:r>
        <w:t xml:space="preserve"> </w:t>
      </w:r>
      <w:r>
        <w:rPr>
          <w:rFonts w:hint="eastAsia"/>
        </w:rPr>
        <w:t>IIR</w:t>
      </w:r>
      <w:r>
        <w:t>-</w:t>
      </w:r>
      <w:r>
        <w:rPr>
          <w:rFonts w:hint="eastAsia"/>
        </w:rPr>
        <w:t>M</w:t>
      </w:r>
      <w:r>
        <w:rPr>
          <w:rFonts w:hint="eastAsia"/>
        </w:rPr>
        <w:t>、</w:t>
      </w:r>
      <w:r>
        <w:rPr>
          <w:rFonts w:hint="eastAsia"/>
        </w:rPr>
        <w:t>Block</w:t>
      </w:r>
      <w:r>
        <w:t xml:space="preserve"> </w:t>
      </w:r>
      <w:r>
        <w:rPr>
          <w:rFonts w:hint="eastAsia"/>
        </w:rPr>
        <w:t>IIF</w:t>
      </w:r>
      <w:r>
        <w:rPr>
          <w:rFonts w:hint="eastAsia"/>
        </w:rPr>
        <w:t>以及</w:t>
      </w:r>
      <w:r>
        <w:rPr>
          <w:rFonts w:hint="eastAsia"/>
        </w:rPr>
        <w:t>GPS</w:t>
      </w:r>
      <w:r>
        <w:t xml:space="preserve"> </w:t>
      </w:r>
      <w:r>
        <w:rPr>
          <w:rFonts w:hint="eastAsia"/>
        </w:rPr>
        <w:t>III</w:t>
      </w:r>
      <w:r>
        <w:rPr>
          <w:rFonts w:hint="eastAsia"/>
        </w:rPr>
        <w:t>在内多种卫星类型，分布在了</w:t>
      </w:r>
      <w:r>
        <w:rPr>
          <w:rFonts w:hint="eastAsia"/>
        </w:rPr>
        <w:t>6</w:t>
      </w:r>
      <w:r>
        <w:rPr>
          <w:rFonts w:hint="eastAsia"/>
        </w:rPr>
        <w:t>个近圆轨道面上。其中，</w:t>
      </w:r>
      <w:r>
        <w:rPr>
          <w:rFonts w:hint="eastAsia"/>
        </w:rPr>
        <w:t>Block</w:t>
      </w:r>
      <w:r>
        <w:t xml:space="preserve"> </w:t>
      </w:r>
      <w:r>
        <w:rPr>
          <w:rFonts w:hint="eastAsia"/>
        </w:rPr>
        <w:t>IIF</w:t>
      </w:r>
      <w:r>
        <w:rPr>
          <w:rFonts w:hint="eastAsia"/>
        </w:rPr>
        <w:t>和</w:t>
      </w:r>
      <w:r>
        <w:rPr>
          <w:rFonts w:hint="eastAsia"/>
        </w:rPr>
        <w:t>GPS</w:t>
      </w:r>
      <w:r>
        <w:t xml:space="preserve"> </w:t>
      </w:r>
      <w:r>
        <w:rPr>
          <w:rFonts w:hint="eastAsia"/>
        </w:rPr>
        <w:t>III</w:t>
      </w:r>
      <w:r>
        <w:rPr>
          <w:rFonts w:hint="eastAsia"/>
        </w:rPr>
        <w:t>卫星提供了</w:t>
      </w:r>
      <w:r>
        <w:rPr>
          <w:rFonts w:hint="eastAsia"/>
        </w:rPr>
        <w:t>L</w:t>
      </w:r>
      <w:r>
        <w:t>1</w:t>
      </w:r>
      <w:r>
        <w:rPr>
          <w:rFonts w:hint="eastAsia"/>
        </w:rPr>
        <w:t>、</w:t>
      </w:r>
      <w:r>
        <w:rPr>
          <w:rFonts w:hint="eastAsia"/>
        </w:rPr>
        <w:t>L</w:t>
      </w:r>
      <w:r>
        <w:t>2</w:t>
      </w:r>
      <w:r>
        <w:rPr>
          <w:rFonts w:hint="eastAsia"/>
        </w:rPr>
        <w:t>和</w:t>
      </w:r>
      <w:r>
        <w:rPr>
          <w:rFonts w:hint="eastAsia"/>
        </w:rPr>
        <w:t>L</w:t>
      </w:r>
      <w:r>
        <w:t>5</w:t>
      </w:r>
      <w:r>
        <w:rPr>
          <w:rFonts w:hint="eastAsia"/>
        </w:rPr>
        <w:t>三频的观测信号</w:t>
      </w:r>
      <w:r w:rsidR="006B718C">
        <w:rPr>
          <w:rFonts w:hint="eastAsia"/>
        </w:rPr>
        <w:t>。</w:t>
      </w:r>
      <w:r w:rsidR="00935436">
        <w:rPr>
          <w:rFonts w:hint="eastAsia"/>
        </w:rPr>
        <w:t>G</w:t>
      </w:r>
      <w:r w:rsidR="00935436">
        <w:t>PS</w:t>
      </w:r>
      <w:r w:rsidR="00935436">
        <w:rPr>
          <w:rFonts w:hint="eastAsia"/>
        </w:rPr>
        <w:t>系统后续还将继续发射</w:t>
      </w:r>
      <w:r w:rsidR="00935436">
        <w:rPr>
          <w:rFonts w:hint="eastAsia"/>
        </w:rPr>
        <w:t>GPS</w:t>
      </w:r>
      <w:r w:rsidR="00935436">
        <w:t xml:space="preserve"> </w:t>
      </w:r>
      <w:r w:rsidR="00935436">
        <w:rPr>
          <w:rFonts w:hint="eastAsia"/>
        </w:rPr>
        <w:t>III</w:t>
      </w:r>
      <w:r w:rsidR="00935436">
        <w:rPr>
          <w:rFonts w:hint="eastAsia"/>
        </w:rPr>
        <w:t>类型卫星，并计划于</w:t>
      </w:r>
      <w:r w:rsidR="00935436">
        <w:rPr>
          <w:rFonts w:hint="eastAsia"/>
        </w:rPr>
        <w:t>2</w:t>
      </w:r>
      <w:r w:rsidR="00935436">
        <w:t>024</w:t>
      </w:r>
      <w:r w:rsidR="00935436">
        <w:rPr>
          <w:rFonts w:hint="eastAsia"/>
        </w:rPr>
        <w:t>年</w:t>
      </w:r>
      <w:r w:rsidR="001C1498">
        <w:rPr>
          <w:rFonts w:hint="eastAsia"/>
        </w:rPr>
        <w:t>让全星座卫星都具备三频（即增加</w:t>
      </w:r>
      <w:r w:rsidR="001C1498">
        <w:rPr>
          <w:rFonts w:hint="eastAsia"/>
        </w:rPr>
        <w:t>L</w:t>
      </w:r>
      <w:r w:rsidR="001C1498">
        <w:t>5</w:t>
      </w:r>
      <w:r w:rsidR="001C1498">
        <w:rPr>
          <w:rFonts w:hint="eastAsia"/>
        </w:rPr>
        <w:t>频信号）信号播发能力</w:t>
      </w:r>
      <w:r w:rsidR="00EC4B85">
        <w:rPr>
          <w:rFonts w:hint="eastAsia"/>
        </w:rPr>
        <w:t>（</w:t>
      </w:r>
      <w:r w:rsidR="00FA7E64" w:rsidRPr="00356CBC">
        <w:t>Langley R B</w:t>
      </w:r>
      <w:r w:rsidR="00FA7E64">
        <w:t>, 1992</w:t>
      </w:r>
      <w:r w:rsidR="00EC4B85">
        <w:rPr>
          <w:rFonts w:hint="eastAsia"/>
        </w:rPr>
        <w:t>；</w:t>
      </w:r>
      <w:r w:rsidR="00EC4B85">
        <w:rPr>
          <w:rFonts w:hint="eastAsia"/>
        </w:rPr>
        <w:t>Whitney</w:t>
      </w:r>
      <w:r w:rsidR="00EC4B85">
        <w:rPr>
          <w:rFonts w:hint="eastAsia"/>
        </w:rPr>
        <w:t>，</w:t>
      </w:r>
      <w:r w:rsidR="00EC4B85">
        <w:t>2017</w:t>
      </w:r>
      <w:r w:rsidR="00EC4B85">
        <w:rPr>
          <w:rFonts w:hint="eastAsia"/>
        </w:rPr>
        <w:t>）</w:t>
      </w:r>
      <w:r w:rsidR="00935436">
        <w:rPr>
          <w:rFonts w:hint="eastAsia"/>
        </w:rPr>
        <w:t>。</w:t>
      </w:r>
    </w:p>
    <w:p w14:paraId="32CBA500" w14:textId="096DE707" w:rsidR="00783A14" w:rsidRDefault="00783A14" w:rsidP="00080F4B">
      <w:pPr>
        <w:spacing w:before="60" w:after="60"/>
        <w:ind w:firstLine="480"/>
      </w:pPr>
      <w:r>
        <w:rPr>
          <w:rFonts w:hint="eastAsia"/>
        </w:rPr>
        <w:t>基于</w:t>
      </w:r>
      <w:r>
        <w:rPr>
          <w:rFonts w:hint="eastAsia"/>
        </w:rPr>
        <w:t>GNSS</w:t>
      </w:r>
      <w:r>
        <w:rPr>
          <w:rFonts w:hint="eastAsia"/>
        </w:rPr>
        <w:t>的广播星历和伪距测距信号进行实时单点定位（</w:t>
      </w:r>
      <w:r>
        <w:rPr>
          <w:rFonts w:hint="eastAsia"/>
        </w:rPr>
        <w:t>Standard</w:t>
      </w:r>
      <w:r>
        <w:t xml:space="preserve"> </w:t>
      </w:r>
      <w:r>
        <w:rPr>
          <w:rFonts w:hint="eastAsia"/>
        </w:rPr>
        <w:t>Point</w:t>
      </w:r>
      <w:r>
        <w:t xml:space="preserve"> </w:t>
      </w:r>
      <w:del w:id="39" w:author="王 庆云" w:date="2022-04-17T18:03:00Z">
        <w:r w:rsidDel="00DC0B4E">
          <w:rPr>
            <w:rFonts w:hint="eastAsia"/>
          </w:rPr>
          <w:delText>Postioning</w:delText>
        </w:r>
      </w:del>
      <w:ins w:id="40" w:author="王 庆云" w:date="2022-04-17T18:03:00Z">
        <w:r w:rsidR="00DC0B4E">
          <w:t>Positioning</w:t>
        </w:r>
      </w:ins>
      <w:r>
        <w:rPr>
          <w:rFonts w:hint="eastAsia"/>
        </w:rPr>
        <w:t>，</w:t>
      </w:r>
      <w:r>
        <w:rPr>
          <w:rFonts w:hint="eastAsia"/>
        </w:rPr>
        <w:t>SPP</w:t>
      </w:r>
      <w:r>
        <w:rPr>
          <w:rFonts w:hint="eastAsia"/>
        </w:rPr>
        <w:t>）的方式是</w:t>
      </w:r>
      <w:r>
        <w:rPr>
          <w:rFonts w:hint="eastAsia"/>
        </w:rPr>
        <w:t>GNSS</w:t>
      </w:r>
      <w:r>
        <w:rPr>
          <w:rFonts w:hint="eastAsia"/>
        </w:rPr>
        <w:t>实现实时导航定位服务的基础方式。</w:t>
      </w:r>
      <w:ins w:id="41" w:author="王 庆云" w:date="2022-04-17T18:04:00Z">
        <w:r w:rsidR="00DC0B4E">
          <w:rPr>
            <w:rFonts w:hint="eastAsia"/>
          </w:rPr>
          <w:t>但</w:t>
        </w:r>
      </w:ins>
      <w:del w:id="42" w:author="王 庆云" w:date="2022-04-17T18:04:00Z">
        <w:r w:rsidDel="00DC0B4E">
          <w:rPr>
            <w:rFonts w:hint="eastAsia"/>
          </w:rPr>
          <w:delText>由于</w:delText>
        </w:r>
      </w:del>
      <w:r>
        <w:rPr>
          <w:rFonts w:hint="eastAsia"/>
        </w:rPr>
        <w:t>其精度水平仅能达到米级，无法满足社会生产生活以及科学研究中的分米级及以上的高精度应用需求，因此实时动态差分定位（</w:t>
      </w:r>
      <w:r>
        <w:rPr>
          <w:rFonts w:hint="eastAsia"/>
        </w:rPr>
        <w:t>Real</w:t>
      </w:r>
      <w:r>
        <w:t>-</w:t>
      </w:r>
      <w:r>
        <w:rPr>
          <w:rFonts w:hint="eastAsia"/>
        </w:rPr>
        <w:t>Time</w:t>
      </w:r>
      <w:r>
        <w:t xml:space="preserve"> </w:t>
      </w:r>
      <w:r>
        <w:rPr>
          <w:rFonts w:hint="eastAsia"/>
        </w:rPr>
        <w:t>Kinematic</w:t>
      </w:r>
      <w:r>
        <w:rPr>
          <w:rFonts w:hint="eastAsia"/>
        </w:rPr>
        <w:t>，</w:t>
      </w:r>
      <w:r>
        <w:rPr>
          <w:rFonts w:hint="eastAsia"/>
        </w:rPr>
        <w:t>RTK</w:t>
      </w:r>
      <w:r>
        <w:rPr>
          <w:rFonts w:hint="eastAsia"/>
        </w:rPr>
        <w:t>）的方法应运而生</w:t>
      </w:r>
      <w:ins w:id="43" w:author="王 庆云" w:date="2022-04-17T18:04:00Z">
        <w:r w:rsidR="00DC0B4E">
          <w:rPr>
            <w:rFonts w:hint="eastAsia"/>
          </w:rPr>
          <w:t>。</w:t>
        </w:r>
      </w:ins>
      <w:del w:id="44" w:author="王 庆云" w:date="2022-04-17T18:04:00Z">
        <w:r w:rsidDel="00DC0B4E">
          <w:rPr>
            <w:rFonts w:hint="eastAsia"/>
          </w:rPr>
          <w:delText>，</w:delText>
        </w:r>
      </w:del>
      <w:ins w:id="45" w:author="王 庆云" w:date="2022-04-17T18:04:00Z">
        <w:r w:rsidR="00DC0B4E">
          <w:rPr>
            <w:rFonts w:hint="eastAsia"/>
          </w:rPr>
          <w:t>RTK</w:t>
        </w:r>
      </w:ins>
      <w:ins w:id="46" w:author="王 庆云" w:date="2022-04-17T18:05:00Z">
        <w:r w:rsidR="00DC0B4E">
          <w:rPr>
            <w:rFonts w:hint="eastAsia"/>
          </w:rPr>
          <w:t>技术</w:t>
        </w:r>
      </w:ins>
      <w:del w:id="47" w:author="王 庆云" w:date="2022-04-17T18:04:00Z">
        <w:r w:rsidDel="00DC0B4E">
          <w:rPr>
            <w:rFonts w:hint="eastAsia"/>
          </w:rPr>
          <w:delText>其</w:delText>
        </w:r>
      </w:del>
      <w:r>
        <w:rPr>
          <w:rFonts w:hint="eastAsia"/>
        </w:rPr>
        <w:t>通过对</w:t>
      </w:r>
      <w:r>
        <w:rPr>
          <w:rFonts w:hint="eastAsia"/>
        </w:rPr>
        <w:t>GNSS</w:t>
      </w:r>
      <w:r>
        <w:rPr>
          <w:rFonts w:hint="eastAsia"/>
        </w:rPr>
        <w:t>观测值二次差的方式消除测站端和卫星端相关的误差，从而</w:t>
      </w:r>
      <w:del w:id="48" w:author="王 庆云" w:date="2022-04-17T18:05:00Z">
        <w:r w:rsidDel="00DC0B4E">
          <w:rPr>
            <w:rFonts w:hint="eastAsia"/>
          </w:rPr>
          <w:delText>是</w:delText>
        </w:r>
      </w:del>
      <w:r>
        <w:rPr>
          <w:rFonts w:hint="eastAsia"/>
        </w:rPr>
        <w:t>实现了实时厘米级定位服务</w:t>
      </w:r>
      <w:r w:rsidR="00977694">
        <w:rPr>
          <w:rFonts w:hint="eastAsia"/>
        </w:rPr>
        <w:t>（</w:t>
      </w:r>
      <w:r w:rsidR="00977694">
        <w:rPr>
          <w:rFonts w:hint="eastAsia"/>
        </w:rPr>
        <w:t>Blewitt</w:t>
      </w:r>
      <w:r w:rsidR="00977694">
        <w:rPr>
          <w:rFonts w:hint="eastAsia"/>
        </w:rPr>
        <w:t>，</w:t>
      </w:r>
      <w:r w:rsidR="00977694">
        <w:t>1989</w:t>
      </w:r>
      <w:r w:rsidR="00977694">
        <w:rPr>
          <w:rFonts w:hint="eastAsia"/>
        </w:rPr>
        <w:t>；</w:t>
      </w:r>
      <w:r w:rsidR="00977694">
        <w:rPr>
          <w:rFonts w:hint="eastAsia"/>
        </w:rPr>
        <w:t>Tenuissen</w:t>
      </w:r>
      <w:r w:rsidR="00977694">
        <w:rPr>
          <w:rFonts w:hint="eastAsia"/>
        </w:rPr>
        <w:t>，</w:t>
      </w:r>
      <w:r w:rsidR="00977694">
        <w:t>1997</w:t>
      </w:r>
      <w:r w:rsidR="00977694">
        <w:rPr>
          <w:rFonts w:hint="eastAsia"/>
        </w:rPr>
        <w:t>；魏子卿等，</w:t>
      </w:r>
      <w:r w:rsidR="00977694">
        <w:rPr>
          <w:rFonts w:hint="eastAsia"/>
        </w:rPr>
        <w:t>1</w:t>
      </w:r>
      <w:r w:rsidR="00977694">
        <w:t>998</w:t>
      </w:r>
      <w:r w:rsidR="00977694">
        <w:rPr>
          <w:rFonts w:hint="eastAsia"/>
        </w:rPr>
        <w:t>；</w:t>
      </w:r>
      <w:r w:rsidR="00977694">
        <w:rPr>
          <w:rFonts w:hint="eastAsia"/>
        </w:rPr>
        <w:t>Ri</w:t>
      </w:r>
      <w:r w:rsidR="00977694">
        <w:t>zos</w:t>
      </w:r>
      <w:r w:rsidR="00977694">
        <w:rPr>
          <w:rFonts w:hint="eastAsia"/>
        </w:rPr>
        <w:t>，</w:t>
      </w:r>
      <w:r w:rsidR="00977694">
        <w:t>2007</w:t>
      </w:r>
      <w:r w:rsidR="00977694">
        <w:rPr>
          <w:rFonts w:hint="eastAsia"/>
        </w:rPr>
        <w:t>；刘经南等，</w:t>
      </w:r>
      <w:r w:rsidR="00977694">
        <w:rPr>
          <w:rFonts w:hint="eastAsia"/>
        </w:rPr>
        <w:t>2</w:t>
      </w:r>
      <w:r w:rsidR="00977694">
        <w:t>002</w:t>
      </w:r>
      <w:r w:rsidR="00977694">
        <w:rPr>
          <w:rFonts w:hint="eastAsia"/>
        </w:rPr>
        <w:t>）</w:t>
      </w:r>
      <w:r>
        <w:rPr>
          <w:rFonts w:hint="eastAsia"/>
        </w:rPr>
        <w:t>。考虑到</w:t>
      </w:r>
      <w:r>
        <w:rPr>
          <w:rFonts w:hint="eastAsia"/>
        </w:rPr>
        <w:t>RTK</w:t>
      </w:r>
      <w:r>
        <w:rPr>
          <w:rFonts w:hint="eastAsia"/>
        </w:rPr>
        <w:t>技术中需要有基准站的布设以及对基线距离也有一定的要求，这大大限制了</w:t>
      </w:r>
      <w:r>
        <w:rPr>
          <w:rFonts w:hint="eastAsia"/>
        </w:rPr>
        <w:t>RTK</w:t>
      </w:r>
      <w:r>
        <w:rPr>
          <w:rFonts w:hint="eastAsia"/>
        </w:rPr>
        <w:t>的使用场景，仅适合在一定区域范围内使用。为了摆脱这种限制，网络</w:t>
      </w:r>
      <w:r>
        <w:rPr>
          <w:rFonts w:hint="eastAsia"/>
        </w:rPr>
        <w:t>RTK</w:t>
      </w:r>
      <w:r>
        <w:rPr>
          <w:rFonts w:hint="eastAsia"/>
        </w:rPr>
        <w:t>技术通过对测站跟踪参考网（</w:t>
      </w:r>
      <w:r>
        <w:rPr>
          <w:rFonts w:hint="eastAsia"/>
        </w:rPr>
        <w:t>CORS</w:t>
      </w:r>
      <w:r>
        <w:rPr>
          <w:rFonts w:hint="eastAsia"/>
        </w:rPr>
        <w:t>）生成虚拟站或</w:t>
      </w:r>
      <w:del w:id="49" w:author="王 庆云" w:date="2022-04-17T18:06:00Z">
        <w:r w:rsidDel="00B36D7F">
          <w:rPr>
            <w:rFonts w:hint="eastAsia"/>
          </w:rPr>
          <w:delText>是</w:delText>
        </w:r>
      </w:del>
      <w:r>
        <w:rPr>
          <w:rFonts w:hint="eastAsia"/>
        </w:rPr>
        <w:t>区域改正数信息，大大改善了原有</w:t>
      </w:r>
      <w:r>
        <w:rPr>
          <w:rFonts w:hint="eastAsia"/>
        </w:rPr>
        <w:t>RTK</w:t>
      </w:r>
      <w:r>
        <w:rPr>
          <w:rFonts w:hint="eastAsia"/>
        </w:rPr>
        <w:t>的服务范围</w:t>
      </w:r>
      <w:r w:rsidR="00977694">
        <w:rPr>
          <w:rFonts w:hint="eastAsia"/>
        </w:rPr>
        <w:t>（</w:t>
      </w:r>
      <w:r w:rsidR="00977694">
        <w:rPr>
          <w:rFonts w:hint="eastAsia"/>
        </w:rPr>
        <w:t>Vollath</w:t>
      </w:r>
      <w:r w:rsidR="00977694">
        <w:t xml:space="preserve"> </w:t>
      </w:r>
      <w:r w:rsidR="00977694">
        <w:rPr>
          <w:rFonts w:hint="eastAsia"/>
        </w:rPr>
        <w:t>et</w:t>
      </w:r>
      <w:r w:rsidR="00977694">
        <w:t xml:space="preserve"> al.</w:t>
      </w:r>
      <w:r w:rsidR="00977694">
        <w:rPr>
          <w:rFonts w:hint="eastAsia"/>
        </w:rPr>
        <w:t>，</w:t>
      </w:r>
      <w:r w:rsidR="00977694">
        <w:t>2000</w:t>
      </w:r>
      <w:r w:rsidR="00977694">
        <w:rPr>
          <w:rFonts w:hint="eastAsia"/>
        </w:rPr>
        <w:t>；</w:t>
      </w:r>
      <w:r w:rsidR="00977694">
        <w:rPr>
          <w:rFonts w:hint="eastAsia"/>
        </w:rPr>
        <w:t>Fotopoulos</w:t>
      </w:r>
      <w:r w:rsidR="00977694">
        <w:t xml:space="preserve"> </w:t>
      </w:r>
      <w:r w:rsidR="00977694">
        <w:rPr>
          <w:rFonts w:hint="eastAsia"/>
        </w:rPr>
        <w:t>and</w:t>
      </w:r>
      <w:r w:rsidR="00977694">
        <w:t xml:space="preserve"> </w:t>
      </w:r>
      <w:r w:rsidR="00977694">
        <w:rPr>
          <w:rFonts w:hint="eastAsia"/>
        </w:rPr>
        <w:t>Cannon</w:t>
      </w:r>
      <w:r w:rsidR="00977694">
        <w:rPr>
          <w:rFonts w:hint="eastAsia"/>
        </w:rPr>
        <w:t>，</w:t>
      </w:r>
      <w:r w:rsidR="00977694">
        <w:t>2001</w:t>
      </w:r>
      <w:r w:rsidR="00977694">
        <w:rPr>
          <w:rFonts w:hint="eastAsia"/>
        </w:rPr>
        <w:t>）</w:t>
      </w:r>
      <w:r>
        <w:rPr>
          <w:rFonts w:hint="eastAsia"/>
        </w:rPr>
        <w:t>。然而</w:t>
      </w:r>
      <w:r>
        <w:rPr>
          <w:rFonts w:hint="eastAsia"/>
        </w:rPr>
        <w:t>RTK</w:t>
      </w:r>
      <w:r>
        <w:rPr>
          <w:rFonts w:hint="eastAsia"/>
        </w:rPr>
        <w:t>技术中的双向通讯的模式限制了其进一步向更多用户提供实时定位服务。与此相反，另</w:t>
      </w:r>
      <w:r>
        <w:rPr>
          <w:rFonts w:hint="eastAsia"/>
        </w:rPr>
        <w:lastRenderedPageBreak/>
        <w:t>一种</w:t>
      </w:r>
      <w:r>
        <w:rPr>
          <w:rFonts w:hint="eastAsia"/>
        </w:rPr>
        <w:t>GNSS</w:t>
      </w:r>
      <w:r>
        <w:rPr>
          <w:rFonts w:hint="eastAsia"/>
        </w:rPr>
        <w:t>定位技术，精密单点定位（</w:t>
      </w:r>
      <w:r>
        <w:rPr>
          <w:rFonts w:hint="eastAsia"/>
        </w:rPr>
        <w:t>Precise</w:t>
      </w:r>
      <w:r>
        <w:t xml:space="preserve"> </w:t>
      </w:r>
      <w:r>
        <w:rPr>
          <w:rFonts w:hint="eastAsia"/>
        </w:rPr>
        <w:t>Point</w:t>
      </w:r>
      <w:r>
        <w:t xml:space="preserve"> </w:t>
      </w:r>
      <w:r>
        <w:rPr>
          <w:rFonts w:hint="eastAsia"/>
        </w:rPr>
        <w:t>Positioning</w:t>
      </w:r>
      <w:r>
        <w:rPr>
          <w:rFonts w:hint="eastAsia"/>
        </w:rPr>
        <w:t>，</w:t>
      </w:r>
      <w:r>
        <w:rPr>
          <w:rFonts w:hint="eastAsia"/>
        </w:rPr>
        <w:t>PPP</w:t>
      </w:r>
      <w:r>
        <w:rPr>
          <w:rFonts w:hint="eastAsia"/>
        </w:rPr>
        <w:t>）方法，通过采用高精度服务端产品（精密轨道</w:t>
      </w:r>
      <w:r>
        <w:rPr>
          <w:rFonts w:hint="eastAsia"/>
        </w:rPr>
        <w:t>/</w:t>
      </w:r>
      <w:r>
        <w:rPr>
          <w:rFonts w:hint="eastAsia"/>
        </w:rPr>
        <w:t>钟差等），便可以仅依赖单台接收机和单向数据通讯的方式实现全球性范围内的实时厘米级定位服务</w:t>
      </w:r>
      <w:r w:rsidR="00977694">
        <w:rPr>
          <w:rFonts w:hint="eastAsia"/>
        </w:rPr>
        <w:t>（</w:t>
      </w:r>
      <w:r w:rsidR="00977694">
        <w:rPr>
          <w:rFonts w:hint="eastAsia"/>
        </w:rPr>
        <w:t>Zumbeger</w:t>
      </w:r>
      <w:r w:rsidR="00977694">
        <w:t xml:space="preserve"> et al</w:t>
      </w:r>
      <w:r w:rsidR="00977694">
        <w:rPr>
          <w:rFonts w:hint="eastAsia"/>
        </w:rPr>
        <w:t>，</w:t>
      </w:r>
      <w:r w:rsidR="00977694">
        <w:t>1997</w:t>
      </w:r>
      <w:r w:rsidR="00977694">
        <w:rPr>
          <w:rFonts w:hint="eastAsia"/>
        </w:rPr>
        <w:t>；刘经南等，</w:t>
      </w:r>
      <w:r w:rsidR="00977694">
        <w:t>2002</w:t>
      </w:r>
      <w:r w:rsidR="00977694">
        <w:rPr>
          <w:rFonts w:hint="eastAsia"/>
        </w:rPr>
        <w:t>）</w:t>
      </w:r>
      <w:r>
        <w:rPr>
          <w:rFonts w:hint="eastAsia"/>
        </w:rPr>
        <w:t>，在对全球范围内海量用户提供实时定位服务方面具有极大的优势。</w:t>
      </w:r>
      <w:r>
        <w:rPr>
          <w:rFonts w:hint="eastAsia"/>
        </w:rPr>
        <w:t>PPP</w:t>
      </w:r>
      <w:r>
        <w:rPr>
          <w:rFonts w:hint="eastAsia"/>
        </w:rPr>
        <w:t>方法也因此被广泛应用在了科学研究（地震监测、低轨卫星精密定轨以及大地形变监测等）和工程应用（滑坡预警、精准农业以及智能交通等）中</w:t>
      </w:r>
      <w:r w:rsidR="00977694">
        <w:rPr>
          <w:rFonts w:hint="eastAsia"/>
        </w:rPr>
        <w:t>（</w:t>
      </w:r>
      <w:r w:rsidR="00977694">
        <w:rPr>
          <w:rFonts w:hint="eastAsia"/>
        </w:rPr>
        <w:t>Kouba</w:t>
      </w:r>
      <w:r w:rsidR="00977694">
        <w:rPr>
          <w:rFonts w:hint="eastAsia"/>
        </w:rPr>
        <w:t>等，</w:t>
      </w:r>
      <w:r w:rsidR="00977694">
        <w:rPr>
          <w:rFonts w:hint="eastAsia"/>
        </w:rPr>
        <w:t>2</w:t>
      </w:r>
      <w:r w:rsidR="00977694">
        <w:t>001</w:t>
      </w:r>
      <w:r w:rsidR="00977694">
        <w:rPr>
          <w:rFonts w:hint="eastAsia"/>
        </w:rPr>
        <w:t>；刘焱雄，</w:t>
      </w:r>
      <w:r w:rsidR="00977694">
        <w:rPr>
          <w:rFonts w:hint="eastAsia"/>
        </w:rPr>
        <w:t>2</w:t>
      </w:r>
      <w:r w:rsidR="00977694">
        <w:t>005</w:t>
      </w:r>
      <w:r w:rsidR="00977694">
        <w:rPr>
          <w:rFonts w:hint="eastAsia"/>
        </w:rPr>
        <w:t>；程世来等，</w:t>
      </w:r>
      <w:r w:rsidR="00977694">
        <w:rPr>
          <w:rFonts w:hint="eastAsia"/>
        </w:rPr>
        <w:t>2</w:t>
      </w:r>
      <w:r w:rsidR="00977694">
        <w:t>007</w:t>
      </w:r>
      <w:r w:rsidR="00977694">
        <w:rPr>
          <w:rFonts w:hint="eastAsia"/>
        </w:rPr>
        <w:t>；</w:t>
      </w:r>
      <w:r w:rsidR="00977694">
        <w:rPr>
          <w:rFonts w:hint="eastAsia"/>
        </w:rPr>
        <w:t>Zhang</w:t>
      </w:r>
      <w:r w:rsidR="00977694">
        <w:t xml:space="preserve"> </w:t>
      </w:r>
      <w:r w:rsidR="00977694">
        <w:rPr>
          <w:rFonts w:hint="eastAsia"/>
        </w:rPr>
        <w:t>et</w:t>
      </w:r>
      <w:r w:rsidR="00977694">
        <w:t xml:space="preserve"> al.</w:t>
      </w:r>
      <w:r w:rsidR="00977694">
        <w:rPr>
          <w:rFonts w:hint="eastAsia"/>
        </w:rPr>
        <w:t>，</w:t>
      </w:r>
      <w:r w:rsidR="00977694">
        <w:rPr>
          <w:rFonts w:hint="eastAsia"/>
        </w:rPr>
        <w:t>2</w:t>
      </w:r>
      <w:r w:rsidR="00977694">
        <w:t>007</w:t>
      </w:r>
      <w:r w:rsidR="00977694">
        <w:rPr>
          <w:rFonts w:hint="eastAsia"/>
        </w:rPr>
        <w:t>；韩保民等，</w:t>
      </w:r>
      <w:r w:rsidR="00977694">
        <w:rPr>
          <w:rFonts w:hint="eastAsia"/>
        </w:rPr>
        <w:t>2</w:t>
      </w:r>
      <w:r w:rsidR="00977694">
        <w:t>007</w:t>
      </w:r>
      <w:r w:rsidR="00977694">
        <w:rPr>
          <w:rFonts w:hint="eastAsia"/>
        </w:rPr>
        <w:t>；</w:t>
      </w:r>
      <w:r w:rsidR="00977694">
        <w:rPr>
          <w:rFonts w:hint="eastAsia"/>
        </w:rPr>
        <w:t>Bock</w:t>
      </w:r>
      <w:r w:rsidR="00977694">
        <w:t xml:space="preserve"> </w:t>
      </w:r>
      <w:r w:rsidR="00977694">
        <w:rPr>
          <w:rFonts w:hint="eastAsia"/>
        </w:rPr>
        <w:t>et</w:t>
      </w:r>
      <w:r w:rsidR="00977694">
        <w:t xml:space="preserve"> al.</w:t>
      </w:r>
      <w:r w:rsidR="00977694">
        <w:rPr>
          <w:rFonts w:hint="eastAsia"/>
        </w:rPr>
        <w:t>，</w:t>
      </w:r>
      <w:r w:rsidR="00977694">
        <w:rPr>
          <w:rFonts w:hint="eastAsia"/>
        </w:rPr>
        <w:t>2</w:t>
      </w:r>
      <w:r w:rsidR="00977694">
        <w:t>011</w:t>
      </w:r>
      <w:r w:rsidR="00977694">
        <w:rPr>
          <w:rFonts w:hint="eastAsia"/>
        </w:rPr>
        <w:t>）</w:t>
      </w:r>
      <w:r>
        <w:rPr>
          <w:rFonts w:hint="eastAsia"/>
        </w:rPr>
        <w:t>。</w:t>
      </w:r>
    </w:p>
    <w:p w14:paraId="4985CCC9" w14:textId="74F3E009" w:rsidR="00977694" w:rsidRDefault="00977694" w:rsidP="00977694">
      <w:pPr>
        <w:spacing w:before="60" w:after="60"/>
        <w:ind w:firstLine="480"/>
      </w:pPr>
      <w:r>
        <w:rPr>
          <w:rFonts w:hint="eastAsia"/>
        </w:rPr>
        <w:t>随着近年来自动驾驶、智慧城市、无人机配送等高新兴技术产业的不断涌现，人类对实时高精度位置服务信息的需求呈现了“爆发式”增长，尤其对</w:t>
      </w:r>
      <w:r>
        <w:rPr>
          <w:rFonts w:hint="eastAsia"/>
        </w:rPr>
        <w:t>GNSS</w:t>
      </w:r>
      <w:r>
        <w:rPr>
          <w:rFonts w:hint="eastAsia"/>
        </w:rPr>
        <w:t>提供的导航定位技术中的实时性和精准性提出了更高要求。</w:t>
      </w:r>
      <w:r>
        <w:rPr>
          <w:rFonts w:hint="eastAsia"/>
        </w:rPr>
        <w:t>PPP</w:t>
      </w:r>
      <w:r>
        <w:rPr>
          <w:rFonts w:hint="eastAsia"/>
        </w:rPr>
        <w:t>技术和</w:t>
      </w:r>
      <w:del w:id="50" w:author="王 庆云" w:date="2022-04-17T18:09:00Z">
        <w:r w:rsidDel="00B36D7F">
          <w:rPr>
            <w:rFonts w:hint="eastAsia"/>
          </w:rPr>
          <w:delText>乃至</w:delText>
        </w:r>
      </w:del>
      <w:r>
        <w:rPr>
          <w:rFonts w:hint="eastAsia"/>
        </w:rPr>
        <w:t>后来发展的</w:t>
      </w:r>
      <w:r>
        <w:rPr>
          <w:rFonts w:hint="eastAsia"/>
        </w:rPr>
        <w:t>PPP</w:t>
      </w:r>
      <w:r>
        <w:t>-</w:t>
      </w:r>
      <w:r>
        <w:rPr>
          <w:rFonts w:hint="eastAsia"/>
        </w:rPr>
        <w:t>RTK</w:t>
      </w:r>
      <w:r>
        <w:rPr>
          <w:rFonts w:hint="eastAsia"/>
        </w:rPr>
        <w:t>等技术也在定位收敛时间、定位收敛后精度等问题上有了更多的研究和进展（</w:t>
      </w:r>
      <w:r>
        <w:rPr>
          <w:rFonts w:hint="eastAsia"/>
        </w:rPr>
        <w:t>Guo</w:t>
      </w:r>
      <w:r>
        <w:t xml:space="preserve"> et al.</w:t>
      </w:r>
      <w:r>
        <w:rPr>
          <w:rFonts w:hint="eastAsia"/>
        </w:rPr>
        <w:t>，</w:t>
      </w:r>
      <w:r>
        <w:t>2016</w:t>
      </w:r>
      <w:r>
        <w:rPr>
          <w:rFonts w:hint="eastAsia"/>
        </w:rPr>
        <w:t>；</w:t>
      </w:r>
      <w:r>
        <w:rPr>
          <w:rFonts w:hint="eastAsia"/>
        </w:rPr>
        <w:t>Deo</w:t>
      </w:r>
      <w:r>
        <w:t>-El-Mowafy</w:t>
      </w:r>
      <w:r>
        <w:rPr>
          <w:rFonts w:hint="eastAsia"/>
        </w:rPr>
        <w:t>，</w:t>
      </w:r>
      <w:r>
        <w:rPr>
          <w:rFonts w:hint="eastAsia"/>
        </w:rPr>
        <w:t>2</w:t>
      </w:r>
      <w:r>
        <w:t>018</w:t>
      </w:r>
      <w:r>
        <w:rPr>
          <w:rFonts w:hint="eastAsia"/>
        </w:rPr>
        <w:t>；</w:t>
      </w:r>
      <w:r>
        <w:rPr>
          <w:rFonts w:hint="eastAsia"/>
        </w:rPr>
        <w:t>Li</w:t>
      </w:r>
      <w:r>
        <w:t xml:space="preserve"> et al.</w:t>
      </w:r>
      <w:r>
        <w:rPr>
          <w:rFonts w:hint="eastAsia"/>
        </w:rPr>
        <w:t>，</w:t>
      </w:r>
      <w:r>
        <w:rPr>
          <w:rFonts w:hint="eastAsia"/>
        </w:rPr>
        <w:t>2</w:t>
      </w:r>
      <w:r>
        <w:t>018</w:t>
      </w:r>
      <w:r>
        <w:rPr>
          <w:rFonts w:hint="eastAsia"/>
        </w:rPr>
        <w:t>；</w:t>
      </w:r>
      <w:r>
        <w:rPr>
          <w:rFonts w:hint="eastAsia"/>
        </w:rPr>
        <w:t>Li</w:t>
      </w:r>
      <w:r>
        <w:t xml:space="preserve"> et al.</w:t>
      </w:r>
      <w:r>
        <w:rPr>
          <w:rFonts w:hint="eastAsia"/>
        </w:rPr>
        <w:t>，</w:t>
      </w:r>
      <w:r>
        <w:rPr>
          <w:rFonts w:hint="eastAsia"/>
        </w:rPr>
        <w:t>2</w:t>
      </w:r>
      <w:r>
        <w:t>019a</w:t>
      </w:r>
      <w:r>
        <w:rPr>
          <w:rFonts w:hint="eastAsia"/>
        </w:rPr>
        <w:t>；</w:t>
      </w:r>
      <w:r>
        <w:rPr>
          <w:rFonts w:hint="eastAsia"/>
        </w:rPr>
        <w:t>Liu</w:t>
      </w:r>
      <w:r>
        <w:t xml:space="preserve"> </w:t>
      </w:r>
      <w:r>
        <w:rPr>
          <w:rFonts w:hint="eastAsia"/>
        </w:rPr>
        <w:t>et</w:t>
      </w:r>
      <w:r>
        <w:t xml:space="preserve"> al.</w:t>
      </w:r>
      <w:r>
        <w:rPr>
          <w:rFonts w:hint="eastAsia"/>
        </w:rPr>
        <w:t>，</w:t>
      </w:r>
      <w:r>
        <w:rPr>
          <w:rFonts w:hint="eastAsia"/>
        </w:rPr>
        <w:t>2</w:t>
      </w:r>
      <w:r>
        <w:t>019</w:t>
      </w:r>
      <w:r>
        <w:rPr>
          <w:rFonts w:hint="eastAsia"/>
        </w:rPr>
        <w:t>；</w:t>
      </w:r>
      <w:r>
        <w:rPr>
          <w:rFonts w:hint="eastAsia"/>
        </w:rPr>
        <w:t>Li</w:t>
      </w:r>
      <w:r>
        <w:t xml:space="preserve"> </w:t>
      </w:r>
      <w:r>
        <w:rPr>
          <w:rFonts w:hint="eastAsia"/>
        </w:rPr>
        <w:t>et</w:t>
      </w:r>
      <w:r>
        <w:t xml:space="preserve"> </w:t>
      </w:r>
      <w:r>
        <w:rPr>
          <w:rFonts w:hint="eastAsia"/>
        </w:rPr>
        <w:t>al.</w:t>
      </w:r>
      <w:r>
        <w:rPr>
          <w:rFonts w:hint="eastAsia"/>
        </w:rPr>
        <w:t>，</w:t>
      </w:r>
      <w:r>
        <w:rPr>
          <w:rFonts w:hint="eastAsia"/>
        </w:rPr>
        <w:t>2</w:t>
      </w:r>
      <w:r>
        <w:t>020</w:t>
      </w:r>
      <w:r>
        <w:rPr>
          <w:rFonts w:hint="eastAsia"/>
        </w:rPr>
        <w:t>；</w:t>
      </w:r>
      <w:r>
        <w:rPr>
          <w:rFonts w:hint="eastAsia"/>
        </w:rPr>
        <w:t>L</w:t>
      </w:r>
      <w:r>
        <w:t>i et al.</w:t>
      </w:r>
      <w:r>
        <w:rPr>
          <w:rFonts w:hint="eastAsia"/>
        </w:rPr>
        <w:t>，</w:t>
      </w:r>
      <w:r>
        <w:rPr>
          <w:rFonts w:hint="eastAsia"/>
        </w:rPr>
        <w:t>2</w:t>
      </w:r>
      <w:r>
        <w:t>021</w:t>
      </w:r>
      <w:r>
        <w:rPr>
          <w:rFonts w:hint="eastAsia"/>
        </w:rPr>
        <w:t>），但这些技术的实时性和精确性在根本上都依赖于高精度的实时轨道</w:t>
      </w:r>
      <w:r>
        <w:rPr>
          <w:rFonts w:hint="eastAsia"/>
        </w:rPr>
        <w:t>/</w:t>
      </w:r>
      <w:r>
        <w:rPr>
          <w:rFonts w:hint="eastAsia"/>
        </w:rPr>
        <w:t>钟差服务。因此在当前情形下，提供持续稳定可靠的高精度实时轨道服务显得尤为重要。而目前常用的实时轨道服务仍采用传统的基于事后处理和实时预报的超快速轨道产品（</w:t>
      </w:r>
      <w:r>
        <w:rPr>
          <w:rFonts w:hint="eastAsia"/>
        </w:rPr>
        <w:t>M</w:t>
      </w:r>
      <w:r>
        <w:t>ontenbruck et al.</w:t>
      </w:r>
      <w:r>
        <w:rPr>
          <w:rFonts w:hint="eastAsia"/>
        </w:rPr>
        <w:t>，</w:t>
      </w:r>
      <w:r>
        <w:rPr>
          <w:rFonts w:hint="eastAsia"/>
        </w:rPr>
        <w:t>2</w:t>
      </w:r>
      <w:r>
        <w:t>000</w:t>
      </w:r>
      <w:r>
        <w:rPr>
          <w:rFonts w:hint="eastAsia"/>
        </w:rPr>
        <w:t>；赵齐乐，</w:t>
      </w:r>
      <w:r>
        <w:rPr>
          <w:rFonts w:hint="eastAsia"/>
        </w:rPr>
        <w:t>2</w:t>
      </w:r>
      <w:r>
        <w:t>004</w:t>
      </w:r>
      <w:r>
        <w:rPr>
          <w:rFonts w:hint="eastAsia"/>
        </w:rPr>
        <w:t>；</w:t>
      </w:r>
      <w:r>
        <w:rPr>
          <w:rFonts w:hint="eastAsia"/>
        </w:rPr>
        <w:t>Schut</w:t>
      </w:r>
      <w:r>
        <w:t>z et al.</w:t>
      </w:r>
      <w:r>
        <w:rPr>
          <w:rFonts w:hint="eastAsia"/>
        </w:rPr>
        <w:t>，</w:t>
      </w:r>
      <w:r>
        <w:t>2004</w:t>
      </w:r>
      <w:r>
        <w:rPr>
          <w:rFonts w:hint="eastAsia"/>
        </w:rPr>
        <w:t>），在实时性和精确性上存在着难以兼容的技术瓶颈，因此难以提升轨道精度、产品连续性。而基于滤波方法的实时轨道服务则逐渐展示了应用潜力，其根据实时观测数据逐历元解算模式在对保障实时轨道产品连续性和精度可靠性上有了独特的优势。除此之外，建设完成不久的</w:t>
      </w:r>
      <w:r>
        <w:rPr>
          <w:rFonts w:hint="eastAsia"/>
        </w:rPr>
        <w:t>BDS</w:t>
      </w:r>
      <w:r>
        <w:rPr>
          <w:rFonts w:hint="eastAsia"/>
        </w:rPr>
        <w:t>在提供高精度实时轨道服务</w:t>
      </w:r>
      <w:ins w:id="51" w:author="王 庆云" w:date="2022-04-17T19:44:00Z">
        <w:r w:rsidR="00EE60EF">
          <w:rPr>
            <w:rFonts w:hint="eastAsia"/>
          </w:rPr>
          <w:t>方面</w:t>
        </w:r>
      </w:ins>
      <w:r>
        <w:rPr>
          <w:rFonts w:hint="eastAsia"/>
        </w:rPr>
        <w:t>也存在较多的问题</w:t>
      </w:r>
      <w:ins w:id="52" w:author="王 庆云" w:date="2022-04-17T19:44:00Z">
        <w:r w:rsidR="00EE60EF">
          <w:rPr>
            <w:rFonts w:hint="eastAsia"/>
          </w:rPr>
          <w:t>。</w:t>
        </w:r>
      </w:ins>
      <w:ins w:id="53" w:author="王 庆云" w:date="2022-04-17T19:45:00Z">
        <w:r w:rsidR="00EE60EF">
          <w:rPr>
            <w:rFonts w:hint="eastAsia"/>
          </w:rPr>
          <w:t>由于</w:t>
        </w:r>
      </w:ins>
      <w:del w:id="54" w:author="王 庆云" w:date="2022-04-17T19:44:00Z">
        <w:r w:rsidDel="00EE60EF">
          <w:rPr>
            <w:rFonts w:hint="eastAsia"/>
          </w:rPr>
          <w:delText>，</w:delText>
        </w:r>
      </w:del>
      <w:ins w:id="55" w:author="王 庆云" w:date="2022-04-17T19:44:00Z">
        <w:r w:rsidR="00EE60EF">
          <w:rPr>
            <w:rFonts w:hint="eastAsia"/>
          </w:rPr>
          <w:t>BDS</w:t>
        </w:r>
      </w:ins>
      <w:del w:id="56" w:author="王 庆云" w:date="2022-04-17T19:44:00Z">
        <w:r w:rsidDel="00EE60EF">
          <w:rPr>
            <w:rFonts w:hint="eastAsia"/>
          </w:rPr>
          <w:delText>其</w:delText>
        </w:r>
      </w:del>
      <w:r>
        <w:rPr>
          <w:rFonts w:hint="eastAsia"/>
        </w:rPr>
        <w:t>采用了混合异构的星座模式，不论是</w:t>
      </w:r>
      <w:r>
        <w:rPr>
          <w:rFonts w:hint="eastAsia"/>
        </w:rPr>
        <w:t>GEO</w:t>
      </w:r>
      <w:r>
        <w:rPr>
          <w:rFonts w:hint="eastAsia"/>
        </w:rPr>
        <w:t>卫星</w:t>
      </w:r>
      <w:ins w:id="57" w:author="王 庆云" w:date="2022-04-17T19:44:00Z">
        <w:r w:rsidR="00EE60EF">
          <w:rPr>
            <w:rFonts w:hint="eastAsia"/>
          </w:rPr>
          <w:t>为</w:t>
        </w:r>
      </w:ins>
      <w:r>
        <w:rPr>
          <w:rFonts w:hint="eastAsia"/>
        </w:rPr>
        <w:t>维持静地轨道特性而进行的频繁轨道机动，还是</w:t>
      </w:r>
      <w:r>
        <w:rPr>
          <w:rFonts w:hint="eastAsia"/>
        </w:rPr>
        <w:t>IGSO</w:t>
      </w:r>
      <w:r>
        <w:rPr>
          <w:rFonts w:hint="eastAsia"/>
        </w:rPr>
        <w:t>和</w:t>
      </w:r>
      <w:r>
        <w:rPr>
          <w:rFonts w:hint="eastAsia"/>
        </w:rPr>
        <w:t>MEO</w:t>
      </w:r>
      <w:r>
        <w:rPr>
          <w:rFonts w:hint="eastAsia"/>
        </w:rPr>
        <w:t>卫星的偏航姿态机动与姿态模式切换（宋小勇，</w:t>
      </w:r>
      <w:r>
        <w:rPr>
          <w:rFonts w:hint="eastAsia"/>
        </w:rPr>
        <w:t>2</w:t>
      </w:r>
      <w:r>
        <w:t>009</w:t>
      </w:r>
      <w:r>
        <w:rPr>
          <w:rFonts w:hint="eastAsia"/>
        </w:rPr>
        <w:t>；郭靖，</w:t>
      </w:r>
      <w:r>
        <w:t>2014</w:t>
      </w:r>
      <w:r>
        <w:rPr>
          <w:rFonts w:hint="eastAsia"/>
        </w:rPr>
        <w:t>；戴小蕾，</w:t>
      </w:r>
      <w:r>
        <w:rPr>
          <w:rFonts w:hint="eastAsia"/>
        </w:rPr>
        <w:t>2</w:t>
      </w:r>
      <w:r>
        <w:t>016</w:t>
      </w:r>
      <w:r>
        <w:rPr>
          <w:rFonts w:hint="eastAsia"/>
        </w:rPr>
        <w:t>），都导致了传统超快轨道产品实时预报部分的轨道精度严重降低甚至无法正常使用，也给实时轨道服务的可用性和可靠性带来了挑战。另一方面，随着多频多星座及地面跟踪站的不断发展，</w:t>
      </w:r>
      <w:r>
        <w:rPr>
          <w:rFonts w:hint="eastAsia"/>
        </w:rPr>
        <w:t>GNSS</w:t>
      </w:r>
      <w:r>
        <w:rPr>
          <w:rFonts w:hint="eastAsia"/>
        </w:rPr>
        <w:t>观测数据的成倍增加，进一步加剧</w:t>
      </w:r>
      <w:r>
        <w:rPr>
          <w:rFonts w:hint="eastAsia"/>
        </w:rPr>
        <w:t>GNSS</w:t>
      </w:r>
      <w:r>
        <w:rPr>
          <w:rFonts w:hint="eastAsia"/>
        </w:rPr>
        <w:t>数据处理的计算耗时，也对轨道服务的实时处理性能提出了新的要求。</w:t>
      </w:r>
    </w:p>
    <w:p w14:paraId="2D0E286B" w14:textId="29A43033" w:rsidR="00281087" w:rsidRPr="004411B9" w:rsidRDefault="00C50087" w:rsidP="005D0C64">
      <w:pPr>
        <w:spacing w:before="60" w:after="60"/>
        <w:ind w:firstLine="480"/>
      </w:pPr>
      <w:r>
        <w:rPr>
          <w:rFonts w:hint="eastAsia"/>
        </w:rPr>
        <w:t>综上所述</w:t>
      </w:r>
      <w:r w:rsidR="00136F36">
        <w:rPr>
          <w:rFonts w:hint="eastAsia"/>
        </w:rPr>
        <w:t>，建立</w:t>
      </w:r>
      <w:r w:rsidR="00136F36">
        <w:rPr>
          <w:rFonts w:hint="eastAsia"/>
        </w:rPr>
        <w:t>GNSS</w:t>
      </w:r>
      <w:r w:rsidR="00136F36">
        <w:rPr>
          <w:rFonts w:hint="eastAsia"/>
        </w:rPr>
        <w:t>系统的实时高精度定位服务的重要前提是</w:t>
      </w:r>
      <w:r w:rsidR="00707CA2">
        <w:rPr>
          <w:rFonts w:hint="eastAsia"/>
        </w:rPr>
        <w:t>提供实时高精度导航卫星轨道服务</w:t>
      </w:r>
      <w:ins w:id="58" w:author="王 庆云" w:date="2022-04-17T19:47:00Z">
        <w:r w:rsidR="00EE60EF">
          <w:rPr>
            <w:rFonts w:hint="eastAsia"/>
          </w:rPr>
          <w:t>。</w:t>
        </w:r>
      </w:ins>
      <w:del w:id="59" w:author="王 庆云" w:date="2022-04-17T19:47:00Z">
        <w:r w:rsidR="005D0C64" w:rsidDel="00EE60EF">
          <w:rPr>
            <w:rFonts w:hint="eastAsia"/>
          </w:rPr>
          <w:delText>，</w:delText>
        </w:r>
      </w:del>
      <w:r w:rsidR="00136F36">
        <w:rPr>
          <w:rFonts w:hint="eastAsia"/>
        </w:rPr>
        <w:t>因此深入开展基于滤波的导航卫星实时定轨</w:t>
      </w:r>
      <w:r w:rsidR="007A18B7">
        <w:rPr>
          <w:rFonts w:hint="eastAsia"/>
        </w:rPr>
        <w:t>的</w:t>
      </w:r>
      <w:r w:rsidR="00136F36">
        <w:rPr>
          <w:rFonts w:hint="eastAsia"/>
        </w:rPr>
        <w:t>方法</w:t>
      </w:r>
      <w:r w:rsidR="007A18B7">
        <w:rPr>
          <w:rFonts w:hint="eastAsia"/>
        </w:rPr>
        <w:t>研究</w:t>
      </w:r>
      <w:r w:rsidR="00136F36">
        <w:rPr>
          <w:rFonts w:hint="eastAsia"/>
        </w:rPr>
        <w:t>，</w:t>
      </w:r>
      <w:r w:rsidR="00173884">
        <w:rPr>
          <w:rFonts w:hint="eastAsia"/>
        </w:rPr>
        <w:t>重点</w:t>
      </w:r>
      <w:r w:rsidR="005D0C64">
        <w:rPr>
          <w:rFonts w:hint="eastAsia"/>
        </w:rPr>
        <w:t>梳理分析其中关键环节的原理和方法</w:t>
      </w:r>
      <w:r w:rsidR="00173884">
        <w:rPr>
          <w:rFonts w:hint="eastAsia"/>
        </w:rPr>
        <w:t>，</w:t>
      </w:r>
      <w:r>
        <w:rPr>
          <w:rFonts w:hint="eastAsia"/>
        </w:rPr>
        <w:t>构建</w:t>
      </w:r>
      <w:r w:rsidR="00173884">
        <w:rPr>
          <w:rFonts w:hint="eastAsia"/>
        </w:rPr>
        <w:t>一套</w:t>
      </w:r>
      <w:r w:rsidR="006D561E">
        <w:rPr>
          <w:rFonts w:hint="eastAsia"/>
        </w:rPr>
        <w:t>完整的</w:t>
      </w:r>
      <w:r w:rsidR="00173884">
        <w:rPr>
          <w:rFonts w:hint="eastAsia"/>
        </w:rPr>
        <w:t>基于滤波的</w:t>
      </w:r>
      <w:r>
        <w:rPr>
          <w:rFonts w:hint="eastAsia"/>
        </w:rPr>
        <w:t>实时</w:t>
      </w:r>
      <w:r>
        <w:rPr>
          <w:rFonts w:hint="eastAsia"/>
        </w:rPr>
        <w:t>GNSS</w:t>
      </w:r>
      <w:r>
        <w:rPr>
          <w:rFonts w:hint="eastAsia"/>
        </w:rPr>
        <w:t>轨道</w:t>
      </w:r>
      <w:r w:rsidR="006D561E">
        <w:rPr>
          <w:rFonts w:hint="eastAsia"/>
        </w:rPr>
        <w:t>的高效</w:t>
      </w:r>
      <w:r w:rsidR="005D0C64">
        <w:rPr>
          <w:rFonts w:hint="eastAsia"/>
        </w:rPr>
        <w:t>处理</w:t>
      </w:r>
      <w:r>
        <w:rPr>
          <w:rFonts w:hint="eastAsia"/>
        </w:rPr>
        <w:t>平台</w:t>
      </w:r>
      <w:r w:rsidR="005D0C64">
        <w:rPr>
          <w:rFonts w:hint="eastAsia"/>
        </w:rPr>
        <w:t>，提升</w:t>
      </w:r>
      <w:ins w:id="60" w:author="王 庆云" w:date="2022-04-17T19:47:00Z">
        <w:r w:rsidR="00EE60EF">
          <w:rPr>
            <w:rFonts w:hint="eastAsia"/>
          </w:rPr>
          <w:t>BDS</w:t>
        </w:r>
      </w:ins>
      <w:del w:id="61" w:author="王 庆云" w:date="2022-04-17T19:47:00Z">
        <w:r w:rsidR="005D0C64" w:rsidDel="00EE60EF">
          <w:rPr>
            <w:rFonts w:hint="eastAsia"/>
          </w:rPr>
          <w:delText>北斗</w:delText>
        </w:r>
      </w:del>
      <w:r w:rsidR="005D0C64">
        <w:rPr>
          <w:rFonts w:hint="eastAsia"/>
        </w:rPr>
        <w:t>/</w:t>
      </w:r>
      <w:r w:rsidR="005D0C64">
        <w:t>GNSS</w:t>
      </w:r>
      <w:r w:rsidR="005D0C64">
        <w:rPr>
          <w:rFonts w:hint="eastAsia"/>
        </w:rPr>
        <w:t>轨道</w:t>
      </w:r>
      <w:r w:rsidR="006D561E">
        <w:rPr>
          <w:rFonts w:hint="eastAsia"/>
        </w:rPr>
        <w:t>的实时</w:t>
      </w:r>
      <w:r w:rsidR="005D0C64">
        <w:rPr>
          <w:rFonts w:hint="eastAsia"/>
        </w:rPr>
        <w:t>服务性能，</w:t>
      </w:r>
      <w:r w:rsidR="00DE6E0A">
        <w:rPr>
          <w:rFonts w:hint="eastAsia"/>
        </w:rPr>
        <w:t>既</w:t>
      </w:r>
      <w:r w:rsidR="005D0C64">
        <w:rPr>
          <w:rFonts w:hint="eastAsia"/>
        </w:rPr>
        <w:t>符合当前社会发展</w:t>
      </w:r>
      <w:r w:rsidR="006D561E">
        <w:rPr>
          <w:rFonts w:hint="eastAsia"/>
        </w:rPr>
        <w:t>的需求，也具有重要的科学研究意义。</w:t>
      </w:r>
    </w:p>
    <w:p w14:paraId="13314BD8" w14:textId="77777777" w:rsidR="00AA32E4" w:rsidRDefault="00AA32E4" w:rsidP="00596A6E">
      <w:pPr>
        <w:pStyle w:val="2"/>
      </w:pPr>
      <w:bookmarkStart w:id="62" w:name="_Toc101082632"/>
      <w:r>
        <w:rPr>
          <w:rFonts w:hint="eastAsia"/>
        </w:rPr>
        <w:t>GNSS</w:t>
      </w:r>
      <w:r>
        <w:rPr>
          <w:rFonts w:hint="eastAsia"/>
        </w:rPr>
        <w:t>实时轨道</w:t>
      </w:r>
      <w:r w:rsidR="003B683D">
        <w:rPr>
          <w:rFonts w:hint="eastAsia"/>
        </w:rPr>
        <w:t>服务</w:t>
      </w:r>
      <w:r>
        <w:rPr>
          <w:rFonts w:hint="eastAsia"/>
        </w:rPr>
        <w:t>的国内外服务现状</w:t>
      </w:r>
      <w:bookmarkEnd w:id="62"/>
    </w:p>
    <w:p w14:paraId="65374F12" w14:textId="685F18BB" w:rsidR="002709B5" w:rsidRPr="002709B5" w:rsidRDefault="002709B5" w:rsidP="002709B5">
      <w:pPr>
        <w:spacing w:before="60" w:after="60"/>
        <w:ind w:firstLine="480"/>
      </w:pPr>
      <w:r>
        <w:rPr>
          <w:rFonts w:hint="eastAsia"/>
        </w:rPr>
        <w:t>导航卫星精密轨道的相关研究从上个世纪五十年代开始，经过半个多世纪的发展，</w:t>
      </w:r>
      <w:r>
        <w:rPr>
          <w:rFonts w:hint="eastAsia"/>
        </w:rPr>
        <w:lastRenderedPageBreak/>
        <w:t>其相关</w:t>
      </w:r>
      <w:r w:rsidR="00396657">
        <w:rPr>
          <w:rFonts w:hint="eastAsia"/>
        </w:rPr>
        <w:t>的轨道参数估计</w:t>
      </w:r>
      <w:r>
        <w:rPr>
          <w:rFonts w:hint="eastAsia"/>
        </w:rPr>
        <w:t>理论、轨道动力学参数模型、轨道预报模型等都得到了不断</w:t>
      </w:r>
      <w:del w:id="63" w:author="王 庆云" w:date="2022-04-17T19:48:00Z">
        <w:r w:rsidDel="00B77DB8">
          <w:rPr>
            <w:rFonts w:hint="eastAsia"/>
          </w:rPr>
          <w:delText>的</w:delText>
        </w:r>
      </w:del>
      <w:r>
        <w:rPr>
          <w:rFonts w:hint="eastAsia"/>
        </w:rPr>
        <w:t>完善，导航卫星的轨道精度也随之提高。</w:t>
      </w:r>
      <w:ins w:id="64" w:author="王 庆云" w:date="2022-04-17T19:48:00Z">
        <w:r w:rsidR="00B77DB8">
          <w:rPr>
            <w:rFonts w:hint="eastAsia"/>
          </w:rPr>
          <w:t>与此同时，</w:t>
        </w:r>
      </w:ins>
      <w:del w:id="65" w:author="王 庆云" w:date="2022-04-17T19:48:00Z">
        <w:r w:rsidDel="00B77DB8">
          <w:rPr>
            <w:rFonts w:hint="eastAsia"/>
          </w:rPr>
          <w:delText>而</w:delText>
        </w:r>
      </w:del>
      <w:r>
        <w:rPr>
          <w:rFonts w:hint="eastAsia"/>
        </w:rPr>
        <w:t>导航卫星实时轨道服务也随着高精度</w:t>
      </w:r>
      <w:r>
        <w:rPr>
          <w:rFonts w:hint="eastAsia"/>
        </w:rPr>
        <w:t>GNSS</w:t>
      </w:r>
      <w:r>
        <w:rPr>
          <w:rFonts w:hint="eastAsia"/>
        </w:rPr>
        <w:t>实时定位需求的增长而变得日趋重要</w:t>
      </w:r>
      <w:ins w:id="66" w:author="王 庆云" w:date="2022-04-17T19:48:00Z">
        <w:r w:rsidR="00B77DB8">
          <w:rPr>
            <w:rFonts w:hint="eastAsia"/>
          </w:rPr>
          <w:t>。</w:t>
        </w:r>
      </w:ins>
      <w:del w:id="67" w:author="王 庆云" w:date="2022-04-17T19:48:00Z">
        <w:r w:rsidDel="00B77DB8">
          <w:rPr>
            <w:rFonts w:hint="eastAsia"/>
          </w:rPr>
          <w:delText>，</w:delText>
        </w:r>
      </w:del>
      <w:del w:id="68" w:author="王 庆云" w:date="2022-04-17T19:49:00Z">
        <w:r w:rsidDel="00B77DB8">
          <w:rPr>
            <w:rFonts w:hint="eastAsia"/>
          </w:rPr>
          <w:delText>就</w:delText>
        </w:r>
      </w:del>
      <w:r w:rsidR="00396657">
        <w:rPr>
          <w:rFonts w:hint="eastAsia"/>
        </w:rPr>
        <w:t>目前已有的实时轨道服务，根据其处理模式可以被归结为两类：基于超快速轨道的实时</w:t>
      </w:r>
      <w:r w:rsidR="0012477F">
        <w:rPr>
          <w:rFonts w:hint="eastAsia"/>
        </w:rPr>
        <w:t>轨道服务和基于滤波方法求解的实时轨道服务。前者主要针对事后数据进行批处理，后者则是对实时数据进行逐历元解算，有着本质的区别，接下来分别对这</w:t>
      </w:r>
      <w:r w:rsidR="001570C1">
        <w:rPr>
          <w:rFonts w:hint="eastAsia"/>
        </w:rPr>
        <w:t>两种处理模式的研究现状进行相应介绍。</w:t>
      </w:r>
    </w:p>
    <w:p w14:paraId="15E148D2" w14:textId="77777777" w:rsidR="00AA32E4" w:rsidRDefault="00AA32E4" w:rsidP="001C5752">
      <w:pPr>
        <w:pStyle w:val="3"/>
      </w:pPr>
      <w:bookmarkStart w:id="69" w:name="_Toc101082633"/>
      <w:r>
        <w:rPr>
          <w:rFonts w:hint="eastAsia"/>
        </w:rPr>
        <w:t>超快速轨道实时服务研究现状</w:t>
      </w:r>
      <w:bookmarkEnd w:id="69"/>
    </w:p>
    <w:p w14:paraId="7EB36D9D" w14:textId="77777777" w:rsidR="00D573B8" w:rsidRDefault="00292D55" w:rsidP="00D573B8">
      <w:pPr>
        <w:spacing w:before="60" w:after="60"/>
        <w:ind w:firstLine="480"/>
      </w:pPr>
      <w:r>
        <w:rPr>
          <w:rFonts w:hint="eastAsia"/>
        </w:rPr>
        <w:t>国际</w:t>
      </w:r>
      <w:r>
        <w:rPr>
          <w:rFonts w:hint="eastAsia"/>
        </w:rPr>
        <w:t>GNSS</w:t>
      </w:r>
      <w:r>
        <w:rPr>
          <w:rFonts w:hint="eastAsia"/>
        </w:rPr>
        <w:t>组织</w:t>
      </w:r>
      <w:r w:rsidR="00F461D6">
        <w:rPr>
          <w:rFonts w:hint="eastAsia"/>
        </w:rPr>
        <w:t>（</w:t>
      </w:r>
      <w:r w:rsidR="00F461D6">
        <w:rPr>
          <w:rFonts w:hint="eastAsia"/>
        </w:rPr>
        <w:t>International</w:t>
      </w:r>
      <w:r w:rsidR="00F461D6">
        <w:t xml:space="preserve"> </w:t>
      </w:r>
      <w:r w:rsidR="00F461D6">
        <w:rPr>
          <w:rFonts w:hint="eastAsia"/>
        </w:rPr>
        <w:t>GNSS</w:t>
      </w:r>
      <w:r w:rsidR="00F461D6">
        <w:t xml:space="preserve"> </w:t>
      </w:r>
      <w:r w:rsidR="00F461D6">
        <w:rPr>
          <w:rFonts w:hint="eastAsia"/>
        </w:rPr>
        <w:t>Service</w:t>
      </w:r>
      <w:r w:rsidR="00F461D6">
        <w:rPr>
          <w:rFonts w:hint="eastAsia"/>
        </w:rPr>
        <w:t>，</w:t>
      </w:r>
      <w:r w:rsidR="00F461D6">
        <w:rPr>
          <w:rFonts w:hint="eastAsia"/>
        </w:rPr>
        <w:t>IGS</w:t>
      </w:r>
      <w:r w:rsidR="00F461D6">
        <w:rPr>
          <w:rFonts w:hint="eastAsia"/>
        </w:rPr>
        <w:t>）于上世纪</w:t>
      </w:r>
      <w:r w:rsidR="00F461D6">
        <w:rPr>
          <w:rFonts w:hint="eastAsia"/>
        </w:rPr>
        <w:t>9</w:t>
      </w:r>
      <w:r w:rsidR="00F461D6">
        <w:t>0</w:t>
      </w:r>
      <w:r w:rsidR="00F461D6">
        <w:rPr>
          <w:rFonts w:hint="eastAsia"/>
        </w:rPr>
        <w:t>年代成立后，开始向全球用户提供了包含</w:t>
      </w:r>
      <w:r w:rsidR="00F461D6">
        <w:rPr>
          <w:rFonts w:hint="eastAsia"/>
        </w:rPr>
        <w:t>GPS</w:t>
      </w:r>
      <w:r w:rsidR="00F461D6">
        <w:rPr>
          <w:rFonts w:hint="eastAsia"/>
        </w:rPr>
        <w:t>和</w:t>
      </w:r>
      <w:r w:rsidR="00F461D6">
        <w:rPr>
          <w:rFonts w:hint="eastAsia"/>
        </w:rPr>
        <w:t>GLONASS</w:t>
      </w:r>
      <w:r w:rsidR="00F461D6">
        <w:rPr>
          <w:rFonts w:hint="eastAsia"/>
        </w:rPr>
        <w:t>在内的卫星轨道精密产品</w:t>
      </w:r>
      <w:r w:rsidR="00C441B2">
        <w:rPr>
          <w:rFonts w:hint="eastAsia"/>
        </w:rPr>
        <w:t>（</w:t>
      </w:r>
      <w:r w:rsidR="00C441B2">
        <w:rPr>
          <w:rFonts w:hint="eastAsia"/>
        </w:rPr>
        <w:t>Beutler</w:t>
      </w:r>
      <w:r w:rsidR="00C441B2">
        <w:t xml:space="preserve"> et al. 1995</w:t>
      </w:r>
      <w:r w:rsidR="00C441B2">
        <w:rPr>
          <w:rFonts w:hint="eastAsia"/>
        </w:rPr>
        <w:t>）</w:t>
      </w:r>
      <w:r w:rsidR="00F461D6">
        <w:rPr>
          <w:rFonts w:hint="eastAsia"/>
        </w:rPr>
        <w:t>。</w:t>
      </w:r>
      <w:r w:rsidR="00C441B2">
        <w:rPr>
          <w:rFonts w:hint="eastAsia"/>
        </w:rPr>
        <w:t>轨道产品根据其更新延迟</w:t>
      </w:r>
      <w:r w:rsidR="00906DA4">
        <w:rPr>
          <w:rFonts w:hint="eastAsia"/>
        </w:rPr>
        <w:t>和频率</w:t>
      </w:r>
      <w:r w:rsidR="00C441B2">
        <w:rPr>
          <w:rFonts w:hint="eastAsia"/>
        </w:rPr>
        <w:t>可以分为超快速轨道产品（</w:t>
      </w:r>
      <w:r w:rsidR="00C441B2">
        <w:rPr>
          <w:rFonts w:hint="eastAsia"/>
        </w:rPr>
        <w:t>Ultra</w:t>
      </w:r>
      <w:r w:rsidR="00C441B2">
        <w:t>-</w:t>
      </w:r>
      <w:r w:rsidR="00C441B2">
        <w:rPr>
          <w:rFonts w:hint="eastAsia"/>
        </w:rPr>
        <w:t>Rapid</w:t>
      </w:r>
      <w:r w:rsidR="00C441B2">
        <w:rPr>
          <w:rFonts w:hint="eastAsia"/>
        </w:rPr>
        <w:t>）、快速轨道产品（</w:t>
      </w:r>
      <w:r w:rsidR="00C441B2">
        <w:rPr>
          <w:rFonts w:hint="eastAsia"/>
        </w:rPr>
        <w:t>Rapid</w:t>
      </w:r>
      <w:r w:rsidR="00C441B2">
        <w:rPr>
          <w:rFonts w:hint="eastAsia"/>
        </w:rPr>
        <w:t>）以及事后（最终）轨道产品（</w:t>
      </w:r>
      <w:r w:rsidR="00C441B2">
        <w:rPr>
          <w:rFonts w:hint="eastAsia"/>
        </w:rPr>
        <w:t>Final</w:t>
      </w:r>
      <w:r w:rsidR="00C441B2">
        <w:rPr>
          <w:rFonts w:hint="eastAsia"/>
        </w:rPr>
        <w:t>）。</w:t>
      </w:r>
      <w:r w:rsidR="00BA396F">
        <w:rPr>
          <w:rFonts w:hint="eastAsia"/>
        </w:rPr>
        <w:t>其中</w:t>
      </w:r>
      <w:r w:rsidR="006B250E">
        <w:rPr>
          <w:rFonts w:hint="eastAsia"/>
        </w:rPr>
        <w:t>超快速轨道</w:t>
      </w:r>
      <w:r w:rsidR="00CE0A7A">
        <w:rPr>
          <w:rFonts w:hint="eastAsia"/>
        </w:rPr>
        <w:t>轨道相较于</w:t>
      </w:r>
      <w:r w:rsidR="00445C64">
        <w:rPr>
          <w:rFonts w:hint="eastAsia"/>
        </w:rPr>
        <w:t>快速和</w:t>
      </w:r>
      <w:r w:rsidR="00CE0A7A">
        <w:rPr>
          <w:rFonts w:hint="eastAsia"/>
        </w:rPr>
        <w:t>事后轨道产品，除了提供了观测弧段的卫星轨道信息，还</w:t>
      </w:r>
      <w:r w:rsidR="00CB7129">
        <w:rPr>
          <w:rFonts w:hint="eastAsia"/>
        </w:rPr>
        <w:t>给出了</w:t>
      </w:r>
      <w:r w:rsidR="006A22A2">
        <w:rPr>
          <w:rFonts w:hint="eastAsia"/>
        </w:rPr>
        <w:t>后续预报弧段的轨道</w:t>
      </w:r>
      <w:r w:rsidR="00CB7129">
        <w:rPr>
          <w:rFonts w:hint="eastAsia"/>
        </w:rPr>
        <w:t>信息以实现实时应用</w:t>
      </w:r>
      <w:r w:rsidR="00445C64">
        <w:rPr>
          <w:rFonts w:hint="eastAsia"/>
        </w:rPr>
        <w:t>。实际上，这些轨道产品的核心原理均是基于动力学模型的导航卫星精密轨道确定，即</w:t>
      </w:r>
      <w:r w:rsidR="006B250E">
        <w:rPr>
          <w:rFonts w:hint="eastAsia"/>
        </w:rPr>
        <w:t>利用连续弧段内全球分布的跟踪测站网的观测数据，采用整体最小二乘等最优估计方法，确定</w:t>
      </w:r>
      <w:r w:rsidR="00B3357A">
        <w:rPr>
          <w:rFonts w:hint="eastAsia"/>
        </w:rPr>
        <w:t>参考时刻的卫星轨道参数和动力学模型参数</w:t>
      </w:r>
      <w:r w:rsidR="00CC31E4">
        <w:rPr>
          <w:rFonts w:hint="eastAsia"/>
        </w:rPr>
        <w:t>，最终通过轨道积分获取整个弧段内的卫星轨道信息</w:t>
      </w:r>
      <w:r w:rsidR="00445C64">
        <w:rPr>
          <w:rFonts w:hint="eastAsia"/>
        </w:rPr>
        <w:t>（葛茂荣</w:t>
      </w:r>
      <w:r w:rsidR="00445C64">
        <w:rPr>
          <w:rFonts w:hint="eastAsia"/>
        </w:rPr>
        <w:t xml:space="preserve"> </w:t>
      </w:r>
      <w:r w:rsidR="00445C64">
        <w:t>1995</w:t>
      </w:r>
      <w:r w:rsidR="00445C64">
        <w:rPr>
          <w:rFonts w:hint="eastAsia"/>
        </w:rPr>
        <w:t>；</w:t>
      </w:r>
      <w:r w:rsidR="00445C64">
        <w:rPr>
          <w:rFonts w:hint="eastAsia"/>
        </w:rPr>
        <w:t>Montenbruck</w:t>
      </w:r>
      <w:r w:rsidR="00445C64">
        <w:t xml:space="preserve"> </w:t>
      </w:r>
      <w:r w:rsidR="00445C64">
        <w:rPr>
          <w:rFonts w:hint="eastAsia"/>
        </w:rPr>
        <w:t>and</w:t>
      </w:r>
      <w:r w:rsidR="00445C64">
        <w:t xml:space="preserve"> </w:t>
      </w:r>
      <w:r w:rsidR="00445C64">
        <w:rPr>
          <w:rFonts w:hint="eastAsia"/>
        </w:rPr>
        <w:t>Gill</w:t>
      </w:r>
      <w:r w:rsidR="00445C64">
        <w:t xml:space="preserve"> 2000</w:t>
      </w:r>
      <w:r w:rsidR="00445C64">
        <w:rPr>
          <w:rFonts w:hint="eastAsia"/>
        </w:rPr>
        <w:t>）</w:t>
      </w:r>
      <w:r w:rsidR="00B3357A">
        <w:rPr>
          <w:rFonts w:hint="eastAsia"/>
        </w:rPr>
        <w:t>。</w:t>
      </w:r>
      <w:r w:rsidR="00CC31E4">
        <w:rPr>
          <w:rFonts w:hint="eastAsia"/>
        </w:rPr>
        <w:t>因此，超快速轨道</w:t>
      </w:r>
      <w:r w:rsidR="007B0821">
        <w:rPr>
          <w:rFonts w:hint="eastAsia"/>
        </w:rPr>
        <w:t>产品</w:t>
      </w:r>
      <w:r w:rsidR="00CC31E4">
        <w:rPr>
          <w:rFonts w:hint="eastAsia"/>
        </w:rPr>
        <w:t>仅仅是</w:t>
      </w:r>
      <w:r w:rsidR="007B0821">
        <w:rPr>
          <w:rFonts w:hint="eastAsia"/>
        </w:rPr>
        <w:t>在</w:t>
      </w:r>
      <w:r w:rsidR="00CC31E4">
        <w:rPr>
          <w:rFonts w:hint="eastAsia"/>
        </w:rPr>
        <w:t>轨道积分过程</w:t>
      </w:r>
      <w:r w:rsidR="006A22A2">
        <w:rPr>
          <w:rFonts w:hint="eastAsia"/>
        </w:rPr>
        <w:t>中</w:t>
      </w:r>
      <w:r w:rsidR="00CC31E4">
        <w:rPr>
          <w:rFonts w:hint="eastAsia"/>
        </w:rPr>
        <w:t>进行了</w:t>
      </w:r>
      <w:r w:rsidR="004F11F9">
        <w:rPr>
          <w:rFonts w:hint="eastAsia"/>
        </w:rPr>
        <w:t>轨道</w:t>
      </w:r>
      <w:r w:rsidR="00CC31E4">
        <w:rPr>
          <w:rFonts w:hint="eastAsia"/>
        </w:rPr>
        <w:t>外推预报，从而实现了实时轨道服务。</w:t>
      </w:r>
    </w:p>
    <w:p w14:paraId="44810B42" w14:textId="0D9082EB" w:rsidR="00D573B8" w:rsidRPr="00D573B8" w:rsidRDefault="00ED76D1" w:rsidP="00B87D4F">
      <w:pPr>
        <w:spacing w:before="60" w:after="60"/>
        <w:ind w:firstLine="480"/>
      </w:pPr>
      <w:r>
        <w:rPr>
          <w:rFonts w:hint="eastAsia"/>
        </w:rPr>
        <w:t>超快速轨道的实时预报部分</w:t>
      </w:r>
      <w:r w:rsidR="002A5FD7">
        <w:rPr>
          <w:rFonts w:hint="eastAsia"/>
        </w:rPr>
        <w:t>轨道精度主要取决于动力学模型精度以及定轨弧长、预报弧长</w:t>
      </w:r>
      <w:del w:id="70" w:author="王 庆云" w:date="2022-04-17T19:53:00Z">
        <w:r w:rsidR="002A5FD7" w:rsidDel="004A111E">
          <w:rPr>
            <w:rFonts w:hint="eastAsia"/>
          </w:rPr>
          <w:delText>的影响。</w:delText>
        </w:r>
      </w:del>
      <w:ins w:id="71" w:author="王 庆云" w:date="2022-04-17T19:53:00Z">
        <w:r w:rsidR="004A111E">
          <w:rPr>
            <w:rFonts w:hint="eastAsia"/>
          </w:rPr>
          <w:t>，</w:t>
        </w:r>
      </w:ins>
      <w:del w:id="72" w:author="王 庆云" w:date="2022-04-17T19:53:00Z">
        <w:r w:rsidR="002A5FD7" w:rsidDel="004A111E">
          <w:rPr>
            <w:rFonts w:hint="eastAsia"/>
          </w:rPr>
          <w:delText>对于这些方面，</w:delText>
        </w:r>
      </w:del>
      <w:ins w:id="73" w:author="王 庆云" w:date="2022-04-17T19:53:00Z">
        <w:r w:rsidR="004A111E">
          <w:rPr>
            <w:rFonts w:hint="eastAsia"/>
          </w:rPr>
          <w:t>并且</w:t>
        </w:r>
      </w:ins>
      <w:r w:rsidR="002A5FD7">
        <w:rPr>
          <w:rFonts w:hint="eastAsia"/>
        </w:rPr>
        <w:t>许多学者都对此进行了相关研究。</w:t>
      </w:r>
      <w:del w:id="74" w:author="王 庆云" w:date="2022-04-17T19:53:00Z">
        <w:r w:rsidR="003B542F" w:rsidDel="004A111E">
          <w:rPr>
            <w:rFonts w:hint="eastAsia"/>
          </w:rPr>
          <w:delText>对于</w:delText>
        </w:r>
      </w:del>
      <w:r w:rsidR="005E7AD1">
        <w:rPr>
          <w:rFonts w:hint="eastAsia"/>
        </w:rPr>
        <w:t>动力学模型</w:t>
      </w:r>
      <w:del w:id="75" w:author="王 庆云" w:date="2022-04-17T19:53:00Z">
        <w:r w:rsidR="003B542F" w:rsidDel="004A111E">
          <w:rPr>
            <w:rFonts w:hint="eastAsia"/>
          </w:rPr>
          <w:delText>，其</w:delText>
        </w:r>
      </w:del>
      <w:r w:rsidR="00345E14">
        <w:rPr>
          <w:rFonts w:hint="eastAsia"/>
        </w:rPr>
        <w:t>主要描述了</w:t>
      </w:r>
      <w:r w:rsidR="005E7AD1">
        <w:rPr>
          <w:rFonts w:hint="eastAsia"/>
        </w:rPr>
        <w:t>导航卫星</w:t>
      </w:r>
      <w:r w:rsidR="00345E14">
        <w:rPr>
          <w:rFonts w:hint="eastAsia"/>
        </w:rPr>
        <w:t>运动中太阳光压摄动力的影响，</w:t>
      </w:r>
      <w:r w:rsidR="00611C06">
        <w:rPr>
          <w:rFonts w:hint="eastAsia"/>
        </w:rPr>
        <w:t>是影响导航卫星</w:t>
      </w:r>
      <w:r w:rsidR="00345E14">
        <w:rPr>
          <w:rFonts w:hint="eastAsia"/>
        </w:rPr>
        <w:t>轨道</w:t>
      </w:r>
      <w:r w:rsidR="00611C06">
        <w:rPr>
          <w:rFonts w:hint="eastAsia"/>
        </w:rPr>
        <w:t>精度水平的一个关键因素。</w:t>
      </w:r>
      <w:r w:rsidR="00DD496B">
        <w:t>Filegel</w:t>
      </w:r>
      <w:r w:rsidR="00D07AD1">
        <w:rPr>
          <w:rFonts w:hint="eastAsia"/>
        </w:rPr>
        <w:t xml:space="preserve"> </w:t>
      </w:r>
      <w:r w:rsidR="00D07AD1">
        <w:t>et al.</w:t>
      </w:r>
      <w:r w:rsidR="00DD496B">
        <w:rPr>
          <w:rFonts w:hint="eastAsia"/>
        </w:rPr>
        <w:t>（</w:t>
      </w:r>
      <w:commentRangeStart w:id="76"/>
      <w:r w:rsidR="00DD496B">
        <w:rPr>
          <w:rFonts w:hint="eastAsia"/>
        </w:rPr>
        <w:t>1</w:t>
      </w:r>
      <w:r w:rsidR="00862310">
        <w:t>92</w:t>
      </w:r>
      <w:commentRangeEnd w:id="76"/>
      <w:r w:rsidR="004A111E">
        <w:rPr>
          <w:rStyle w:val="aff"/>
        </w:rPr>
        <w:commentReference w:id="76"/>
      </w:r>
      <w:r w:rsidR="00DD496B">
        <w:rPr>
          <w:rFonts w:hint="eastAsia"/>
        </w:rPr>
        <w:t>）根据</w:t>
      </w:r>
      <w:r w:rsidR="00DD496B">
        <w:rPr>
          <w:rFonts w:hint="eastAsia"/>
        </w:rPr>
        <w:t>GPS</w:t>
      </w:r>
      <w:r w:rsidR="00DD496B">
        <w:rPr>
          <w:rFonts w:hint="eastAsia"/>
        </w:rPr>
        <w:t>卫星的具体制造信息，构建了</w:t>
      </w:r>
      <w:r w:rsidR="00DD496B">
        <w:rPr>
          <w:rFonts w:hint="eastAsia"/>
        </w:rPr>
        <w:t>ROCK</w:t>
      </w:r>
      <w:r w:rsidR="00DD496B">
        <w:rPr>
          <w:rFonts w:hint="eastAsia"/>
        </w:rPr>
        <w:t>分析型模型，</w:t>
      </w:r>
      <w:ins w:id="77" w:author="王 庆云" w:date="2022-04-17T19:55:00Z">
        <w:r w:rsidR="004A111E">
          <w:rPr>
            <w:rFonts w:hint="eastAsia"/>
          </w:rPr>
          <w:t>但该分析模型</w:t>
        </w:r>
      </w:ins>
      <w:del w:id="78" w:author="王 庆云" w:date="2022-04-17T19:54:00Z">
        <w:r w:rsidR="00DD496B" w:rsidDel="004A111E">
          <w:rPr>
            <w:rFonts w:hint="eastAsia"/>
          </w:rPr>
          <w:delText>由于</w:delText>
        </w:r>
      </w:del>
      <w:r w:rsidR="00DD496B">
        <w:rPr>
          <w:rFonts w:hint="eastAsia"/>
        </w:rPr>
        <w:t>难以对真实物理</w:t>
      </w:r>
      <w:r w:rsidR="003B542F">
        <w:rPr>
          <w:rFonts w:hint="eastAsia"/>
        </w:rPr>
        <w:t>影响因素</w:t>
      </w:r>
      <w:r w:rsidR="00DD496B">
        <w:rPr>
          <w:rFonts w:hint="eastAsia"/>
        </w:rPr>
        <w:t>完全</w:t>
      </w:r>
      <w:r w:rsidR="003B542F">
        <w:rPr>
          <w:rFonts w:hint="eastAsia"/>
        </w:rPr>
        <w:t>描述，其精度水平也十分有限。</w:t>
      </w:r>
      <w:del w:id="79" w:author="王 庆云" w:date="2022-04-17T19:56:00Z">
        <w:r w:rsidR="003B542F" w:rsidDel="004A111E">
          <w:rPr>
            <w:rFonts w:hint="eastAsia"/>
          </w:rPr>
          <w:delText>鉴于此</w:delText>
        </w:r>
      </w:del>
      <w:ins w:id="80" w:author="王 庆云" w:date="2022-04-17T19:56:00Z">
        <w:r w:rsidR="004A111E">
          <w:rPr>
            <w:rFonts w:hint="eastAsia"/>
          </w:rPr>
          <w:t>相比之下，</w:t>
        </w:r>
      </w:ins>
      <w:del w:id="81" w:author="王 庆云" w:date="2022-04-17T19:56:00Z">
        <w:r w:rsidR="003B542F" w:rsidDel="004A111E">
          <w:rPr>
            <w:rFonts w:hint="eastAsia"/>
          </w:rPr>
          <w:delText>，</w:delText>
        </w:r>
      </w:del>
      <w:r w:rsidR="003B542F">
        <w:rPr>
          <w:rFonts w:hint="eastAsia"/>
        </w:rPr>
        <w:t>经验</w:t>
      </w:r>
      <w:ins w:id="82" w:author="王 庆云" w:date="2022-04-17T19:57:00Z">
        <w:r w:rsidR="004A111E">
          <w:rPr>
            <w:rFonts w:hint="eastAsia"/>
          </w:rPr>
          <w:t>型</w:t>
        </w:r>
      </w:ins>
      <w:del w:id="83" w:author="王 庆云" w:date="2022-04-17T19:57:00Z">
        <w:r w:rsidR="003B542F" w:rsidDel="004A111E">
          <w:rPr>
            <w:rFonts w:hint="eastAsia"/>
          </w:rPr>
          <w:delText>性</w:delText>
        </w:r>
      </w:del>
      <w:r w:rsidR="003B542F">
        <w:rPr>
          <w:rFonts w:hint="eastAsia"/>
        </w:rPr>
        <w:t>模型由于其通过事后定轨数据拟合方式确定，</w:t>
      </w:r>
      <w:ins w:id="84" w:author="王 庆云" w:date="2022-04-17T19:55:00Z">
        <w:r w:rsidR="004A111E">
          <w:rPr>
            <w:rFonts w:hint="eastAsia"/>
          </w:rPr>
          <w:t>可以</w:t>
        </w:r>
      </w:ins>
      <w:r w:rsidR="003B542F">
        <w:rPr>
          <w:rFonts w:hint="eastAsia"/>
        </w:rPr>
        <w:t>吸收</w:t>
      </w:r>
      <w:del w:id="85" w:author="王 庆云" w:date="2022-04-17T19:55:00Z">
        <w:r w:rsidR="003B542F" w:rsidDel="004A111E">
          <w:rPr>
            <w:rFonts w:hint="eastAsia"/>
          </w:rPr>
          <w:delText>了</w:delText>
        </w:r>
      </w:del>
      <w:r w:rsidR="0099711F">
        <w:rPr>
          <w:rFonts w:hint="eastAsia"/>
        </w:rPr>
        <w:t>绝大部分光压摄动力的影响，因此具有较高地精度水平，其中的典型代表就是</w:t>
      </w:r>
      <w:r w:rsidR="0099711F">
        <w:rPr>
          <w:rFonts w:hint="eastAsia"/>
        </w:rPr>
        <w:t>ECOM</w:t>
      </w:r>
      <w:r w:rsidR="0099711F">
        <w:rPr>
          <w:rFonts w:hint="eastAsia"/>
        </w:rPr>
        <w:t>模型（</w:t>
      </w:r>
      <w:r w:rsidR="0099711F">
        <w:rPr>
          <w:rFonts w:hint="eastAsia"/>
        </w:rPr>
        <w:t>Beutler</w:t>
      </w:r>
      <w:r w:rsidR="0099711F">
        <w:t xml:space="preserve"> </w:t>
      </w:r>
      <w:r w:rsidR="0099711F">
        <w:rPr>
          <w:rFonts w:hint="eastAsia"/>
        </w:rPr>
        <w:t>et</w:t>
      </w:r>
      <w:r w:rsidR="0099711F">
        <w:t xml:space="preserve"> al., 1994</w:t>
      </w:r>
      <w:r w:rsidR="0099711F">
        <w:rPr>
          <w:rFonts w:hint="eastAsia"/>
        </w:rPr>
        <w:t>）</w:t>
      </w:r>
      <w:del w:id="86" w:author="王 庆云" w:date="2022-04-17T19:56:00Z">
        <w:r w:rsidR="0099711F" w:rsidDel="004A111E">
          <w:rPr>
            <w:rFonts w:hint="eastAsia"/>
          </w:rPr>
          <w:delText>，</w:delText>
        </w:r>
      </w:del>
      <w:r w:rsidR="0099711F">
        <w:rPr>
          <w:rFonts w:hint="eastAsia"/>
        </w:rPr>
        <w:t>以及后来的</w:t>
      </w:r>
      <w:r w:rsidR="0099711F">
        <w:rPr>
          <w:rFonts w:hint="eastAsia"/>
        </w:rPr>
        <w:t>ECOM</w:t>
      </w:r>
      <w:r w:rsidR="0099711F">
        <w:t>2</w:t>
      </w:r>
      <w:r w:rsidR="0099711F">
        <w:rPr>
          <w:rFonts w:hint="eastAsia"/>
        </w:rPr>
        <w:t>模型（</w:t>
      </w:r>
      <w:r w:rsidR="0099711F">
        <w:rPr>
          <w:rFonts w:hint="eastAsia"/>
        </w:rPr>
        <w:t>Arnold</w:t>
      </w:r>
      <w:r w:rsidR="0099711F">
        <w:t xml:space="preserve"> </w:t>
      </w:r>
      <w:r w:rsidR="0099711F">
        <w:rPr>
          <w:rFonts w:hint="eastAsia"/>
        </w:rPr>
        <w:t>et</w:t>
      </w:r>
      <w:r w:rsidR="0099711F">
        <w:t xml:space="preserve"> al., 2015</w:t>
      </w:r>
      <w:r w:rsidR="0099711F">
        <w:rPr>
          <w:rFonts w:hint="eastAsia"/>
        </w:rPr>
        <w:t>）。但考虑到经验型中的模型参数不具有明确物理意义，因此发展出了同时兼顾模型精度以及考虑实际物理影响因素的半分析半经验型模型，其中的典型代表就是</w:t>
      </w:r>
      <w:r w:rsidR="0099711F">
        <w:rPr>
          <w:rFonts w:hint="eastAsia"/>
        </w:rPr>
        <w:t>Adjustable</w:t>
      </w:r>
      <w:r w:rsidR="0099711F">
        <w:t xml:space="preserve"> </w:t>
      </w:r>
      <w:r w:rsidR="0099711F">
        <w:rPr>
          <w:rFonts w:hint="eastAsia"/>
        </w:rPr>
        <w:t>Box</w:t>
      </w:r>
      <w:r w:rsidR="0099711F">
        <w:t>-</w:t>
      </w:r>
      <w:r w:rsidR="0099711F">
        <w:rPr>
          <w:rFonts w:hint="eastAsia"/>
        </w:rPr>
        <w:t>Wing</w:t>
      </w:r>
      <w:r w:rsidR="0099711F">
        <w:rPr>
          <w:rFonts w:hint="eastAsia"/>
        </w:rPr>
        <w:t>模型（</w:t>
      </w:r>
      <w:r w:rsidR="0099711F" w:rsidRPr="00336864">
        <w:rPr>
          <w:rFonts w:hint="eastAsia"/>
        </w:rPr>
        <w:t xml:space="preserve">Rodriguez-Solano </w:t>
      </w:r>
      <w:r w:rsidR="0099711F">
        <w:rPr>
          <w:rFonts w:hint="eastAsia"/>
        </w:rPr>
        <w:t>e</w:t>
      </w:r>
      <w:r w:rsidR="0099711F">
        <w:t xml:space="preserve"> al.,</w:t>
      </w:r>
      <w:r w:rsidR="0099711F" w:rsidRPr="00336864">
        <w:rPr>
          <w:rFonts w:hint="eastAsia"/>
        </w:rPr>
        <w:t xml:space="preserve"> 2012</w:t>
      </w:r>
      <w:r w:rsidR="0099711F">
        <w:rPr>
          <w:rFonts w:hint="eastAsia"/>
        </w:rPr>
        <w:t>）</w:t>
      </w:r>
      <w:r w:rsidR="00A026FF">
        <w:rPr>
          <w:rFonts w:hint="eastAsia"/>
        </w:rPr>
        <w:t>。尽管动力学模型精度在不断提高，但在卫星非平稳状态下（如地影、姿态切换和轨道机动等）实时轨道精度依然</w:t>
      </w:r>
      <w:ins w:id="87" w:author="王 庆云" w:date="2022-04-17T19:58:00Z">
        <w:r w:rsidR="00856120">
          <w:rPr>
            <w:rFonts w:hint="eastAsia"/>
          </w:rPr>
          <w:t>会</w:t>
        </w:r>
      </w:ins>
      <w:del w:id="88" w:author="王 庆云" w:date="2022-04-17T19:58:00Z">
        <w:r w:rsidR="00A026FF" w:rsidDel="00856120">
          <w:rPr>
            <w:rFonts w:hint="eastAsia"/>
          </w:rPr>
          <w:delText>将</w:delText>
        </w:r>
      </w:del>
      <w:r w:rsidR="00A026FF">
        <w:rPr>
          <w:rFonts w:hint="eastAsia"/>
        </w:rPr>
        <w:t>显著降低（戴小蕾，</w:t>
      </w:r>
      <w:r w:rsidR="00A026FF">
        <w:rPr>
          <w:rFonts w:hint="eastAsia"/>
        </w:rPr>
        <w:t>2</w:t>
      </w:r>
      <w:r w:rsidR="00A026FF">
        <w:t>016</w:t>
      </w:r>
      <w:r w:rsidR="00A026FF">
        <w:rPr>
          <w:rFonts w:hint="eastAsia"/>
        </w:rPr>
        <w:t>）。</w:t>
      </w:r>
      <w:ins w:id="89" w:author="王 庆云" w:date="2022-04-17T20:04:00Z">
        <w:r w:rsidR="00DE639A">
          <w:rPr>
            <w:rFonts w:hint="eastAsia"/>
          </w:rPr>
          <w:t>在定轨弧长和预报弧长对预报轨道精度的影响方面</w:t>
        </w:r>
      </w:ins>
      <w:del w:id="90" w:author="王 庆云" w:date="2022-04-17T20:04:00Z">
        <w:r w:rsidR="00C54A41" w:rsidDel="00DE639A">
          <w:rPr>
            <w:rFonts w:hint="eastAsia"/>
          </w:rPr>
          <w:delText>另一方面</w:delText>
        </w:r>
      </w:del>
      <w:r w:rsidR="00C54A41">
        <w:rPr>
          <w:rFonts w:hint="eastAsia"/>
        </w:rPr>
        <w:t>，</w:t>
      </w:r>
      <w:ins w:id="91" w:author="王 庆云" w:date="2022-04-17T20:00:00Z">
        <w:r w:rsidR="00A15D39">
          <w:rPr>
            <w:rFonts w:hint="eastAsia"/>
          </w:rPr>
          <w:t>许多学者</w:t>
        </w:r>
      </w:ins>
      <w:del w:id="92" w:author="王 庆云" w:date="2022-04-17T20:04:00Z">
        <w:r w:rsidR="00D07AD1" w:rsidDel="00DE639A">
          <w:rPr>
            <w:rFonts w:hint="eastAsia"/>
          </w:rPr>
          <w:delText>对于定轨弧长和预报弧长的</w:delText>
        </w:r>
      </w:del>
      <w:ins w:id="93" w:author="王 庆云" w:date="2022-04-17T19:59:00Z">
        <w:r w:rsidR="00A15D39">
          <w:rPr>
            <w:rFonts w:hint="eastAsia"/>
          </w:rPr>
          <w:t>也</w:t>
        </w:r>
      </w:ins>
      <w:ins w:id="94" w:author="王 庆云" w:date="2022-04-17T20:04:00Z">
        <w:r w:rsidR="00DE639A">
          <w:rPr>
            <w:rFonts w:hint="eastAsia"/>
          </w:rPr>
          <w:t>进行</w:t>
        </w:r>
      </w:ins>
      <w:ins w:id="95" w:author="王 庆云" w:date="2022-04-17T19:59:00Z">
        <w:r w:rsidR="00A15D39">
          <w:rPr>
            <w:rFonts w:hint="eastAsia"/>
          </w:rPr>
          <w:t>了充</w:t>
        </w:r>
      </w:ins>
      <w:ins w:id="96" w:author="王 庆云" w:date="2022-04-17T20:04:00Z">
        <w:r w:rsidR="00DE639A">
          <w:rPr>
            <w:rFonts w:hint="eastAsia"/>
          </w:rPr>
          <w:t>分</w:t>
        </w:r>
      </w:ins>
      <w:ins w:id="97" w:author="王 庆云" w:date="2022-04-17T19:59:00Z">
        <w:r w:rsidR="00A15D39">
          <w:rPr>
            <w:rFonts w:hint="eastAsia"/>
          </w:rPr>
          <w:t>的</w:t>
        </w:r>
      </w:ins>
      <w:r w:rsidR="00175388">
        <w:rPr>
          <w:rFonts w:hint="eastAsia"/>
        </w:rPr>
        <w:t>研究</w:t>
      </w:r>
      <w:ins w:id="98" w:author="王 庆云" w:date="2022-04-17T19:59:00Z">
        <w:r w:rsidR="00A15D39">
          <w:rPr>
            <w:rFonts w:hint="eastAsia"/>
          </w:rPr>
          <w:t>。</w:t>
        </w:r>
      </w:ins>
      <w:del w:id="99" w:author="王 庆云" w:date="2022-04-17T19:59:00Z">
        <w:r w:rsidR="00D07AD1" w:rsidDel="00A15D39">
          <w:rPr>
            <w:rFonts w:hint="eastAsia"/>
          </w:rPr>
          <w:delText>，</w:delText>
        </w:r>
      </w:del>
      <w:r w:rsidR="00D07AD1">
        <w:rPr>
          <w:rFonts w:hint="eastAsia"/>
        </w:rPr>
        <w:t>Choi e</w:t>
      </w:r>
      <w:r w:rsidR="00D07AD1">
        <w:t>t al.</w:t>
      </w:r>
      <w:r w:rsidR="00D07AD1">
        <w:rPr>
          <w:rFonts w:hint="eastAsia"/>
        </w:rPr>
        <w:t>（</w:t>
      </w:r>
      <w:r w:rsidR="00D07AD1">
        <w:t>2</w:t>
      </w:r>
      <w:r w:rsidR="0029794E">
        <w:t>013</w:t>
      </w:r>
      <w:r w:rsidR="0029794E">
        <w:rPr>
          <w:rFonts w:hint="eastAsia"/>
        </w:rPr>
        <w:t>）</w:t>
      </w:r>
      <w:del w:id="100" w:author="王 庆云" w:date="2022-04-17T19:59:00Z">
        <w:r w:rsidR="00DB7F5B" w:rsidDel="00A15D39">
          <w:rPr>
            <w:rFonts w:hint="eastAsia"/>
          </w:rPr>
          <w:delText>通过</w:delText>
        </w:r>
      </w:del>
      <w:r w:rsidR="003948A6">
        <w:rPr>
          <w:rFonts w:hint="eastAsia"/>
        </w:rPr>
        <w:t>分析</w:t>
      </w:r>
      <w:ins w:id="101" w:author="王 庆云" w:date="2022-04-17T19:59:00Z">
        <w:r w:rsidR="00A15D39">
          <w:rPr>
            <w:rFonts w:hint="eastAsia"/>
          </w:rPr>
          <w:t>了</w:t>
        </w:r>
      </w:ins>
      <w:r w:rsidR="00DB7F5B">
        <w:rPr>
          <w:rFonts w:hint="eastAsia"/>
        </w:rPr>
        <w:t>不同轨道拟合弧长</w:t>
      </w:r>
      <w:r w:rsidR="003948A6">
        <w:rPr>
          <w:rFonts w:hint="eastAsia"/>
        </w:rPr>
        <w:t>对预报轨道精度影响，表明采用</w:t>
      </w:r>
      <w:r w:rsidR="003948A6">
        <w:rPr>
          <w:rFonts w:hint="eastAsia"/>
        </w:rPr>
        <w:t>4</w:t>
      </w:r>
      <w:r w:rsidR="003948A6">
        <w:t>0-45</w:t>
      </w:r>
      <w:r w:rsidR="003948A6">
        <w:rPr>
          <w:rFonts w:hint="eastAsia"/>
        </w:rPr>
        <w:t>h</w:t>
      </w:r>
      <w:r w:rsidR="003948A6">
        <w:rPr>
          <w:rFonts w:hint="eastAsia"/>
        </w:rPr>
        <w:t>的拟合弧长的轨道精度结果最优。进一步地，</w:t>
      </w:r>
      <w:r w:rsidR="003948A6">
        <w:rPr>
          <w:rFonts w:hint="eastAsia"/>
        </w:rPr>
        <w:t>Li</w:t>
      </w:r>
      <w:r w:rsidR="003948A6">
        <w:t xml:space="preserve"> </w:t>
      </w:r>
      <w:r w:rsidR="003948A6">
        <w:rPr>
          <w:rFonts w:hint="eastAsia"/>
        </w:rPr>
        <w:t>et</w:t>
      </w:r>
      <w:r w:rsidR="003948A6">
        <w:t xml:space="preserve"> al.</w:t>
      </w:r>
      <w:r w:rsidR="003948A6">
        <w:rPr>
          <w:rFonts w:hint="eastAsia"/>
        </w:rPr>
        <w:t>（</w:t>
      </w:r>
      <w:r w:rsidR="003948A6">
        <w:rPr>
          <w:rFonts w:hint="eastAsia"/>
        </w:rPr>
        <w:t>2</w:t>
      </w:r>
      <w:r w:rsidR="003948A6">
        <w:t>014</w:t>
      </w:r>
      <w:r w:rsidR="003948A6">
        <w:rPr>
          <w:rFonts w:hint="eastAsia"/>
        </w:rPr>
        <w:t>）分析了</w:t>
      </w:r>
      <w:r w:rsidR="003948A6">
        <w:rPr>
          <w:rFonts w:hint="eastAsia"/>
        </w:rPr>
        <w:t>GPS</w:t>
      </w:r>
      <w:r w:rsidR="003948A6">
        <w:rPr>
          <w:rFonts w:hint="eastAsia"/>
        </w:rPr>
        <w:t>不同定轨弧长对预报轨道精度的影响，结果表明</w:t>
      </w:r>
      <w:r w:rsidR="00C26017">
        <w:rPr>
          <w:rFonts w:hint="eastAsia"/>
        </w:rPr>
        <w:t>采用</w:t>
      </w:r>
      <w:r w:rsidR="00C26017">
        <w:rPr>
          <w:rFonts w:hint="eastAsia"/>
        </w:rPr>
        <w:t>3</w:t>
      </w:r>
      <w:r w:rsidR="00C26017">
        <w:t>6-48</w:t>
      </w:r>
      <w:r w:rsidR="00C26017">
        <w:rPr>
          <w:rFonts w:hint="eastAsia"/>
        </w:rPr>
        <w:t>h</w:t>
      </w:r>
      <w:r w:rsidR="00C26017">
        <w:rPr>
          <w:rFonts w:hint="eastAsia"/>
        </w:rPr>
        <w:t>的定轨弧长具有最优的预报</w:t>
      </w:r>
      <w:r w:rsidR="008606FD">
        <w:rPr>
          <w:rFonts w:hint="eastAsia"/>
        </w:rPr>
        <w:t>轨道</w:t>
      </w:r>
      <w:r w:rsidR="00C26017">
        <w:rPr>
          <w:rFonts w:hint="eastAsia"/>
        </w:rPr>
        <w:t>结果。</w:t>
      </w:r>
      <w:r w:rsidR="00175388">
        <w:rPr>
          <w:rFonts w:hint="eastAsia"/>
        </w:rPr>
        <w:t>除此之外，</w:t>
      </w:r>
      <w:r w:rsidR="002931E4">
        <w:rPr>
          <w:rFonts w:hint="eastAsia"/>
        </w:rPr>
        <w:t>预报轨道精度也</w:t>
      </w:r>
      <w:del w:id="102" w:author="王 庆云" w:date="2022-04-17T20:05:00Z">
        <w:r w:rsidR="002931E4" w:rsidDel="00DE639A">
          <w:rPr>
            <w:rFonts w:hint="eastAsia"/>
          </w:rPr>
          <w:delText>将</w:delText>
        </w:r>
      </w:del>
      <w:r w:rsidR="002931E4">
        <w:rPr>
          <w:rFonts w:hint="eastAsia"/>
        </w:rPr>
        <w:t>随着预报弧长增长而急剧</w:t>
      </w:r>
      <w:r w:rsidR="002931E4">
        <w:rPr>
          <w:rFonts w:hint="eastAsia"/>
        </w:rPr>
        <w:lastRenderedPageBreak/>
        <w:t>降低</w:t>
      </w:r>
      <w:ins w:id="103" w:author="王 庆云" w:date="2022-04-17T20:06:00Z">
        <w:r w:rsidR="00DE639A">
          <w:rPr>
            <w:rFonts w:hint="eastAsia"/>
          </w:rPr>
          <w:t>。</w:t>
        </w:r>
      </w:ins>
      <w:del w:id="104" w:author="王 庆云" w:date="2022-04-17T20:06:00Z">
        <w:r w:rsidR="002931E4" w:rsidDel="00DE639A">
          <w:rPr>
            <w:rFonts w:hint="eastAsia"/>
          </w:rPr>
          <w:delText>，</w:delText>
        </w:r>
      </w:del>
      <w:r w:rsidR="002931E4">
        <w:rPr>
          <w:rFonts w:hint="eastAsia"/>
        </w:rPr>
        <w:t>Li</w:t>
      </w:r>
      <w:r w:rsidR="002931E4">
        <w:t xml:space="preserve"> </w:t>
      </w:r>
      <w:r w:rsidR="002931E4">
        <w:rPr>
          <w:rFonts w:hint="eastAsia"/>
        </w:rPr>
        <w:t>e</w:t>
      </w:r>
      <w:r w:rsidR="002931E4">
        <w:t>t al.</w:t>
      </w:r>
      <w:r w:rsidR="002931E4">
        <w:rPr>
          <w:rFonts w:hint="eastAsia"/>
        </w:rPr>
        <w:t>（</w:t>
      </w:r>
      <w:r w:rsidR="002931E4">
        <w:rPr>
          <w:rFonts w:hint="eastAsia"/>
        </w:rPr>
        <w:t>2</w:t>
      </w:r>
      <w:r w:rsidR="002931E4">
        <w:t>019</w:t>
      </w:r>
      <w:r w:rsidR="00C82C6B">
        <w:t>b</w:t>
      </w:r>
      <w:r w:rsidR="002931E4">
        <w:rPr>
          <w:rFonts w:hint="eastAsia"/>
        </w:rPr>
        <w:t>）</w:t>
      </w:r>
      <w:del w:id="105" w:author="王 庆云" w:date="2022-04-17T20:06:00Z">
        <w:r w:rsidR="00427C05" w:rsidDel="00DE639A">
          <w:rPr>
            <w:rFonts w:hint="eastAsia"/>
          </w:rPr>
          <w:delText>则</w:delText>
        </w:r>
      </w:del>
      <w:r w:rsidR="002931E4">
        <w:rPr>
          <w:rFonts w:hint="eastAsia"/>
        </w:rPr>
        <w:t>通过降低定轨弧长采样和引入多线程预处理等方式，提高了多系统</w:t>
      </w:r>
      <w:r w:rsidR="002931E4">
        <w:rPr>
          <w:rFonts w:hint="eastAsia"/>
        </w:rPr>
        <w:t>GNSS</w:t>
      </w:r>
      <w:r w:rsidR="002931E4">
        <w:rPr>
          <w:rFonts w:hint="eastAsia"/>
        </w:rPr>
        <w:t>轨道确定</w:t>
      </w:r>
      <w:r w:rsidR="00ED40C5">
        <w:rPr>
          <w:rFonts w:hint="eastAsia"/>
        </w:rPr>
        <w:t>的</w:t>
      </w:r>
      <w:r w:rsidR="002931E4">
        <w:rPr>
          <w:rFonts w:hint="eastAsia"/>
        </w:rPr>
        <w:t>计算效率，实现了</w:t>
      </w:r>
      <w:r w:rsidR="002931E4">
        <w:rPr>
          <w:rFonts w:hint="eastAsia"/>
        </w:rPr>
        <w:t>1</w:t>
      </w:r>
      <w:r w:rsidR="002931E4">
        <w:rPr>
          <w:rFonts w:hint="eastAsia"/>
        </w:rPr>
        <w:t>小时更新的实时轨道产品，</w:t>
      </w:r>
      <w:r w:rsidR="00427C05">
        <w:rPr>
          <w:rFonts w:hint="eastAsia"/>
        </w:rPr>
        <w:t>相比常见的超快速轨道</w:t>
      </w:r>
      <w:r w:rsidR="00427C05">
        <w:rPr>
          <w:rFonts w:hint="eastAsia"/>
        </w:rPr>
        <w:t>3</w:t>
      </w:r>
      <w:r w:rsidR="00427C05">
        <w:rPr>
          <w:rFonts w:hint="eastAsia"/>
        </w:rPr>
        <w:t>或</w:t>
      </w:r>
      <w:r w:rsidR="00427C05">
        <w:rPr>
          <w:rFonts w:hint="eastAsia"/>
        </w:rPr>
        <w:t>6</w:t>
      </w:r>
      <w:r w:rsidR="00427C05">
        <w:rPr>
          <w:rFonts w:hint="eastAsia"/>
        </w:rPr>
        <w:t>小时的更新频率，间接缩短了实时轨道的预报弧长，提高了轨道精度。</w:t>
      </w:r>
    </w:p>
    <w:p w14:paraId="2599BA1F" w14:textId="28928811" w:rsidR="00906DA4" w:rsidRDefault="00A8169A" w:rsidP="00B87D4F">
      <w:pPr>
        <w:spacing w:before="60" w:after="60"/>
        <w:ind w:firstLine="480"/>
      </w:pPr>
      <w:r>
        <w:rPr>
          <w:rFonts w:hint="eastAsia"/>
        </w:rPr>
        <w:t>在超快速</w:t>
      </w:r>
      <w:r w:rsidR="00413EBB">
        <w:rPr>
          <w:rFonts w:hint="eastAsia"/>
        </w:rPr>
        <w:t>轨道</w:t>
      </w:r>
      <w:r>
        <w:rPr>
          <w:rFonts w:hint="eastAsia"/>
        </w:rPr>
        <w:t>产品服务方面，</w:t>
      </w:r>
      <w:r w:rsidR="00B3357A">
        <w:rPr>
          <w:rFonts w:hint="eastAsia"/>
        </w:rPr>
        <w:t>IGS</w:t>
      </w:r>
      <w:r w:rsidR="006A22A2">
        <w:rPr>
          <w:rFonts w:hint="eastAsia"/>
        </w:rPr>
        <w:t>最早</w:t>
      </w:r>
      <w:r w:rsidR="00B3357A">
        <w:rPr>
          <w:rFonts w:hint="eastAsia"/>
        </w:rPr>
        <w:t>于</w:t>
      </w:r>
      <w:r w:rsidR="00B3357A">
        <w:rPr>
          <w:rFonts w:hint="eastAsia"/>
        </w:rPr>
        <w:t>2</w:t>
      </w:r>
      <w:r w:rsidR="00B3357A">
        <w:t>000</w:t>
      </w:r>
      <w:r w:rsidR="00B3357A">
        <w:rPr>
          <w:rFonts w:hint="eastAsia"/>
        </w:rPr>
        <w:t>年底开始提供</w:t>
      </w:r>
      <w:r w:rsidR="005E7DEA">
        <w:rPr>
          <w:rFonts w:hint="eastAsia"/>
        </w:rPr>
        <w:t>了</w:t>
      </w:r>
      <w:r w:rsidR="005E7DEA">
        <w:rPr>
          <w:rFonts w:hint="eastAsia"/>
        </w:rPr>
        <w:t>IGS</w:t>
      </w:r>
      <w:r w:rsidR="005E7DEA">
        <w:rPr>
          <w:rFonts w:hint="eastAsia"/>
        </w:rPr>
        <w:t>超快速</w:t>
      </w:r>
      <w:r w:rsidR="00B3357A">
        <w:rPr>
          <w:rFonts w:hint="eastAsia"/>
        </w:rPr>
        <w:t>产品（</w:t>
      </w:r>
      <w:r w:rsidR="00B3357A">
        <w:rPr>
          <w:rFonts w:hint="eastAsia"/>
        </w:rPr>
        <w:t>IGS</w:t>
      </w:r>
      <w:r w:rsidR="00B3357A">
        <w:t xml:space="preserve"> </w:t>
      </w:r>
      <w:r w:rsidR="00B3357A">
        <w:rPr>
          <w:rFonts w:hint="eastAsia"/>
        </w:rPr>
        <w:t>Ultra</w:t>
      </w:r>
      <w:r w:rsidR="00B3357A">
        <w:t>-</w:t>
      </w:r>
      <w:r w:rsidR="00B3357A">
        <w:rPr>
          <w:rFonts w:hint="eastAsia"/>
        </w:rPr>
        <w:t>rapid</w:t>
      </w:r>
      <w:r w:rsidR="005E7DEA">
        <w:rPr>
          <w:rFonts w:hint="eastAsia"/>
        </w:rPr>
        <w:t>，</w:t>
      </w:r>
      <w:r w:rsidR="005E7DEA">
        <w:rPr>
          <w:rFonts w:hint="eastAsia"/>
        </w:rPr>
        <w:t>IGU</w:t>
      </w:r>
      <w:r w:rsidR="00B3357A">
        <w:rPr>
          <w:rFonts w:hint="eastAsia"/>
        </w:rPr>
        <w:t>），</w:t>
      </w:r>
      <w:del w:id="106" w:author="王 庆云" w:date="2022-04-17T20:10:00Z">
        <w:r w:rsidR="006A22A2" w:rsidDel="00D52684">
          <w:rPr>
            <w:rFonts w:hint="eastAsia"/>
          </w:rPr>
          <w:delText>其起初更新频率为</w:delText>
        </w:r>
        <w:r w:rsidR="007B66D4" w:rsidDel="00D52684">
          <w:delText>12</w:delText>
        </w:r>
        <w:r w:rsidR="006A22A2" w:rsidDel="00D52684">
          <w:rPr>
            <w:rFonts w:hint="eastAsia"/>
          </w:rPr>
          <w:delText>h</w:delText>
        </w:r>
        <w:r w:rsidR="006A22A2" w:rsidDel="00D52684">
          <w:rPr>
            <w:rFonts w:hint="eastAsia"/>
          </w:rPr>
          <w:delText>，</w:delText>
        </w:r>
      </w:del>
      <w:r w:rsidR="007B66D4">
        <w:rPr>
          <w:rFonts w:hint="eastAsia"/>
        </w:rPr>
        <w:t>产品中包含了</w:t>
      </w:r>
      <w:r w:rsidR="00CC0778">
        <w:rPr>
          <w:rFonts w:hint="eastAsia"/>
        </w:rPr>
        <w:t>GPS</w:t>
      </w:r>
      <w:r w:rsidR="00CC0778">
        <w:rPr>
          <w:rFonts w:hint="eastAsia"/>
        </w:rPr>
        <w:t>的</w:t>
      </w:r>
      <w:r w:rsidR="007B66D4">
        <w:rPr>
          <w:rFonts w:hint="eastAsia"/>
        </w:rPr>
        <w:t>2</w:t>
      </w:r>
      <w:r w:rsidR="007B66D4">
        <w:t>4</w:t>
      </w:r>
      <w:r w:rsidR="007B66D4">
        <w:rPr>
          <w:rFonts w:hint="eastAsia"/>
        </w:rPr>
        <w:t>h</w:t>
      </w:r>
      <w:r w:rsidR="007B66D4">
        <w:rPr>
          <w:rFonts w:hint="eastAsia"/>
        </w:rPr>
        <w:t>的预报轨道部分（</w:t>
      </w:r>
      <w:r w:rsidR="007B66D4">
        <w:rPr>
          <w:rFonts w:hint="eastAsia"/>
        </w:rPr>
        <w:t>Springer</w:t>
      </w:r>
      <w:r w:rsidR="007B66D4">
        <w:t xml:space="preserve"> </w:t>
      </w:r>
      <w:r w:rsidR="00640840">
        <w:t>et al.</w:t>
      </w:r>
      <w:r w:rsidR="00640840">
        <w:rPr>
          <w:rFonts w:hint="eastAsia"/>
        </w:rPr>
        <w:t>，</w:t>
      </w:r>
      <w:r w:rsidR="007B66D4">
        <w:t>2001</w:t>
      </w:r>
      <w:r w:rsidR="007B66D4">
        <w:rPr>
          <w:rFonts w:hint="eastAsia"/>
        </w:rPr>
        <w:t>）。</w:t>
      </w:r>
      <w:ins w:id="107" w:author="王 庆云" w:date="2022-04-17T20:11:00Z">
        <w:r w:rsidR="00D52684">
          <w:rPr>
            <w:rFonts w:hint="eastAsia"/>
          </w:rPr>
          <w:t>，起初更新频率为</w:t>
        </w:r>
        <w:r w:rsidR="00D52684">
          <w:t>12</w:t>
        </w:r>
        <w:r w:rsidR="00D52684">
          <w:rPr>
            <w:rFonts w:hint="eastAsia"/>
          </w:rPr>
          <w:t>h</w:t>
        </w:r>
        <w:r w:rsidR="00D52684">
          <w:rPr>
            <w:rFonts w:hint="eastAsia"/>
          </w:rPr>
          <w:t>，</w:t>
        </w:r>
      </w:ins>
      <w:r w:rsidR="007B66D4">
        <w:rPr>
          <w:rFonts w:hint="eastAsia"/>
        </w:rPr>
        <w:t>后续为进一步提高实时轨道精度，</w:t>
      </w:r>
      <w:del w:id="108" w:author="王 庆云" w:date="2022-04-17T20:11:00Z">
        <w:r w:rsidR="007B66D4" w:rsidDel="00D52684">
          <w:rPr>
            <w:rFonts w:hint="eastAsia"/>
          </w:rPr>
          <w:delText>IGS</w:delText>
        </w:r>
      </w:del>
      <w:r w:rsidR="007B66D4">
        <w:rPr>
          <w:rFonts w:hint="eastAsia"/>
        </w:rPr>
        <w:t>从</w:t>
      </w:r>
      <w:r w:rsidR="007B66D4">
        <w:rPr>
          <w:rFonts w:hint="eastAsia"/>
        </w:rPr>
        <w:t>2</w:t>
      </w:r>
      <w:r w:rsidR="007B66D4">
        <w:t>004</w:t>
      </w:r>
      <w:r w:rsidR="007B66D4">
        <w:rPr>
          <w:rFonts w:hint="eastAsia"/>
        </w:rPr>
        <w:t>年起</w:t>
      </w:r>
      <w:del w:id="109" w:author="王 庆云" w:date="2022-04-17T20:11:00Z">
        <w:r w:rsidR="007B66D4" w:rsidDel="00D52684">
          <w:rPr>
            <w:rFonts w:hint="eastAsia"/>
          </w:rPr>
          <w:delText>将</w:delText>
        </w:r>
        <w:r w:rsidR="007B66D4" w:rsidDel="00D52684">
          <w:rPr>
            <w:rFonts w:hint="eastAsia"/>
          </w:rPr>
          <w:delText>IG</w:delText>
        </w:r>
        <w:r w:rsidR="004F11F9" w:rsidDel="00D52684">
          <w:rPr>
            <w:rFonts w:hint="eastAsia"/>
          </w:rPr>
          <w:delText>U</w:delText>
        </w:r>
        <w:r w:rsidR="004F11F9" w:rsidDel="00D52684">
          <w:rPr>
            <w:rFonts w:hint="eastAsia"/>
          </w:rPr>
          <w:delText>产品</w:delText>
        </w:r>
      </w:del>
      <w:ins w:id="110" w:author="王 庆云" w:date="2022-04-17T20:11:00Z">
        <w:r w:rsidR="00D52684">
          <w:rPr>
            <w:rFonts w:hint="eastAsia"/>
          </w:rPr>
          <w:t>更新频率</w:t>
        </w:r>
      </w:ins>
      <w:r w:rsidR="004F11F9">
        <w:rPr>
          <w:rFonts w:hint="eastAsia"/>
        </w:rPr>
        <w:t>调整</w:t>
      </w:r>
      <w:r w:rsidR="007B66D4">
        <w:rPr>
          <w:rFonts w:hint="eastAsia"/>
        </w:rPr>
        <w:t>为了</w:t>
      </w:r>
      <w:r w:rsidR="007B66D4">
        <w:rPr>
          <w:rFonts w:hint="eastAsia"/>
        </w:rPr>
        <w:t>6h</w:t>
      </w:r>
      <w:r w:rsidR="007B66D4">
        <w:rPr>
          <w:rFonts w:hint="eastAsia"/>
        </w:rPr>
        <w:t>。</w:t>
      </w:r>
      <w:r w:rsidR="004F11F9">
        <w:rPr>
          <w:rFonts w:hint="eastAsia"/>
        </w:rPr>
        <w:t>截至今日，</w:t>
      </w:r>
      <w:r w:rsidR="004F11F9">
        <w:rPr>
          <w:rFonts w:hint="eastAsia"/>
        </w:rPr>
        <w:t>IGU</w:t>
      </w:r>
      <w:r w:rsidR="004F11F9">
        <w:rPr>
          <w:rFonts w:hint="eastAsia"/>
        </w:rPr>
        <w:t>产品中的预报部分的</w:t>
      </w:r>
      <w:r w:rsidR="00CC0778">
        <w:rPr>
          <w:rFonts w:hint="eastAsia"/>
        </w:rPr>
        <w:t>GPS</w:t>
      </w:r>
      <w:r w:rsidR="004F11F9">
        <w:rPr>
          <w:rFonts w:hint="eastAsia"/>
        </w:rPr>
        <w:t>轨道精度三维方向</w:t>
      </w:r>
      <w:del w:id="111" w:author="王 庆云" w:date="2022-04-17T20:12:00Z">
        <w:r w:rsidR="004F11F9" w:rsidDel="00D52684">
          <w:rPr>
            <w:rFonts w:hint="eastAsia"/>
          </w:rPr>
          <w:delText>上</w:delText>
        </w:r>
      </w:del>
      <w:r w:rsidR="004F11F9">
        <w:rPr>
          <w:rFonts w:hint="eastAsia"/>
        </w:rPr>
        <w:t>优于</w:t>
      </w:r>
      <w:r w:rsidR="004F11F9">
        <w:t>5</w:t>
      </w:r>
      <w:r w:rsidR="004F11F9">
        <w:rPr>
          <w:rFonts w:hint="eastAsia"/>
        </w:rPr>
        <w:t>cm</w:t>
      </w:r>
      <w:r w:rsidR="004F11F9">
        <w:rPr>
          <w:rFonts w:hint="eastAsia"/>
        </w:rPr>
        <w:t>。</w:t>
      </w:r>
      <w:r w:rsidR="00363BD9">
        <w:rPr>
          <w:rFonts w:hint="eastAsia"/>
        </w:rPr>
        <w:t>类似地，</w:t>
      </w:r>
      <w:r w:rsidR="00363BD9">
        <w:rPr>
          <w:rFonts w:hint="eastAsia"/>
        </w:rPr>
        <w:t>IGS</w:t>
      </w:r>
      <w:r w:rsidR="00363BD9">
        <w:rPr>
          <w:rFonts w:hint="eastAsia"/>
        </w:rPr>
        <w:t>也提供了</w:t>
      </w:r>
      <w:del w:id="112" w:author="王 庆云" w:date="2022-04-17T20:12:00Z">
        <w:r w:rsidR="00363BD9" w:rsidDel="00D52684">
          <w:rPr>
            <w:rFonts w:hint="eastAsia"/>
          </w:rPr>
          <w:delText>对</w:delText>
        </w:r>
      </w:del>
      <w:r w:rsidR="00363BD9">
        <w:rPr>
          <w:rFonts w:hint="eastAsia"/>
        </w:rPr>
        <w:t>GLONASS</w:t>
      </w:r>
      <w:r w:rsidR="00363BD9">
        <w:rPr>
          <w:rFonts w:hint="eastAsia"/>
        </w:rPr>
        <w:t>系统的超快速轨道产品</w:t>
      </w:r>
      <w:commentRangeStart w:id="113"/>
      <w:r w:rsidR="00363BD9">
        <w:rPr>
          <w:rFonts w:hint="eastAsia"/>
        </w:rPr>
        <w:t>IGV</w:t>
      </w:r>
      <w:commentRangeEnd w:id="113"/>
      <w:r w:rsidR="00D52684">
        <w:rPr>
          <w:rStyle w:val="aff"/>
        </w:rPr>
        <w:commentReference w:id="113"/>
      </w:r>
      <w:r w:rsidR="00363BD9">
        <w:rPr>
          <w:rFonts w:hint="eastAsia"/>
        </w:rPr>
        <w:t>，其预报部分的轨道精度</w:t>
      </w:r>
      <w:r w:rsidR="00695256">
        <w:rPr>
          <w:rFonts w:hint="eastAsia"/>
        </w:rPr>
        <w:t>优于</w:t>
      </w:r>
      <w:r w:rsidR="00695256">
        <w:rPr>
          <w:rFonts w:hint="eastAsia"/>
        </w:rPr>
        <w:t>7cm</w:t>
      </w:r>
      <w:r w:rsidR="00695256">
        <w:rPr>
          <w:rFonts w:hint="eastAsia"/>
        </w:rPr>
        <w:t>（</w:t>
      </w:r>
      <w:r w:rsidR="007158BE">
        <w:rPr>
          <w:rFonts w:hint="eastAsia"/>
        </w:rPr>
        <w:t>范磊，</w:t>
      </w:r>
      <w:r w:rsidR="00695256">
        <w:t>201</w:t>
      </w:r>
      <w:r w:rsidR="007158BE">
        <w:t>7</w:t>
      </w:r>
      <w:r w:rsidR="00695256">
        <w:rPr>
          <w:rFonts w:hint="eastAsia"/>
        </w:rPr>
        <w:t>）。</w:t>
      </w:r>
      <w:del w:id="114" w:author="王 庆云" w:date="2022-04-17T20:13:00Z">
        <w:r w:rsidR="00535497" w:rsidDel="00D52684">
          <w:rPr>
            <w:rFonts w:hint="eastAsia"/>
          </w:rPr>
          <w:delText>特别地，</w:delText>
        </w:r>
      </w:del>
      <w:r w:rsidR="00535497">
        <w:rPr>
          <w:rFonts w:hint="eastAsia"/>
        </w:rPr>
        <w:t>相</w:t>
      </w:r>
      <w:ins w:id="115" w:author="王 庆云" w:date="2022-04-17T20:13:00Z">
        <w:r w:rsidR="00D52684">
          <w:rPr>
            <w:rFonts w:hint="eastAsia"/>
          </w:rPr>
          <w:t>比</w:t>
        </w:r>
      </w:ins>
      <w:del w:id="116" w:author="王 庆云" w:date="2022-04-17T20:13:00Z">
        <w:r w:rsidR="00535497" w:rsidDel="00D52684">
          <w:rPr>
            <w:rFonts w:hint="eastAsia"/>
          </w:rPr>
          <w:delText>对</w:delText>
        </w:r>
      </w:del>
      <w:r w:rsidR="00535497">
        <w:rPr>
          <w:rFonts w:hint="eastAsia"/>
        </w:rPr>
        <w:t>于轨道实时预报部分，钟差产品的预报部分的精度确难以满足实时厘米级的定位需求</w:t>
      </w:r>
      <w:ins w:id="117" w:author="王 庆云" w:date="2022-04-17T20:14:00Z">
        <w:r w:rsidR="00D52684">
          <w:rPr>
            <w:rFonts w:hint="eastAsia"/>
          </w:rPr>
          <w:t>。</w:t>
        </w:r>
      </w:ins>
      <w:del w:id="118" w:author="王 庆云" w:date="2022-04-17T20:14:00Z">
        <w:r w:rsidR="00535497" w:rsidDel="00D52684">
          <w:rPr>
            <w:rFonts w:hint="eastAsia"/>
          </w:rPr>
          <w:delText>，</w:delText>
        </w:r>
      </w:del>
      <w:r w:rsidR="00535497">
        <w:rPr>
          <w:rFonts w:hint="eastAsia"/>
        </w:rPr>
        <w:t>因此</w:t>
      </w:r>
      <w:r w:rsidR="00535497">
        <w:rPr>
          <w:rFonts w:hint="eastAsia"/>
        </w:rPr>
        <w:t>IGS</w:t>
      </w:r>
      <w:r w:rsidR="00535497">
        <w:rPr>
          <w:rFonts w:hint="eastAsia"/>
        </w:rPr>
        <w:t>实时工作组（</w:t>
      </w:r>
      <w:del w:id="119" w:author="王 庆云" w:date="2022-04-17T20:13:00Z">
        <w:r w:rsidR="00535497" w:rsidDel="00D52684">
          <w:rPr>
            <w:rFonts w:hint="eastAsia"/>
          </w:rPr>
          <w:delText>RTWG</w:delText>
        </w:r>
        <w:r w:rsidR="00535497" w:rsidDel="00D52684">
          <w:rPr>
            <w:rFonts w:hint="eastAsia"/>
          </w:rPr>
          <w:delText>，</w:delText>
        </w:r>
      </w:del>
      <w:r w:rsidR="00535497">
        <w:rPr>
          <w:rFonts w:hint="eastAsia"/>
        </w:rPr>
        <w:t>IGS</w:t>
      </w:r>
      <w:r w:rsidR="00535497">
        <w:t xml:space="preserve"> </w:t>
      </w:r>
      <w:r w:rsidR="00535497">
        <w:rPr>
          <w:rFonts w:hint="eastAsia"/>
        </w:rPr>
        <w:t>Real</w:t>
      </w:r>
      <w:r w:rsidR="00535497">
        <w:t>-time Working Group</w:t>
      </w:r>
      <w:ins w:id="120" w:author="王 庆云" w:date="2022-04-17T20:13:00Z">
        <w:r w:rsidR="00D52684">
          <w:rPr>
            <w:rFonts w:hint="eastAsia"/>
          </w:rPr>
          <w:t>，</w:t>
        </w:r>
        <w:r w:rsidR="00D52684">
          <w:rPr>
            <w:rFonts w:hint="eastAsia"/>
          </w:rPr>
          <w:t>RTWG</w:t>
        </w:r>
      </w:ins>
      <w:r w:rsidR="00535497">
        <w:rPr>
          <w:rFonts w:hint="eastAsia"/>
        </w:rPr>
        <w:t>）于</w:t>
      </w:r>
      <w:r w:rsidR="00535497">
        <w:rPr>
          <w:rFonts w:hint="eastAsia"/>
        </w:rPr>
        <w:t>2</w:t>
      </w:r>
      <w:r w:rsidR="00535497">
        <w:t>013</w:t>
      </w:r>
      <w:r w:rsidR="00535497">
        <w:rPr>
          <w:rFonts w:hint="eastAsia"/>
        </w:rPr>
        <w:t>年开始提供了基于实时数据流解算的实时钟差服务（</w:t>
      </w:r>
      <w:del w:id="121" w:author="王 庆云" w:date="2022-04-17T20:15:00Z">
        <w:r w:rsidR="00535497" w:rsidDel="00C621FF">
          <w:rPr>
            <w:rFonts w:hint="eastAsia"/>
          </w:rPr>
          <w:delText>RTS</w:delText>
        </w:r>
        <w:r w:rsidR="00535497" w:rsidDel="00C621FF">
          <w:rPr>
            <w:rFonts w:hint="eastAsia"/>
          </w:rPr>
          <w:delText>，</w:delText>
        </w:r>
      </w:del>
      <w:r w:rsidR="00535497">
        <w:rPr>
          <w:rFonts w:hint="eastAsia"/>
        </w:rPr>
        <w:t>Real-Time</w:t>
      </w:r>
      <w:r w:rsidR="00535497">
        <w:t xml:space="preserve"> </w:t>
      </w:r>
      <w:r w:rsidR="00535497">
        <w:rPr>
          <w:rFonts w:hint="eastAsia"/>
        </w:rPr>
        <w:t>Servcie</w:t>
      </w:r>
      <w:ins w:id="122" w:author="王 庆云" w:date="2022-04-17T20:15:00Z">
        <w:r w:rsidR="00C621FF">
          <w:rPr>
            <w:rFonts w:hint="eastAsia"/>
          </w:rPr>
          <w:t>，</w:t>
        </w:r>
        <w:r w:rsidR="00C621FF">
          <w:rPr>
            <w:rFonts w:hint="eastAsia"/>
          </w:rPr>
          <w:t>RTS</w:t>
        </w:r>
      </w:ins>
      <w:r w:rsidR="00535497">
        <w:rPr>
          <w:rFonts w:hint="eastAsia"/>
        </w:rPr>
        <w:t>），并通过</w:t>
      </w:r>
      <w:r w:rsidR="00535497">
        <w:rPr>
          <w:rFonts w:hint="eastAsia"/>
        </w:rPr>
        <w:t>Ntrip</w:t>
      </w:r>
      <w:r w:rsidR="00535497">
        <w:rPr>
          <w:rFonts w:hint="eastAsia"/>
        </w:rPr>
        <w:t>协议向用户实时播发相对于广播星历的钟差改正数</w:t>
      </w:r>
      <w:r w:rsidR="00906DA4">
        <w:rPr>
          <w:rFonts w:hint="eastAsia"/>
        </w:rPr>
        <w:t>（</w:t>
      </w:r>
      <w:r w:rsidR="00906DA4">
        <w:rPr>
          <w:rFonts w:hint="eastAsia"/>
        </w:rPr>
        <w:t>Caissy</w:t>
      </w:r>
      <w:r w:rsidR="00906DA4">
        <w:t xml:space="preserve"> </w:t>
      </w:r>
      <w:r w:rsidR="00906DA4">
        <w:rPr>
          <w:rFonts w:hint="eastAsia"/>
        </w:rPr>
        <w:t>and</w:t>
      </w:r>
      <w:r w:rsidR="00906DA4">
        <w:t xml:space="preserve"> </w:t>
      </w:r>
      <w:r w:rsidR="00906DA4">
        <w:rPr>
          <w:rFonts w:hint="eastAsia"/>
        </w:rPr>
        <w:t>Agrotis</w:t>
      </w:r>
      <w:r w:rsidR="001165B6">
        <w:rPr>
          <w:rFonts w:hint="eastAsia"/>
        </w:rPr>
        <w:t>，</w:t>
      </w:r>
      <w:r w:rsidR="00906DA4">
        <w:t>2011</w:t>
      </w:r>
      <w:r w:rsidR="00906DA4">
        <w:rPr>
          <w:rFonts w:hint="eastAsia"/>
        </w:rPr>
        <w:t>）。</w:t>
      </w:r>
      <w:del w:id="123" w:author="王 庆云" w:date="2022-04-17T20:15:00Z">
        <w:r w:rsidR="00906DA4" w:rsidDel="00C621FF">
          <w:rPr>
            <w:rFonts w:hint="eastAsia"/>
          </w:rPr>
          <w:delText>可以看到相比实时轨道服务，</w:delText>
        </w:r>
      </w:del>
      <w:r w:rsidR="00130F4B">
        <w:rPr>
          <w:rFonts w:hint="eastAsia"/>
        </w:rPr>
        <w:t>受限于钟差预报模型的精度，</w:t>
      </w:r>
      <w:r w:rsidR="00906DA4">
        <w:rPr>
          <w:rFonts w:hint="eastAsia"/>
        </w:rPr>
        <w:t>实时钟差</w:t>
      </w:r>
      <w:r w:rsidR="008E41EB">
        <w:rPr>
          <w:rFonts w:hint="eastAsia"/>
        </w:rPr>
        <w:t>产品</w:t>
      </w:r>
      <w:r w:rsidR="00130F4B">
        <w:rPr>
          <w:rFonts w:hint="eastAsia"/>
        </w:rPr>
        <w:t>基本都</w:t>
      </w:r>
      <w:r w:rsidR="00906DA4">
        <w:rPr>
          <w:rFonts w:hint="eastAsia"/>
        </w:rPr>
        <w:t>采用了基于</w:t>
      </w:r>
      <w:r w:rsidR="00681385">
        <w:rPr>
          <w:rFonts w:hint="eastAsia"/>
        </w:rPr>
        <w:t>逐历元解算方式</w:t>
      </w:r>
      <w:r w:rsidR="00130F4B">
        <w:rPr>
          <w:rFonts w:hint="eastAsia"/>
        </w:rPr>
        <w:t>来提供实时钟差服务。</w:t>
      </w:r>
      <w:r w:rsidR="00C66D15">
        <w:rPr>
          <w:rFonts w:hint="eastAsia"/>
        </w:rPr>
        <w:t>RTS</w:t>
      </w:r>
      <w:r w:rsidR="00C66D15">
        <w:rPr>
          <w:rFonts w:hint="eastAsia"/>
        </w:rPr>
        <w:t>提供的</w:t>
      </w:r>
      <w:r w:rsidR="00C66D15">
        <w:rPr>
          <w:rFonts w:hint="eastAsia"/>
        </w:rPr>
        <w:t>GPS</w:t>
      </w:r>
      <w:r w:rsidR="00C66D15">
        <w:rPr>
          <w:rFonts w:hint="eastAsia"/>
        </w:rPr>
        <w:t>钟差精度达到</w:t>
      </w:r>
      <w:r w:rsidR="00C66D15">
        <w:t>0.28</w:t>
      </w:r>
      <w:r w:rsidR="00C66D15">
        <w:rPr>
          <w:rFonts w:hint="eastAsia"/>
        </w:rPr>
        <w:t>ns</w:t>
      </w:r>
      <w:r w:rsidR="00C66D15">
        <w:rPr>
          <w:rFonts w:hint="eastAsia"/>
        </w:rPr>
        <w:t>，</w:t>
      </w:r>
      <w:r w:rsidR="00C66D15">
        <w:rPr>
          <w:rFonts w:hint="eastAsia"/>
        </w:rPr>
        <w:t>GLONASS</w:t>
      </w:r>
      <w:r w:rsidR="00C66D15">
        <w:rPr>
          <w:rFonts w:hint="eastAsia"/>
        </w:rPr>
        <w:t>的钟差精度达到</w:t>
      </w:r>
      <w:r w:rsidR="00C66D15">
        <w:t>0.82</w:t>
      </w:r>
      <w:r w:rsidR="00C66D15">
        <w:rPr>
          <w:rFonts w:hint="eastAsia"/>
        </w:rPr>
        <w:t>ns</w:t>
      </w:r>
      <w:r w:rsidR="00C66D15">
        <w:rPr>
          <w:rFonts w:hint="eastAsia"/>
        </w:rPr>
        <w:t>（</w:t>
      </w:r>
      <w:r w:rsidR="00C66D15">
        <w:rPr>
          <w:rFonts w:hint="eastAsia"/>
        </w:rPr>
        <w:t>Hadas</w:t>
      </w:r>
      <w:r w:rsidR="00C66D15">
        <w:t xml:space="preserve"> and Bosy</w:t>
      </w:r>
      <w:r w:rsidR="001F1EEF">
        <w:rPr>
          <w:rFonts w:hint="eastAsia"/>
        </w:rPr>
        <w:t>，</w:t>
      </w:r>
      <w:r w:rsidR="00C66D15">
        <w:t>2015</w:t>
      </w:r>
      <w:r w:rsidR="00C66D15">
        <w:rPr>
          <w:rFonts w:hint="eastAsia"/>
        </w:rPr>
        <w:t>）。</w:t>
      </w:r>
    </w:p>
    <w:p w14:paraId="1585F442" w14:textId="608FF8E6" w:rsidR="00A90816" w:rsidRDefault="002E4E23" w:rsidP="00A90816">
      <w:pPr>
        <w:spacing w:before="60" w:after="60"/>
        <w:ind w:firstLine="480"/>
      </w:pPr>
      <w:r>
        <w:rPr>
          <w:rFonts w:hint="eastAsia"/>
        </w:rPr>
        <w:t>随着后来多个</w:t>
      </w:r>
      <w:ins w:id="124" w:author="王 庆云" w:date="2022-04-17T20:18:00Z">
        <w:r w:rsidR="005878CB">
          <w:rPr>
            <w:rFonts w:hint="eastAsia"/>
          </w:rPr>
          <w:t>新兴</w:t>
        </w:r>
      </w:ins>
      <w:r>
        <w:rPr>
          <w:rFonts w:hint="eastAsia"/>
        </w:rPr>
        <w:t>导航卫星系统的不断发展，</w:t>
      </w:r>
      <w:r>
        <w:rPr>
          <w:rFonts w:hint="eastAsia"/>
        </w:rPr>
        <w:t>IGS</w:t>
      </w:r>
      <w:del w:id="125" w:author="王 庆云" w:date="2022-04-17T20:16:00Z">
        <w:r w:rsidDel="00C621FF">
          <w:rPr>
            <w:rFonts w:hint="eastAsia"/>
          </w:rPr>
          <w:delText>仅</w:delText>
        </w:r>
      </w:del>
      <w:r>
        <w:rPr>
          <w:rFonts w:hint="eastAsia"/>
        </w:rPr>
        <w:t>提供</w:t>
      </w:r>
      <w:del w:id="126" w:author="王 庆云" w:date="2022-04-17T20:16:00Z">
        <w:r w:rsidDel="00C621FF">
          <w:rPr>
            <w:rFonts w:hint="eastAsia"/>
          </w:rPr>
          <w:delText>GPS</w:delText>
        </w:r>
        <w:r w:rsidDel="00C621FF">
          <w:rPr>
            <w:rFonts w:hint="eastAsia"/>
          </w:rPr>
          <w:delText>和</w:delText>
        </w:r>
        <w:r w:rsidDel="00C621FF">
          <w:rPr>
            <w:rFonts w:hint="eastAsia"/>
          </w:rPr>
          <w:delText>GLONASS</w:delText>
        </w:r>
        <w:r w:rsidDel="00C621FF">
          <w:rPr>
            <w:rFonts w:hint="eastAsia"/>
          </w:rPr>
          <w:delText>系统</w:delText>
        </w:r>
      </w:del>
      <w:r>
        <w:rPr>
          <w:rFonts w:hint="eastAsia"/>
        </w:rPr>
        <w:t>的</w:t>
      </w:r>
      <w:ins w:id="127" w:author="王 庆云" w:date="2022-04-17T20:16:00Z">
        <w:r w:rsidR="00C621FF">
          <w:rPr>
            <w:rFonts w:hint="eastAsia"/>
          </w:rPr>
          <w:t>仅包含</w:t>
        </w:r>
        <w:r w:rsidR="00C621FF">
          <w:rPr>
            <w:rFonts w:hint="eastAsia"/>
          </w:rPr>
          <w:t>GPS</w:t>
        </w:r>
        <w:r w:rsidR="00C621FF">
          <w:rPr>
            <w:rFonts w:hint="eastAsia"/>
          </w:rPr>
          <w:t>和</w:t>
        </w:r>
        <w:r w:rsidR="00C621FF">
          <w:rPr>
            <w:rFonts w:hint="eastAsia"/>
          </w:rPr>
          <w:t>GLONASS</w:t>
        </w:r>
        <w:r w:rsidR="00C621FF">
          <w:rPr>
            <w:rFonts w:hint="eastAsia"/>
          </w:rPr>
          <w:t>系统的</w:t>
        </w:r>
      </w:ins>
      <w:r>
        <w:rPr>
          <w:rFonts w:hint="eastAsia"/>
        </w:rPr>
        <w:t>轨道</w:t>
      </w:r>
      <w:r>
        <w:rPr>
          <w:rFonts w:hint="eastAsia"/>
        </w:rPr>
        <w:t>/</w:t>
      </w:r>
      <w:r>
        <w:rPr>
          <w:rFonts w:hint="eastAsia"/>
        </w:rPr>
        <w:t>钟差产品</w:t>
      </w:r>
      <w:r w:rsidR="00692861">
        <w:rPr>
          <w:rFonts w:hint="eastAsia"/>
        </w:rPr>
        <w:t>已</w:t>
      </w:r>
      <w:r>
        <w:rPr>
          <w:rFonts w:hint="eastAsia"/>
        </w:rPr>
        <w:t>不再能满足多系统</w:t>
      </w:r>
      <w:r>
        <w:rPr>
          <w:rFonts w:hint="eastAsia"/>
        </w:rPr>
        <w:t>GNSS</w:t>
      </w:r>
      <w:r>
        <w:rPr>
          <w:rFonts w:hint="eastAsia"/>
        </w:rPr>
        <w:t>发展的趋势的需求</w:t>
      </w:r>
      <w:ins w:id="128" w:author="王 庆云" w:date="2022-04-17T20:18:00Z">
        <w:r w:rsidR="005878CB">
          <w:rPr>
            <w:rFonts w:hint="eastAsia"/>
          </w:rPr>
          <w:t>。</w:t>
        </w:r>
      </w:ins>
      <w:del w:id="129" w:author="王 庆云" w:date="2022-04-17T20:18:00Z">
        <w:r w:rsidDel="005878CB">
          <w:rPr>
            <w:rFonts w:hint="eastAsia"/>
          </w:rPr>
          <w:delText>，</w:delText>
        </w:r>
      </w:del>
      <w:r>
        <w:rPr>
          <w:rFonts w:hint="eastAsia"/>
        </w:rPr>
        <w:t>因此</w:t>
      </w:r>
      <w:ins w:id="130" w:author="王 庆云" w:date="2022-04-17T20:18:00Z">
        <w:r w:rsidR="005878CB">
          <w:rPr>
            <w:rFonts w:hint="eastAsia"/>
          </w:rPr>
          <w:t>从</w:t>
        </w:r>
      </w:ins>
      <w:del w:id="131" w:author="王 庆云" w:date="2022-04-17T20:18:00Z">
        <w:r w:rsidDel="005878CB">
          <w:rPr>
            <w:rFonts w:hint="eastAsia"/>
          </w:rPr>
          <w:delText>于</w:delText>
        </w:r>
      </w:del>
      <w:r>
        <w:rPr>
          <w:rFonts w:hint="eastAsia"/>
        </w:rPr>
        <w:t>2</w:t>
      </w:r>
      <w:r>
        <w:t>012</w:t>
      </w:r>
      <w:r>
        <w:rPr>
          <w:rFonts w:hint="eastAsia"/>
        </w:rPr>
        <w:t>年</w:t>
      </w:r>
      <w:r w:rsidR="00B12D6B">
        <w:rPr>
          <w:rFonts w:hint="eastAsia"/>
        </w:rPr>
        <w:t>开始</w:t>
      </w:r>
      <w:ins w:id="132" w:author="王 庆云" w:date="2022-04-17T20:19:00Z">
        <w:r w:rsidR="005878CB">
          <w:rPr>
            <w:rFonts w:hint="eastAsia"/>
          </w:rPr>
          <w:t>，</w:t>
        </w:r>
        <w:r w:rsidR="005878CB">
          <w:rPr>
            <w:rFonts w:hint="eastAsia"/>
          </w:rPr>
          <w:t>IGS</w:t>
        </w:r>
        <w:r w:rsidR="005878CB">
          <w:rPr>
            <w:rFonts w:hint="eastAsia"/>
          </w:rPr>
          <w:t>着手</w:t>
        </w:r>
      </w:ins>
      <w:r w:rsidR="00B12D6B">
        <w:rPr>
          <w:rFonts w:hint="eastAsia"/>
        </w:rPr>
        <w:t>建立</w:t>
      </w:r>
      <w:del w:id="133" w:author="王 庆云" w:date="2022-04-17T20:19:00Z">
        <w:r w:rsidR="00B12D6B" w:rsidDel="005878CB">
          <w:rPr>
            <w:rFonts w:hint="eastAsia"/>
          </w:rPr>
          <w:delText>了</w:delText>
        </w:r>
      </w:del>
      <w:r w:rsidR="00B12D6B">
        <w:rPr>
          <w:rFonts w:hint="eastAsia"/>
        </w:rPr>
        <w:t>多系统全球</w:t>
      </w:r>
      <w:r w:rsidR="00B12D6B">
        <w:rPr>
          <w:rFonts w:hint="eastAsia"/>
        </w:rPr>
        <w:t>GNSS</w:t>
      </w:r>
      <w:r w:rsidR="00B12D6B">
        <w:rPr>
          <w:rFonts w:hint="eastAsia"/>
        </w:rPr>
        <w:t>试验跟踪网（</w:t>
      </w:r>
      <w:r w:rsidR="00B12D6B">
        <w:rPr>
          <w:rFonts w:hint="eastAsia"/>
        </w:rPr>
        <w:t>Multi</w:t>
      </w:r>
      <w:r w:rsidR="00B12D6B">
        <w:t>-</w:t>
      </w:r>
      <w:r w:rsidR="00B12D6B">
        <w:rPr>
          <w:rFonts w:hint="eastAsia"/>
        </w:rPr>
        <w:t>GNSS</w:t>
      </w:r>
      <w:r w:rsidR="00B12D6B">
        <w:t xml:space="preserve"> </w:t>
      </w:r>
      <w:r w:rsidR="00B12D6B">
        <w:rPr>
          <w:rFonts w:hint="eastAsia"/>
        </w:rPr>
        <w:t>Experiment</w:t>
      </w:r>
      <w:r w:rsidR="00B12D6B">
        <w:rPr>
          <w:rFonts w:hint="eastAsia"/>
        </w:rPr>
        <w:t>，</w:t>
      </w:r>
      <w:r w:rsidR="00B12D6B">
        <w:rPr>
          <w:rFonts w:hint="eastAsia"/>
        </w:rPr>
        <w:t>MGEX</w:t>
      </w:r>
      <w:r w:rsidR="00B12D6B">
        <w:rPr>
          <w:rFonts w:hint="eastAsia"/>
        </w:rPr>
        <w:t>）</w:t>
      </w:r>
      <w:r w:rsidR="00324CED">
        <w:rPr>
          <w:rFonts w:hint="eastAsia"/>
        </w:rPr>
        <w:t>（</w:t>
      </w:r>
      <w:r w:rsidR="00324CED">
        <w:rPr>
          <w:rFonts w:hint="eastAsia"/>
        </w:rPr>
        <w:t>Montenbruck</w:t>
      </w:r>
      <w:r w:rsidR="00324CED">
        <w:t xml:space="preserve"> </w:t>
      </w:r>
      <w:r w:rsidR="00324CED">
        <w:rPr>
          <w:rFonts w:hint="eastAsia"/>
        </w:rPr>
        <w:t>O</w:t>
      </w:r>
      <w:r w:rsidR="00324CED">
        <w:t xml:space="preserve"> </w:t>
      </w:r>
      <w:r w:rsidR="00324CED">
        <w:rPr>
          <w:rFonts w:hint="eastAsia"/>
        </w:rPr>
        <w:t>e</w:t>
      </w:r>
      <w:r w:rsidR="00324CED">
        <w:t>t al.</w:t>
      </w:r>
      <w:r w:rsidR="0042051F">
        <w:rPr>
          <w:rFonts w:hint="eastAsia"/>
        </w:rPr>
        <w:t>，</w:t>
      </w:r>
      <w:r w:rsidR="00324CED">
        <w:t>201</w:t>
      </w:r>
      <w:r w:rsidR="00692861">
        <w:t>7</w:t>
      </w:r>
      <w:r w:rsidR="00324CED">
        <w:rPr>
          <w:rFonts w:hint="eastAsia"/>
        </w:rPr>
        <w:t>）</w:t>
      </w:r>
      <w:r w:rsidR="00B12D6B">
        <w:rPr>
          <w:rFonts w:hint="eastAsia"/>
        </w:rPr>
        <w:t>用于跟踪、收集和分析所有系统可用的</w:t>
      </w:r>
      <w:r w:rsidR="00B12D6B">
        <w:rPr>
          <w:rFonts w:hint="eastAsia"/>
        </w:rPr>
        <w:t>GNSS</w:t>
      </w:r>
      <w:r w:rsidR="00B12D6B">
        <w:rPr>
          <w:rFonts w:hint="eastAsia"/>
        </w:rPr>
        <w:t>信号，并通过包括欧洲定轨中心（</w:t>
      </w:r>
      <w:r w:rsidR="00B12D6B">
        <w:rPr>
          <w:rFonts w:hint="eastAsia"/>
        </w:rPr>
        <w:t>CODE</w:t>
      </w:r>
      <w:r w:rsidR="00B12D6B">
        <w:rPr>
          <w:rFonts w:hint="eastAsia"/>
        </w:rPr>
        <w:t>）、德国地学研究中心（</w:t>
      </w:r>
      <w:r w:rsidR="00B12D6B">
        <w:rPr>
          <w:rFonts w:hint="eastAsia"/>
        </w:rPr>
        <w:t>GFZ</w:t>
      </w:r>
      <w:r w:rsidR="00B12D6B">
        <w:rPr>
          <w:rFonts w:hint="eastAsia"/>
        </w:rPr>
        <w:t>）、武汉大学（</w:t>
      </w:r>
      <w:r w:rsidR="00B12D6B">
        <w:rPr>
          <w:rFonts w:hint="eastAsia"/>
        </w:rPr>
        <w:t>WHU</w:t>
      </w:r>
      <w:r w:rsidR="00B12D6B">
        <w:rPr>
          <w:rFonts w:hint="eastAsia"/>
        </w:rPr>
        <w:t>）在内的多家分析中心，</w:t>
      </w:r>
      <w:del w:id="134" w:author="王 庆云" w:date="2022-04-17T20:17:00Z">
        <w:r w:rsidR="00B12D6B" w:rsidDel="005878CB">
          <w:rPr>
            <w:rFonts w:hint="eastAsia"/>
          </w:rPr>
          <w:delText>分逐步</w:delText>
        </w:r>
      </w:del>
      <w:del w:id="135" w:author="王 庆云" w:date="2022-04-17T20:19:00Z">
        <w:r w:rsidR="00B12D6B" w:rsidDel="00D12565">
          <w:rPr>
            <w:rFonts w:hint="eastAsia"/>
          </w:rPr>
          <w:delText>开始</w:delText>
        </w:r>
      </w:del>
      <w:r w:rsidR="00B12D6B">
        <w:rPr>
          <w:rFonts w:hint="eastAsia"/>
        </w:rPr>
        <w:t>向用户提供具有最新多系统卫星的轨道</w:t>
      </w:r>
      <w:r w:rsidR="00B12D6B">
        <w:rPr>
          <w:rFonts w:hint="eastAsia"/>
        </w:rPr>
        <w:t>/</w:t>
      </w:r>
      <w:r w:rsidR="00B12D6B">
        <w:rPr>
          <w:rFonts w:hint="eastAsia"/>
        </w:rPr>
        <w:t>钟差产品</w:t>
      </w:r>
      <w:r w:rsidR="00B72F27">
        <w:rPr>
          <w:rFonts w:hint="eastAsia"/>
        </w:rPr>
        <w:t>。同样地，目前</w:t>
      </w:r>
      <w:ins w:id="136" w:author="王 庆云" w:date="2022-04-17T20:23:00Z">
        <w:r w:rsidR="004F213F">
          <w:rPr>
            <w:rFonts w:hint="eastAsia"/>
          </w:rPr>
          <w:t>各分析中心提供的</w:t>
        </w:r>
      </w:ins>
      <w:r w:rsidR="00B72F27">
        <w:rPr>
          <w:rFonts w:hint="eastAsia"/>
        </w:rPr>
        <w:t>多系统</w:t>
      </w:r>
      <w:r w:rsidR="00B72F27">
        <w:rPr>
          <w:rFonts w:hint="eastAsia"/>
        </w:rPr>
        <w:t>GNSS</w:t>
      </w:r>
      <w:r w:rsidR="00B72F27">
        <w:rPr>
          <w:rFonts w:hint="eastAsia"/>
        </w:rPr>
        <w:t>实时轨道服务</w:t>
      </w:r>
      <w:r w:rsidR="00645512">
        <w:rPr>
          <w:rFonts w:hint="eastAsia"/>
        </w:rPr>
        <w:t>也主要基于</w:t>
      </w:r>
      <w:r w:rsidR="00B72F27">
        <w:rPr>
          <w:rFonts w:hint="eastAsia"/>
        </w:rPr>
        <w:t>超快速</w:t>
      </w:r>
      <w:r w:rsidR="00457FFA">
        <w:rPr>
          <w:rFonts w:hint="eastAsia"/>
        </w:rPr>
        <w:t>轨道产品</w:t>
      </w:r>
      <w:del w:id="137" w:author="王 庆云" w:date="2022-04-17T20:23:00Z">
        <w:r w:rsidR="00645512" w:rsidDel="004F213F">
          <w:rPr>
            <w:rFonts w:hint="eastAsia"/>
          </w:rPr>
          <w:delText>作为</w:delText>
        </w:r>
      </w:del>
      <w:r w:rsidR="00645512">
        <w:rPr>
          <w:rFonts w:hint="eastAsia"/>
        </w:rPr>
        <w:t>实现</w:t>
      </w:r>
      <w:ins w:id="138" w:author="王 庆云" w:date="2022-04-17T20:23:00Z">
        <w:r w:rsidR="004F213F">
          <w:rPr>
            <w:rFonts w:hint="eastAsia"/>
          </w:rPr>
          <w:t>。</w:t>
        </w:r>
      </w:ins>
      <w:del w:id="139" w:author="王 庆云" w:date="2022-04-17T20:23:00Z">
        <w:r w:rsidR="00E150A0" w:rsidDel="004F213F">
          <w:rPr>
            <w:rFonts w:hint="eastAsia"/>
          </w:rPr>
          <w:delText>，</w:delText>
        </w:r>
      </w:del>
      <w:r w:rsidR="00E150A0">
        <w:rPr>
          <w:rFonts w:hint="eastAsia"/>
        </w:rPr>
        <w:t>徐黎等（</w:t>
      </w:r>
      <w:r w:rsidR="00E150A0">
        <w:rPr>
          <w:rFonts w:hint="eastAsia"/>
        </w:rPr>
        <w:t>2</w:t>
      </w:r>
      <w:r w:rsidR="00E150A0">
        <w:t>020</w:t>
      </w:r>
      <w:r w:rsidR="00E150A0">
        <w:rPr>
          <w:rFonts w:hint="eastAsia"/>
        </w:rPr>
        <w:t>）</w:t>
      </w:r>
      <w:del w:id="140" w:author="王 庆云" w:date="2022-04-17T20:20:00Z">
        <w:r w:rsidR="00E150A0" w:rsidDel="004F213F">
          <w:rPr>
            <w:rFonts w:hint="eastAsia"/>
          </w:rPr>
          <w:delText>通过</w:delText>
        </w:r>
      </w:del>
      <w:r w:rsidR="00E150A0">
        <w:rPr>
          <w:rFonts w:hint="eastAsia"/>
        </w:rPr>
        <w:t>对</w:t>
      </w:r>
      <w:ins w:id="141" w:author="王 庆云" w:date="2022-04-17T20:20:00Z">
        <w:r w:rsidR="004F213F">
          <w:rPr>
            <w:rFonts w:hint="eastAsia"/>
          </w:rPr>
          <w:t>多</w:t>
        </w:r>
      </w:ins>
      <w:r w:rsidR="00E150A0">
        <w:rPr>
          <w:rFonts w:hint="eastAsia"/>
        </w:rPr>
        <w:t>家不同分析中心提供的实时轨道产品进行了轨道互差精度比较分析，结果表明，目前</w:t>
      </w:r>
      <w:r w:rsidR="00E150A0">
        <w:rPr>
          <w:rFonts w:hint="eastAsia"/>
        </w:rPr>
        <w:t>GPS</w:t>
      </w:r>
      <w:r w:rsidR="00E150A0">
        <w:rPr>
          <w:rFonts w:hint="eastAsia"/>
        </w:rPr>
        <w:t>、</w:t>
      </w:r>
      <w:r w:rsidR="00E150A0">
        <w:rPr>
          <w:rFonts w:hint="eastAsia"/>
        </w:rPr>
        <w:t>Galileo</w:t>
      </w:r>
      <w:r w:rsidR="00E150A0">
        <w:rPr>
          <w:rFonts w:hint="eastAsia"/>
        </w:rPr>
        <w:t>、</w:t>
      </w:r>
      <w:r w:rsidR="00E150A0">
        <w:rPr>
          <w:rFonts w:hint="eastAsia"/>
        </w:rPr>
        <w:t>BDS</w:t>
      </w:r>
      <w:r w:rsidR="00E150A0">
        <w:t xml:space="preserve"> GEO</w:t>
      </w:r>
      <w:r w:rsidR="00E150A0">
        <w:rPr>
          <w:rFonts w:hint="eastAsia"/>
        </w:rPr>
        <w:t>和</w:t>
      </w:r>
      <w:r w:rsidR="00E150A0">
        <w:rPr>
          <w:rFonts w:hint="eastAsia"/>
        </w:rPr>
        <w:t>BDS</w:t>
      </w:r>
      <w:r w:rsidR="00E150A0">
        <w:t xml:space="preserve"> </w:t>
      </w:r>
      <w:r w:rsidR="00E150A0">
        <w:rPr>
          <w:rFonts w:hint="eastAsia"/>
        </w:rPr>
        <w:t>IGSO/</w:t>
      </w:r>
      <w:r w:rsidR="00E150A0">
        <w:t>MEO</w:t>
      </w:r>
      <w:r w:rsidR="00E150A0">
        <w:rPr>
          <w:rFonts w:hint="eastAsia"/>
        </w:rPr>
        <w:t>卫星的实时轨道精度分别能达到</w:t>
      </w:r>
      <w:r w:rsidR="00E150A0">
        <w:t>2</w:t>
      </w:r>
      <w:r w:rsidR="00E150A0">
        <w:rPr>
          <w:rFonts w:hint="eastAsia"/>
        </w:rPr>
        <w:t>cm</w:t>
      </w:r>
      <w:r w:rsidR="00E150A0">
        <w:rPr>
          <w:rFonts w:hint="eastAsia"/>
        </w:rPr>
        <w:t>、</w:t>
      </w:r>
      <w:r w:rsidR="00E150A0">
        <w:t>4</w:t>
      </w:r>
      <w:r w:rsidR="00E150A0">
        <w:rPr>
          <w:rFonts w:hint="eastAsia"/>
        </w:rPr>
        <w:t>cm</w:t>
      </w:r>
      <w:r w:rsidR="00E150A0">
        <w:rPr>
          <w:rFonts w:hint="eastAsia"/>
        </w:rPr>
        <w:t>、</w:t>
      </w:r>
      <w:r w:rsidR="00E150A0">
        <w:t>80</w:t>
      </w:r>
      <w:r w:rsidR="00E150A0">
        <w:rPr>
          <w:rFonts w:hint="eastAsia"/>
        </w:rPr>
        <w:t>cm</w:t>
      </w:r>
      <w:r w:rsidR="00E150A0">
        <w:rPr>
          <w:rFonts w:hint="eastAsia"/>
        </w:rPr>
        <w:t>和</w:t>
      </w:r>
      <w:r w:rsidR="00E150A0">
        <w:rPr>
          <w:rFonts w:hint="eastAsia"/>
        </w:rPr>
        <w:t>9cm</w:t>
      </w:r>
      <w:r w:rsidR="0003151A">
        <w:rPr>
          <w:rFonts w:hint="eastAsia"/>
        </w:rPr>
        <w:t>。</w:t>
      </w:r>
      <w:r w:rsidR="00D05B0B">
        <w:rPr>
          <w:rFonts w:hint="eastAsia"/>
        </w:rPr>
        <w:t>同时实验结果也指出了，目前超快速轨道产品依然存在着相邻更新轨道弧段不连续的问题。</w:t>
      </w:r>
    </w:p>
    <w:p w14:paraId="4EF835E8" w14:textId="52324E15" w:rsidR="00755B81" w:rsidRPr="005C47F0" w:rsidRDefault="005C47F0" w:rsidP="00A90816">
      <w:pPr>
        <w:spacing w:before="60" w:after="60"/>
        <w:ind w:firstLine="480"/>
      </w:pPr>
      <w:r>
        <w:rPr>
          <w:rFonts w:hint="eastAsia"/>
        </w:rPr>
        <w:t>总而言之，</w:t>
      </w:r>
      <w:ins w:id="142" w:author="王 庆云" w:date="2022-04-18T10:21:00Z">
        <w:r w:rsidR="001C6DB2" w:rsidRPr="001C6DB2">
          <w:rPr>
            <w:rFonts w:hint="eastAsia"/>
          </w:rPr>
          <w:t>通过对事后轨道预报外推的方式实现</w:t>
        </w:r>
        <w:r w:rsidR="001C6DB2">
          <w:rPr>
            <w:rFonts w:hint="eastAsia"/>
          </w:rPr>
          <w:t>的</w:t>
        </w:r>
      </w:ins>
      <w:r w:rsidRPr="001C6DB2">
        <w:rPr>
          <w:rFonts w:hint="eastAsia"/>
        </w:rPr>
        <w:t>基于超快速轨道的实时服务</w:t>
      </w:r>
      <w:del w:id="143" w:author="王 庆云" w:date="2022-04-18T10:21:00Z">
        <w:r w:rsidR="00B529B4" w:rsidRPr="001C6DB2" w:rsidDel="001C6DB2">
          <w:rPr>
            <w:rFonts w:hint="eastAsia"/>
          </w:rPr>
          <w:delText>通过采用对事后轨道预报外推的方式实现</w:delText>
        </w:r>
      </w:del>
      <w:r w:rsidR="00B529B4" w:rsidRPr="001C6DB2">
        <w:rPr>
          <w:rFonts w:hint="eastAsia"/>
        </w:rPr>
        <w:t>，</w:t>
      </w:r>
      <w:r w:rsidR="0075383F" w:rsidRPr="001C6DB2">
        <w:rPr>
          <w:rFonts w:hint="eastAsia"/>
        </w:rPr>
        <w:t>是当前各分析中心提供实时产品的主要方法</w:t>
      </w:r>
      <w:r w:rsidR="0075383F">
        <w:rPr>
          <w:rFonts w:hint="eastAsia"/>
        </w:rPr>
        <w:t>，在具备精确动力学模型、较高</w:t>
      </w:r>
      <w:del w:id="144" w:author="王 庆云" w:date="2022-04-18T10:21:00Z">
        <w:r w:rsidR="0075383F" w:rsidDel="001C6DB2">
          <w:rPr>
            <w:rFonts w:hint="eastAsia"/>
          </w:rPr>
          <w:delText>地</w:delText>
        </w:r>
      </w:del>
      <w:r w:rsidR="0075383F">
        <w:rPr>
          <w:rFonts w:hint="eastAsia"/>
        </w:rPr>
        <w:t>更新频率</w:t>
      </w:r>
      <w:ins w:id="145" w:author="王 庆云" w:date="2022-04-18T10:21:00Z">
        <w:r w:rsidR="001C6DB2">
          <w:rPr>
            <w:rFonts w:hint="eastAsia"/>
          </w:rPr>
          <w:t>的</w:t>
        </w:r>
      </w:ins>
      <w:r w:rsidR="0075383F">
        <w:rPr>
          <w:rFonts w:hint="eastAsia"/>
        </w:rPr>
        <w:t>情况下</w:t>
      </w:r>
      <w:ins w:id="146" w:author="王 庆云" w:date="2022-04-18T10:21:00Z">
        <w:r w:rsidR="001C6DB2">
          <w:rPr>
            <w:rFonts w:hint="eastAsia"/>
          </w:rPr>
          <w:t>，该方法提供的</w:t>
        </w:r>
      </w:ins>
      <w:del w:id="147" w:author="王 庆云" w:date="2022-04-18T10:21:00Z">
        <w:r w:rsidR="0075383F" w:rsidDel="001C6DB2">
          <w:rPr>
            <w:rFonts w:hint="eastAsia"/>
          </w:rPr>
          <w:delText>的</w:delText>
        </w:r>
      </w:del>
      <w:r w:rsidR="0075383F">
        <w:rPr>
          <w:rFonts w:hint="eastAsia"/>
        </w:rPr>
        <w:t>实时轨道精度较高。</w:t>
      </w:r>
      <w:r w:rsidR="0014393E">
        <w:rPr>
          <w:rFonts w:hint="eastAsia"/>
        </w:rPr>
        <w:t>同时</w:t>
      </w:r>
      <w:r w:rsidR="0075383F">
        <w:rPr>
          <w:rFonts w:hint="eastAsia"/>
        </w:rPr>
        <w:t>超快速轨道产品</w:t>
      </w:r>
      <w:r w:rsidR="0014393E">
        <w:rPr>
          <w:rFonts w:hint="eastAsia"/>
        </w:rPr>
        <w:t>也</w:t>
      </w:r>
      <w:r w:rsidR="0075383F">
        <w:rPr>
          <w:rFonts w:hint="eastAsia"/>
        </w:rPr>
        <w:t>依然存在</w:t>
      </w:r>
      <w:r w:rsidR="00D523D3">
        <w:rPr>
          <w:rFonts w:hint="eastAsia"/>
        </w:rPr>
        <w:t>轨道弧段不连续，</w:t>
      </w:r>
      <w:r w:rsidR="0075383F">
        <w:rPr>
          <w:rFonts w:hint="eastAsia"/>
        </w:rPr>
        <w:t>BDS</w:t>
      </w:r>
      <w:r w:rsidR="0075383F">
        <w:rPr>
          <w:rFonts w:hint="eastAsia"/>
        </w:rPr>
        <w:t>等新兴卫星</w:t>
      </w:r>
      <w:r w:rsidR="007F7B45">
        <w:rPr>
          <w:rFonts w:hint="eastAsia"/>
        </w:rPr>
        <w:t>系统</w:t>
      </w:r>
      <w:r w:rsidR="00D523D3">
        <w:rPr>
          <w:rFonts w:hint="eastAsia"/>
        </w:rPr>
        <w:t>动力学模型尚不成熟导致的轨道精度不足，</w:t>
      </w:r>
      <w:r w:rsidR="007F7B45">
        <w:rPr>
          <w:rFonts w:hint="eastAsia"/>
        </w:rPr>
        <w:t>实时预报模型</w:t>
      </w:r>
      <w:r w:rsidR="00D523D3">
        <w:rPr>
          <w:rFonts w:hint="eastAsia"/>
        </w:rPr>
        <w:t>难以应对卫星非平稳状态等</w:t>
      </w:r>
      <w:r w:rsidR="000D0AAB">
        <w:rPr>
          <w:rFonts w:hint="eastAsia"/>
        </w:rPr>
        <w:t>问题。</w:t>
      </w:r>
    </w:p>
    <w:p w14:paraId="2338EC62" w14:textId="77777777" w:rsidR="00AA32E4" w:rsidRDefault="00AA32E4" w:rsidP="001C5752">
      <w:pPr>
        <w:pStyle w:val="3"/>
      </w:pPr>
      <w:bookmarkStart w:id="148" w:name="_Toc101082634"/>
      <w:r>
        <w:rPr>
          <w:rFonts w:hint="eastAsia"/>
        </w:rPr>
        <w:t>实时滤波轨道服务研究现状</w:t>
      </w:r>
      <w:bookmarkEnd w:id="148"/>
    </w:p>
    <w:p w14:paraId="59D1430B" w14:textId="77777777" w:rsidR="00D2623E" w:rsidRDefault="009725FA" w:rsidP="00D2623E">
      <w:pPr>
        <w:spacing w:before="60" w:after="60"/>
        <w:ind w:firstLine="480"/>
      </w:pPr>
      <w:r>
        <w:rPr>
          <w:rFonts w:hint="eastAsia"/>
        </w:rPr>
        <w:t>对于</w:t>
      </w:r>
      <w:r w:rsidR="00C71072">
        <w:rPr>
          <w:rFonts w:hint="eastAsia"/>
        </w:rPr>
        <w:t>基于超快速轨道产品</w:t>
      </w:r>
      <w:r w:rsidR="0047681C">
        <w:rPr>
          <w:rFonts w:hint="eastAsia"/>
        </w:rPr>
        <w:t>的</w:t>
      </w:r>
      <w:r w:rsidR="00C71072">
        <w:rPr>
          <w:rFonts w:hint="eastAsia"/>
        </w:rPr>
        <w:t>实时服务</w:t>
      </w:r>
      <w:del w:id="149" w:author="王 庆云" w:date="2022-04-17T20:29:00Z">
        <w:r w:rsidR="0047681C" w:rsidDel="006B0A44">
          <w:rPr>
            <w:rFonts w:hint="eastAsia"/>
          </w:rPr>
          <w:delText>尚</w:delText>
        </w:r>
      </w:del>
      <w:r w:rsidR="0047681C">
        <w:rPr>
          <w:rFonts w:hint="eastAsia"/>
        </w:rPr>
        <w:t>存在的问题，</w:t>
      </w:r>
      <w:r w:rsidR="0050142E">
        <w:rPr>
          <w:rFonts w:hint="eastAsia"/>
        </w:rPr>
        <w:t>基于</w:t>
      </w:r>
      <w:r>
        <w:rPr>
          <w:rFonts w:hint="eastAsia"/>
        </w:rPr>
        <w:t>滤波</w:t>
      </w:r>
      <w:r w:rsidR="0050142E">
        <w:rPr>
          <w:rFonts w:hint="eastAsia"/>
        </w:rPr>
        <w:t>解算</w:t>
      </w:r>
      <w:r>
        <w:rPr>
          <w:rFonts w:hint="eastAsia"/>
        </w:rPr>
        <w:t>方式</w:t>
      </w:r>
      <w:r w:rsidR="0050142E">
        <w:rPr>
          <w:rFonts w:hint="eastAsia"/>
        </w:rPr>
        <w:t>的轨道确定</w:t>
      </w:r>
      <w:r w:rsidR="0047681C">
        <w:rPr>
          <w:rFonts w:hint="eastAsia"/>
        </w:rPr>
        <w:t>方</w:t>
      </w:r>
      <w:r w:rsidR="0047681C">
        <w:rPr>
          <w:rFonts w:hint="eastAsia"/>
        </w:rPr>
        <w:lastRenderedPageBreak/>
        <w:t>法展示了其特有</w:t>
      </w:r>
      <w:r w:rsidR="004C5822">
        <w:rPr>
          <w:rFonts w:hint="eastAsia"/>
        </w:rPr>
        <w:t>的</w:t>
      </w:r>
      <w:r w:rsidR="0047681C">
        <w:rPr>
          <w:rFonts w:hint="eastAsia"/>
        </w:rPr>
        <w:t>优势。在处理方式上与事后预报模式截然不同，</w:t>
      </w:r>
      <w:r w:rsidR="00631B3B">
        <w:rPr>
          <w:rFonts w:hint="eastAsia"/>
        </w:rPr>
        <w:t>实时滤波轨道服务通常需要对实时数据流进行处理，逐历元解算</w:t>
      </w:r>
      <w:r w:rsidR="002B1DDC">
        <w:rPr>
          <w:rFonts w:hint="eastAsia"/>
        </w:rPr>
        <w:t>卫星轨道参数</w:t>
      </w:r>
      <w:r w:rsidR="00631B3B">
        <w:rPr>
          <w:rFonts w:hint="eastAsia"/>
        </w:rPr>
        <w:t>并播发</w:t>
      </w:r>
      <w:r w:rsidR="00786DE5">
        <w:rPr>
          <w:rFonts w:hint="eastAsia"/>
        </w:rPr>
        <w:t>轨道产品</w:t>
      </w:r>
      <w:r w:rsidR="00A03C7B">
        <w:rPr>
          <w:rFonts w:hint="eastAsia"/>
        </w:rPr>
        <w:t>（</w:t>
      </w:r>
      <w:r w:rsidR="00A03C7B">
        <w:rPr>
          <w:rFonts w:hint="eastAsia"/>
        </w:rPr>
        <w:t>Zhang</w:t>
      </w:r>
      <w:r w:rsidR="00A03C7B">
        <w:t xml:space="preserve"> et al. 2007; Laruichesse et al. 2013</w:t>
      </w:r>
      <w:r w:rsidR="00A03C7B">
        <w:rPr>
          <w:rFonts w:hint="eastAsia"/>
        </w:rPr>
        <w:t>）</w:t>
      </w:r>
      <w:r w:rsidR="00786DE5">
        <w:rPr>
          <w:rFonts w:hint="eastAsia"/>
        </w:rPr>
        <w:t>。</w:t>
      </w:r>
      <w:r w:rsidR="00631B3B">
        <w:rPr>
          <w:rFonts w:hint="eastAsia"/>
        </w:rPr>
        <w:t>在</w:t>
      </w:r>
      <w:r w:rsidR="00A03C7B">
        <w:rPr>
          <w:rFonts w:hint="eastAsia"/>
        </w:rPr>
        <w:t>满足</w:t>
      </w:r>
      <w:r w:rsidR="009D723C">
        <w:rPr>
          <w:rFonts w:hint="eastAsia"/>
        </w:rPr>
        <w:t>实时性的前提下，</w:t>
      </w:r>
      <w:r w:rsidR="00A03C7B">
        <w:rPr>
          <w:rFonts w:hint="eastAsia"/>
        </w:rPr>
        <w:t>实时滤波轨道服务首先保障</w:t>
      </w:r>
      <w:r w:rsidR="00736D0E">
        <w:rPr>
          <w:rFonts w:hint="eastAsia"/>
        </w:rPr>
        <w:t>了</w:t>
      </w:r>
      <w:r w:rsidR="00A03C7B">
        <w:rPr>
          <w:rFonts w:hint="eastAsia"/>
        </w:rPr>
        <w:t>轨道连续性，其次对数据观测处理使其在轨道精度上以及对卫星非平稳状态期间的处理</w:t>
      </w:r>
      <w:r w:rsidR="00736D0E">
        <w:rPr>
          <w:rFonts w:hint="eastAsia"/>
        </w:rPr>
        <w:t>具</w:t>
      </w:r>
      <w:r w:rsidR="00A03C7B">
        <w:rPr>
          <w:rFonts w:hint="eastAsia"/>
        </w:rPr>
        <w:t>有了更多</w:t>
      </w:r>
      <w:r w:rsidR="00CF79E0">
        <w:rPr>
          <w:rFonts w:hint="eastAsia"/>
        </w:rPr>
        <w:t>的</w:t>
      </w:r>
      <w:r w:rsidR="00736D0E">
        <w:rPr>
          <w:rFonts w:hint="eastAsia"/>
        </w:rPr>
        <w:t>可能性</w:t>
      </w:r>
      <w:r w:rsidR="00A03C7B">
        <w:rPr>
          <w:rFonts w:hint="eastAsia"/>
        </w:rPr>
        <w:t>。</w:t>
      </w:r>
      <w:r w:rsidR="00736D0E">
        <w:rPr>
          <w:rFonts w:hint="eastAsia"/>
        </w:rPr>
        <w:t>因</w:t>
      </w:r>
      <w:r w:rsidR="006B72EE">
        <w:rPr>
          <w:rFonts w:hint="eastAsia"/>
        </w:rPr>
        <w:t>此，相较于传统事后预报模式的实时轨道服务在实时性与精确性上难以兼容的瓶颈，基于实时数据滤波解算的方式在实时轨道服务上具有着更大的潜力，国内外学者和</w:t>
      </w:r>
      <w:r w:rsidR="006547BD">
        <w:rPr>
          <w:rFonts w:hint="eastAsia"/>
        </w:rPr>
        <w:t>相关</w:t>
      </w:r>
      <w:r w:rsidR="006B72EE">
        <w:rPr>
          <w:rFonts w:hint="eastAsia"/>
        </w:rPr>
        <w:t>商业</w:t>
      </w:r>
      <w:r w:rsidR="006547BD">
        <w:rPr>
          <w:rFonts w:hint="eastAsia"/>
        </w:rPr>
        <w:t>机构</w:t>
      </w:r>
      <w:r w:rsidR="006B72EE">
        <w:rPr>
          <w:rFonts w:hint="eastAsia"/>
        </w:rPr>
        <w:t>也对此开展了不少的研究。</w:t>
      </w:r>
    </w:p>
    <w:p w14:paraId="4C05D5DC" w14:textId="6C823445" w:rsidR="00957729" w:rsidRDefault="00BA6CC4" w:rsidP="00D2623E">
      <w:pPr>
        <w:spacing w:before="60" w:after="60"/>
        <w:ind w:firstLine="480"/>
      </w:pPr>
      <w:r>
        <w:rPr>
          <w:rFonts w:hint="eastAsia"/>
        </w:rPr>
        <w:t>上个世纪</w:t>
      </w:r>
      <w:r>
        <w:t>90</w:t>
      </w:r>
      <w:r>
        <w:rPr>
          <w:rFonts w:hint="eastAsia"/>
        </w:rPr>
        <w:t>年代左右，</w:t>
      </w:r>
      <w:r w:rsidR="00D2623E">
        <w:rPr>
          <w:rFonts w:hint="eastAsia"/>
        </w:rPr>
        <w:t>美国的喷气动力实验室（</w:t>
      </w:r>
      <w:r w:rsidR="00D2623E">
        <w:rPr>
          <w:rFonts w:hint="eastAsia"/>
        </w:rPr>
        <w:t>JPL</w:t>
      </w:r>
      <w:r w:rsidR="00D2623E">
        <w:rPr>
          <w:rFonts w:hint="eastAsia"/>
        </w:rPr>
        <w:t>）</w:t>
      </w:r>
      <w:r>
        <w:rPr>
          <w:rFonts w:hint="eastAsia"/>
        </w:rPr>
        <w:t>就</w:t>
      </w:r>
      <w:ins w:id="150" w:author="王 庆云" w:date="2022-04-17T20:34:00Z">
        <w:r w:rsidR="00667344">
          <w:rPr>
            <w:rFonts w:hint="eastAsia"/>
          </w:rPr>
          <w:t>开</w:t>
        </w:r>
      </w:ins>
      <w:r>
        <w:rPr>
          <w:rFonts w:hint="eastAsia"/>
        </w:rPr>
        <w:t>展</w:t>
      </w:r>
      <w:del w:id="151" w:author="王 庆云" w:date="2022-04-17T20:34:00Z">
        <w:r w:rsidDel="00667344">
          <w:rPr>
            <w:rFonts w:hint="eastAsia"/>
          </w:rPr>
          <w:delText>开</w:delText>
        </w:r>
      </w:del>
      <w:r>
        <w:rPr>
          <w:rFonts w:hint="eastAsia"/>
        </w:rPr>
        <w:t>基于滤波解算的定轨研究</w:t>
      </w:r>
      <w:ins w:id="152" w:author="王 庆云" w:date="2022-04-17T20:35:00Z">
        <w:r w:rsidR="00667344">
          <w:rPr>
            <w:rFonts w:hint="eastAsia"/>
          </w:rPr>
          <w:t>。</w:t>
        </w:r>
        <w:r w:rsidR="00667344">
          <w:rPr>
            <w:rFonts w:hint="eastAsia"/>
          </w:rPr>
          <w:t>JPL</w:t>
        </w:r>
      </w:ins>
      <w:del w:id="153" w:author="王 庆云" w:date="2022-04-17T20:35:00Z">
        <w:r w:rsidDel="00667344">
          <w:rPr>
            <w:rFonts w:hint="eastAsia"/>
          </w:rPr>
          <w:delText>，</w:delText>
        </w:r>
      </w:del>
      <w:r>
        <w:rPr>
          <w:rFonts w:hint="eastAsia"/>
        </w:rPr>
        <w:t>在</w:t>
      </w:r>
      <w:r>
        <w:rPr>
          <w:rFonts w:hint="eastAsia"/>
        </w:rPr>
        <w:t>2</w:t>
      </w:r>
      <w:r>
        <w:t>000</w:t>
      </w:r>
      <w:r>
        <w:rPr>
          <w:rFonts w:hint="eastAsia"/>
        </w:rPr>
        <w:t>年所建立的全球差分</w:t>
      </w:r>
      <w:r>
        <w:rPr>
          <w:rFonts w:hint="eastAsia"/>
        </w:rPr>
        <w:t>GPS</w:t>
      </w:r>
      <w:r>
        <w:rPr>
          <w:rFonts w:hint="eastAsia"/>
        </w:rPr>
        <w:t>系统（</w:t>
      </w:r>
      <w:r>
        <w:rPr>
          <w:rFonts w:hint="eastAsia"/>
        </w:rPr>
        <w:t>Global</w:t>
      </w:r>
      <w:r>
        <w:t xml:space="preserve"> </w:t>
      </w:r>
      <w:r>
        <w:rPr>
          <w:rFonts w:hint="eastAsia"/>
        </w:rPr>
        <w:t>Differential</w:t>
      </w:r>
      <w:r>
        <w:t xml:space="preserve"> </w:t>
      </w:r>
      <w:r>
        <w:rPr>
          <w:rFonts w:hint="eastAsia"/>
        </w:rPr>
        <w:t>GPS</w:t>
      </w:r>
      <w:r>
        <w:t xml:space="preserve"> System</w:t>
      </w:r>
      <w:ins w:id="154" w:author="王 庆云" w:date="2022-04-17T20:32:00Z">
        <w:r w:rsidR="00667344">
          <w:rPr>
            <w:rFonts w:hint="eastAsia"/>
          </w:rPr>
          <w:t>，</w:t>
        </w:r>
      </w:ins>
      <w:del w:id="155" w:author="王 庆云" w:date="2022-04-17T20:32:00Z">
        <w:r w:rsidDel="00667344">
          <w:rPr>
            <w:rFonts w:hint="eastAsia"/>
          </w:rPr>
          <w:delText>,</w:delText>
        </w:r>
      </w:del>
      <w:r>
        <w:t>GDGPS</w:t>
      </w:r>
      <w:r>
        <w:rPr>
          <w:rFonts w:hint="eastAsia"/>
        </w:rPr>
        <w:t>）</w:t>
      </w:r>
      <w:del w:id="156" w:author="王 庆云" w:date="2022-04-17T20:35:00Z">
        <w:r w:rsidDel="00667344">
          <w:rPr>
            <w:rFonts w:hint="eastAsia"/>
          </w:rPr>
          <w:delText>中</w:delText>
        </w:r>
      </w:del>
      <w:r>
        <w:rPr>
          <w:rFonts w:hint="eastAsia"/>
        </w:rPr>
        <w:t>，就依赖了</w:t>
      </w:r>
      <w:r>
        <w:rPr>
          <w:rFonts w:hint="eastAsia"/>
        </w:rPr>
        <w:t>RTG</w:t>
      </w:r>
      <w:r>
        <w:t>/RTGx</w:t>
      </w:r>
      <w:r>
        <w:rPr>
          <w:rFonts w:hint="eastAsia"/>
        </w:rPr>
        <w:t>基于全球实时观测数据流并采用平方根信息滤波（</w:t>
      </w:r>
      <w:r>
        <w:rPr>
          <w:rFonts w:hint="eastAsia"/>
        </w:rPr>
        <w:t>Square</w:t>
      </w:r>
      <w:r>
        <w:t xml:space="preserve"> </w:t>
      </w:r>
      <w:r>
        <w:rPr>
          <w:rFonts w:hint="eastAsia"/>
        </w:rPr>
        <w:t>Root</w:t>
      </w:r>
      <w:r>
        <w:t xml:space="preserve"> </w:t>
      </w:r>
      <w:r>
        <w:rPr>
          <w:rFonts w:hint="eastAsia"/>
        </w:rPr>
        <w:t>Information</w:t>
      </w:r>
      <w:r>
        <w:t xml:space="preserve"> </w:t>
      </w:r>
      <w:r>
        <w:rPr>
          <w:rFonts w:hint="eastAsia"/>
        </w:rPr>
        <w:t>Filter</w:t>
      </w:r>
      <w:r>
        <w:rPr>
          <w:rFonts w:hint="eastAsia"/>
        </w:rPr>
        <w:t>，</w:t>
      </w:r>
      <w:r>
        <w:rPr>
          <w:rFonts w:hint="eastAsia"/>
        </w:rPr>
        <w:t>SRIF</w:t>
      </w:r>
      <w:r>
        <w:rPr>
          <w:rFonts w:hint="eastAsia"/>
        </w:rPr>
        <w:t>）所解算的实时卫星轨道，其中</w:t>
      </w:r>
      <w:r>
        <w:rPr>
          <w:rFonts w:hint="eastAsia"/>
        </w:rPr>
        <w:t>GPS</w:t>
      </w:r>
      <w:r>
        <w:rPr>
          <w:rFonts w:hint="eastAsia"/>
        </w:rPr>
        <w:t>三维轨道精度达到了</w:t>
      </w:r>
      <w:r>
        <w:t>6.4</w:t>
      </w:r>
      <w:r>
        <w:rPr>
          <w:rFonts w:hint="eastAsia"/>
        </w:rPr>
        <w:t>cm</w:t>
      </w:r>
      <w:r>
        <w:rPr>
          <w:rFonts w:hint="eastAsia"/>
        </w:rPr>
        <w:t>（</w:t>
      </w:r>
      <w:r>
        <w:rPr>
          <w:rFonts w:hint="eastAsia"/>
        </w:rPr>
        <w:t>Bertiger</w:t>
      </w:r>
      <w:r>
        <w:t xml:space="preserve"> et al. 2012</w:t>
      </w:r>
      <w:r>
        <w:rPr>
          <w:rFonts w:hint="eastAsia"/>
        </w:rPr>
        <w:t>）。</w:t>
      </w:r>
      <w:r w:rsidR="00B26E60">
        <w:rPr>
          <w:rFonts w:hint="eastAsia"/>
        </w:rPr>
        <w:t>英国纽卡斯尔大学则在</w:t>
      </w:r>
      <w:r w:rsidR="00B26E60">
        <w:rPr>
          <w:rFonts w:hint="eastAsia"/>
        </w:rPr>
        <w:t>2</w:t>
      </w:r>
      <w:r w:rsidR="00B26E60">
        <w:t>005</w:t>
      </w:r>
      <w:r w:rsidR="00B26E60">
        <w:rPr>
          <w:rFonts w:hint="eastAsia"/>
        </w:rPr>
        <w:t>年时候，基于欧空局（</w:t>
      </w:r>
      <w:r w:rsidR="00B26E60">
        <w:rPr>
          <w:rFonts w:hint="eastAsia"/>
        </w:rPr>
        <w:t>European</w:t>
      </w:r>
      <w:r w:rsidR="00B26E60">
        <w:t xml:space="preserve"> </w:t>
      </w:r>
      <w:r w:rsidR="00B26E60">
        <w:rPr>
          <w:rFonts w:hint="eastAsia"/>
        </w:rPr>
        <w:t>Space</w:t>
      </w:r>
      <w:r w:rsidR="00B26E60">
        <w:t xml:space="preserve"> </w:t>
      </w:r>
      <w:r w:rsidR="00B26E60">
        <w:rPr>
          <w:rFonts w:hint="eastAsia"/>
        </w:rPr>
        <w:t>Agency</w:t>
      </w:r>
      <w:r w:rsidR="00B26E60">
        <w:rPr>
          <w:rFonts w:hint="eastAsia"/>
        </w:rPr>
        <w:t>，</w:t>
      </w:r>
      <w:r w:rsidR="00B26E60">
        <w:rPr>
          <w:rFonts w:hint="eastAsia"/>
        </w:rPr>
        <w:t>ESA</w:t>
      </w:r>
      <w:r w:rsidR="00B26E60">
        <w:rPr>
          <w:rFonts w:hint="eastAsia"/>
        </w:rPr>
        <w:t>）的事后导航卫星精密轨道确定软件</w:t>
      </w:r>
      <w:r w:rsidR="00B26E60">
        <w:rPr>
          <w:rFonts w:hint="eastAsia"/>
        </w:rPr>
        <w:t>BAHN</w:t>
      </w:r>
      <w:r w:rsidR="00B26E60">
        <w:rPr>
          <w:rFonts w:hint="eastAsia"/>
        </w:rPr>
        <w:t>（</w:t>
      </w:r>
      <w:r w:rsidR="00B26E60">
        <w:rPr>
          <w:rFonts w:hint="eastAsia"/>
        </w:rPr>
        <w:t>Dow</w:t>
      </w:r>
      <w:r w:rsidR="00B26E60">
        <w:t xml:space="preserve"> et al. 1993</w:t>
      </w:r>
      <w:r w:rsidR="00B26E60">
        <w:rPr>
          <w:rFonts w:hint="eastAsia"/>
        </w:rPr>
        <w:t>），采用了扩展卡尔曼滤波（</w:t>
      </w:r>
      <w:r w:rsidR="00B26E60">
        <w:rPr>
          <w:rFonts w:hint="eastAsia"/>
        </w:rPr>
        <w:t>Extended</w:t>
      </w:r>
      <w:r w:rsidR="00B26E60">
        <w:t xml:space="preserve"> </w:t>
      </w:r>
      <w:r w:rsidR="00B26E60">
        <w:rPr>
          <w:rFonts w:hint="eastAsia"/>
        </w:rPr>
        <w:t>Kalman</w:t>
      </w:r>
      <w:r w:rsidR="00B26E60">
        <w:t xml:space="preserve"> </w:t>
      </w:r>
      <w:r w:rsidR="00B26E60">
        <w:rPr>
          <w:rFonts w:hint="eastAsia"/>
        </w:rPr>
        <w:t>Filter</w:t>
      </w:r>
      <w:r w:rsidR="00B26E60">
        <w:rPr>
          <w:rFonts w:hint="eastAsia"/>
        </w:rPr>
        <w:t>，</w:t>
      </w:r>
      <w:r w:rsidR="00B26E60">
        <w:rPr>
          <w:rFonts w:hint="eastAsia"/>
        </w:rPr>
        <w:t>EKF</w:t>
      </w:r>
      <w:r w:rsidR="00B26E60">
        <w:rPr>
          <w:rFonts w:hint="eastAsia"/>
        </w:rPr>
        <w:t>）方法，开发了具有</w:t>
      </w:r>
      <w:r w:rsidR="00B26E60">
        <w:rPr>
          <w:rFonts w:hint="eastAsia"/>
        </w:rPr>
        <w:t>GPS</w:t>
      </w:r>
      <w:r w:rsidR="00B26E60">
        <w:rPr>
          <w:rFonts w:hint="eastAsia"/>
        </w:rPr>
        <w:t>实时定轨功能的软件平台</w:t>
      </w:r>
      <w:r w:rsidR="00B26E60">
        <w:rPr>
          <w:rFonts w:hint="eastAsia"/>
        </w:rPr>
        <w:t>Auto-BAHN</w:t>
      </w:r>
      <w:r w:rsidR="00B26E60">
        <w:rPr>
          <w:rFonts w:hint="eastAsia"/>
        </w:rPr>
        <w:t>，在</w:t>
      </w:r>
      <w:ins w:id="157" w:author="王 庆云" w:date="2022-04-17T20:36:00Z">
        <w:r w:rsidR="00D959DB">
          <w:rPr>
            <w:rFonts w:hint="eastAsia"/>
          </w:rPr>
          <w:t>使</w:t>
        </w:r>
      </w:ins>
      <w:del w:id="158" w:author="王 庆云" w:date="2022-04-17T20:36:00Z">
        <w:r w:rsidR="00B26E60" w:rsidDel="00D959DB">
          <w:rPr>
            <w:rFonts w:hint="eastAsia"/>
          </w:rPr>
          <w:delText>采</w:delText>
        </w:r>
      </w:del>
      <w:r w:rsidR="00B26E60">
        <w:rPr>
          <w:rFonts w:hint="eastAsia"/>
        </w:rPr>
        <w:t>用了</w:t>
      </w:r>
      <w:r w:rsidR="00B26E60">
        <w:rPr>
          <w:rFonts w:hint="eastAsia"/>
        </w:rPr>
        <w:t>5</w:t>
      </w:r>
      <w:r w:rsidR="00B26E60">
        <w:t>2</w:t>
      </w:r>
      <w:r w:rsidR="00B26E60">
        <w:rPr>
          <w:rFonts w:hint="eastAsia"/>
        </w:rPr>
        <w:t>个全球跟踪站的实时观测数据流的情况下，</w:t>
      </w:r>
      <w:ins w:id="159" w:author="王 庆云" w:date="2022-04-17T20:36:00Z">
        <w:r w:rsidR="00D959DB">
          <w:rPr>
            <w:rFonts w:hint="eastAsia"/>
          </w:rPr>
          <w:t>GPS</w:t>
        </w:r>
      </w:ins>
      <w:r w:rsidR="00B26E60">
        <w:rPr>
          <w:rFonts w:hint="eastAsia"/>
        </w:rPr>
        <w:t>实时轨道精度在三维</w:t>
      </w:r>
      <w:ins w:id="160" w:author="王 庆云" w:date="2022-04-17T20:36:00Z">
        <w:r w:rsidR="00D959DB">
          <w:rPr>
            <w:rFonts w:hint="eastAsia"/>
          </w:rPr>
          <w:t>方向</w:t>
        </w:r>
      </w:ins>
      <w:r w:rsidR="00B26E60">
        <w:rPr>
          <w:rFonts w:hint="eastAsia"/>
        </w:rPr>
        <w:t>上</w:t>
      </w:r>
      <w:ins w:id="161" w:author="王 庆云" w:date="2022-04-17T20:36:00Z">
        <w:r w:rsidR="00D959DB">
          <w:rPr>
            <w:rFonts w:hint="eastAsia"/>
          </w:rPr>
          <w:t>达到了</w:t>
        </w:r>
      </w:ins>
      <w:del w:id="162" w:author="王 庆云" w:date="2022-04-17T20:36:00Z">
        <w:r w:rsidR="00B26E60" w:rsidDel="00D959DB">
          <w:rPr>
            <w:rFonts w:hint="eastAsia"/>
          </w:rPr>
          <w:delText>为</w:delText>
        </w:r>
      </w:del>
      <w:r w:rsidR="00B26E60">
        <w:rPr>
          <w:rFonts w:hint="eastAsia"/>
        </w:rPr>
        <w:t>1</w:t>
      </w:r>
      <w:r w:rsidR="00B26E60">
        <w:t>4</w:t>
      </w:r>
      <w:r w:rsidR="00B26E60">
        <w:rPr>
          <w:rFonts w:hint="eastAsia"/>
        </w:rPr>
        <w:t>cm</w:t>
      </w:r>
      <w:r w:rsidR="00B26E60">
        <w:rPr>
          <w:rFonts w:hint="eastAsia"/>
        </w:rPr>
        <w:t>左右（</w:t>
      </w:r>
      <w:r w:rsidR="00B26E60">
        <w:rPr>
          <w:rFonts w:hint="eastAsia"/>
        </w:rPr>
        <w:t>Zhang</w:t>
      </w:r>
      <w:r w:rsidR="00B26E60">
        <w:t xml:space="preserve"> et al. 2007</w:t>
      </w:r>
      <w:r w:rsidR="00B26E60">
        <w:rPr>
          <w:rFonts w:hint="eastAsia"/>
        </w:rPr>
        <w:t>）。</w:t>
      </w:r>
      <w:r w:rsidR="00136147">
        <w:t>2011</w:t>
      </w:r>
      <w:r w:rsidR="00136147">
        <w:rPr>
          <w:rFonts w:hint="eastAsia"/>
        </w:rPr>
        <w:t>年，日本宇宙航空研究机构（</w:t>
      </w:r>
      <w:r w:rsidR="00136147">
        <w:rPr>
          <w:rFonts w:hint="eastAsia"/>
        </w:rPr>
        <w:t>JAXA</w:t>
      </w:r>
      <w:r w:rsidR="00136147">
        <w:rPr>
          <w:rFonts w:hint="eastAsia"/>
        </w:rPr>
        <w:t>）开发的</w:t>
      </w:r>
      <w:r w:rsidR="00136147">
        <w:rPr>
          <w:rFonts w:hint="eastAsia"/>
        </w:rPr>
        <w:t>MADOCA</w:t>
      </w:r>
      <w:r w:rsidR="00136147">
        <w:rPr>
          <w:rFonts w:hint="eastAsia"/>
        </w:rPr>
        <w:t>软件实现了</w:t>
      </w:r>
      <w:r w:rsidR="00136147">
        <w:rPr>
          <w:rFonts w:hint="eastAsia"/>
        </w:rPr>
        <w:t>GPS</w:t>
      </w:r>
      <w:r w:rsidR="00136147">
        <w:t>/GLONASS/QZSS</w:t>
      </w:r>
      <w:r w:rsidR="00136147">
        <w:rPr>
          <w:rFonts w:hint="eastAsia"/>
        </w:rPr>
        <w:t>的实时轨道确定（</w:t>
      </w:r>
      <w:r w:rsidR="00136147">
        <w:rPr>
          <w:rFonts w:hint="eastAsia"/>
        </w:rPr>
        <w:t>Takasu</w:t>
      </w:r>
      <w:r w:rsidR="00136147">
        <w:rPr>
          <w:rFonts w:hint="eastAsia"/>
        </w:rPr>
        <w:t>，</w:t>
      </w:r>
      <w:r w:rsidR="00136147">
        <w:rPr>
          <w:rFonts w:hint="eastAsia"/>
        </w:rPr>
        <w:t>2</w:t>
      </w:r>
      <w:r w:rsidR="00136147">
        <w:t>013</w:t>
      </w:r>
      <w:r w:rsidR="00136147">
        <w:rPr>
          <w:rFonts w:hint="eastAsia"/>
        </w:rPr>
        <w:t>）</w:t>
      </w:r>
      <w:r w:rsidR="005A4A4A">
        <w:rPr>
          <w:rFonts w:hint="eastAsia"/>
        </w:rPr>
        <w:t>。</w:t>
      </w:r>
      <w:del w:id="163" w:author="王 庆云" w:date="2022-04-17T20:36:00Z">
        <w:r w:rsidR="00303363" w:rsidDel="00D959DB">
          <w:rPr>
            <w:rFonts w:hint="eastAsia"/>
          </w:rPr>
          <w:delText>类似地，</w:delText>
        </w:r>
      </w:del>
      <w:r w:rsidR="00303363">
        <w:rPr>
          <w:rFonts w:hint="eastAsia"/>
        </w:rPr>
        <w:t>法国国家空间研究中心（</w:t>
      </w:r>
      <w:r w:rsidR="00303363">
        <w:rPr>
          <w:rFonts w:hint="eastAsia"/>
        </w:rPr>
        <w:t>CNES</w:t>
      </w:r>
      <w:r w:rsidR="00303363">
        <w:rPr>
          <w:rFonts w:hint="eastAsia"/>
        </w:rPr>
        <w:t>）的</w:t>
      </w:r>
      <w:r w:rsidR="00303363">
        <w:rPr>
          <w:rFonts w:hint="eastAsia"/>
        </w:rPr>
        <w:t>Laurichesse</w:t>
      </w:r>
      <w:r w:rsidR="00303363">
        <w:rPr>
          <w:rFonts w:hint="eastAsia"/>
        </w:rPr>
        <w:t>等人</w:t>
      </w:r>
      <w:r w:rsidR="00005ED1">
        <w:rPr>
          <w:rFonts w:hint="eastAsia"/>
        </w:rPr>
        <w:t>（</w:t>
      </w:r>
      <w:r w:rsidR="00005ED1">
        <w:rPr>
          <w:rFonts w:hint="eastAsia"/>
        </w:rPr>
        <w:t>2</w:t>
      </w:r>
      <w:r w:rsidR="00005ED1">
        <w:t>0</w:t>
      </w:r>
      <w:r w:rsidR="00D119BA">
        <w:t>13</w:t>
      </w:r>
      <w:r w:rsidR="00D119BA">
        <w:rPr>
          <w:rFonts w:hint="eastAsia"/>
        </w:rPr>
        <w:t>）</w:t>
      </w:r>
      <w:r w:rsidR="00303363">
        <w:rPr>
          <w:rFonts w:hint="eastAsia"/>
        </w:rPr>
        <w:t>采用</w:t>
      </w:r>
      <w:r w:rsidR="00303363">
        <w:rPr>
          <w:rFonts w:hint="eastAsia"/>
        </w:rPr>
        <w:t>SRIF</w:t>
      </w:r>
      <w:r w:rsidR="00303363">
        <w:rPr>
          <w:rFonts w:hint="eastAsia"/>
        </w:rPr>
        <w:t>方法构建了</w:t>
      </w:r>
      <w:r w:rsidR="009428A4">
        <w:rPr>
          <w:rFonts w:hint="eastAsia"/>
        </w:rPr>
        <w:t>具备生成</w:t>
      </w:r>
      <w:r w:rsidR="00303363">
        <w:rPr>
          <w:rFonts w:hint="eastAsia"/>
        </w:rPr>
        <w:t>实时轨道</w:t>
      </w:r>
      <w:r w:rsidR="00303363">
        <w:rPr>
          <w:rFonts w:hint="eastAsia"/>
        </w:rPr>
        <w:t>/</w:t>
      </w:r>
      <w:r w:rsidR="00303363">
        <w:rPr>
          <w:rFonts w:hint="eastAsia"/>
        </w:rPr>
        <w:t>钟差等服务端产品的软件平台，</w:t>
      </w:r>
      <w:del w:id="164" w:author="王 庆云" w:date="2022-04-17T20:38:00Z">
        <w:r w:rsidR="009428A4" w:rsidDel="00D959DB">
          <w:rPr>
            <w:rFonts w:hint="eastAsia"/>
          </w:rPr>
          <w:delText>其</w:delText>
        </w:r>
      </w:del>
      <w:r w:rsidR="00005ED1">
        <w:rPr>
          <w:rFonts w:hint="eastAsia"/>
        </w:rPr>
        <w:t>对收敛后的</w:t>
      </w:r>
      <w:r w:rsidR="00005ED1">
        <w:rPr>
          <w:rFonts w:hint="eastAsia"/>
        </w:rPr>
        <w:t>GPS</w:t>
      </w:r>
      <w:r w:rsidR="00005ED1">
        <w:rPr>
          <w:rFonts w:hint="eastAsia"/>
        </w:rPr>
        <w:t>卫星轨道进行模糊度固定后可以达到</w:t>
      </w:r>
      <w:r w:rsidR="00005ED1">
        <w:t>3.7</w:t>
      </w:r>
      <w:r w:rsidR="00005ED1">
        <w:rPr>
          <w:rFonts w:hint="eastAsia"/>
        </w:rPr>
        <w:t>cm</w:t>
      </w:r>
      <w:r w:rsidR="00005ED1">
        <w:rPr>
          <w:rFonts w:hint="eastAsia"/>
        </w:rPr>
        <w:t>的三维轨道精度。</w:t>
      </w:r>
      <w:r w:rsidR="009428A4">
        <w:rPr>
          <w:rFonts w:hint="eastAsia"/>
        </w:rPr>
        <w:t>Trimble</w:t>
      </w:r>
      <w:r w:rsidR="009428A4">
        <w:rPr>
          <w:rFonts w:hint="eastAsia"/>
        </w:rPr>
        <w:t>公司采用基于滤波解算</w:t>
      </w:r>
      <w:ins w:id="165" w:author="王 庆云" w:date="2022-04-17T20:38:00Z">
        <w:r w:rsidR="00D959DB">
          <w:rPr>
            <w:rFonts w:hint="eastAsia"/>
          </w:rPr>
          <w:t>的</w:t>
        </w:r>
      </w:ins>
      <w:r w:rsidR="009428A4">
        <w:rPr>
          <w:rFonts w:hint="eastAsia"/>
        </w:rPr>
        <w:t>方式，于</w:t>
      </w:r>
      <w:r w:rsidR="009428A4">
        <w:rPr>
          <w:rFonts w:hint="eastAsia"/>
        </w:rPr>
        <w:t>2</w:t>
      </w:r>
      <w:r w:rsidR="009428A4">
        <w:t>016</w:t>
      </w:r>
      <w:r w:rsidR="009428A4">
        <w:rPr>
          <w:rFonts w:hint="eastAsia"/>
        </w:rPr>
        <w:t>年提供了四大全球</w:t>
      </w:r>
      <w:r w:rsidR="009428A4">
        <w:rPr>
          <w:rFonts w:hint="eastAsia"/>
        </w:rPr>
        <w:t>GNSS</w:t>
      </w:r>
      <w:r w:rsidR="009428A4">
        <w:rPr>
          <w:rFonts w:hint="eastAsia"/>
        </w:rPr>
        <w:t>系统实时精密轨道产品（</w:t>
      </w:r>
      <w:r w:rsidR="009428A4">
        <w:rPr>
          <w:rFonts w:hint="eastAsia"/>
        </w:rPr>
        <w:t>Talbot</w:t>
      </w:r>
      <w:r w:rsidR="009428A4">
        <w:t xml:space="preserve"> </w:t>
      </w:r>
      <w:r w:rsidR="009428A4">
        <w:rPr>
          <w:rFonts w:hint="eastAsia"/>
        </w:rPr>
        <w:t>et</w:t>
      </w:r>
      <w:r w:rsidR="009428A4">
        <w:t xml:space="preserve"> al. 2016</w:t>
      </w:r>
      <w:r w:rsidR="009428A4">
        <w:rPr>
          <w:rFonts w:hint="eastAsia"/>
        </w:rPr>
        <w:t>）。</w:t>
      </w:r>
    </w:p>
    <w:p w14:paraId="16EA4319" w14:textId="01092A88" w:rsidR="00907CB1" w:rsidRPr="009C62A8" w:rsidRDefault="00154384" w:rsidP="00D2623E">
      <w:pPr>
        <w:spacing w:before="60" w:after="60"/>
        <w:ind w:firstLine="480"/>
      </w:pPr>
      <w:r>
        <w:rPr>
          <w:rFonts w:hint="eastAsia"/>
        </w:rPr>
        <w:t>在国内</w:t>
      </w:r>
      <w:r w:rsidR="00171EAC">
        <w:rPr>
          <w:rFonts w:hint="eastAsia"/>
        </w:rPr>
        <w:t>，戴小蕾（</w:t>
      </w:r>
      <w:r w:rsidR="00171EAC">
        <w:rPr>
          <w:rFonts w:hint="eastAsia"/>
        </w:rPr>
        <w:t>2</w:t>
      </w:r>
      <w:r w:rsidR="00171EAC">
        <w:t>016</w:t>
      </w:r>
      <w:r w:rsidR="00171EAC">
        <w:rPr>
          <w:rFonts w:hint="eastAsia"/>
        </w:rPr>
        <w:t>）在武汉大学的导航数据处理软件</w:t>
      </w:r>
      <w:r w:rsidR="00171EAC">
        <w:rPr>
          <w:rFonts w:hint="eastAsia"/>
        </w:rPr>
        <w:t>PANDA</w:t>
      </w:r>
      <w:r w:rsidR="00171EAC">
        <w:rPr>
          <w:rFonts w:hint="eastAsia"/>
        </w:rPr>
        <w:t>平台上，采用</w:t>
      </w:r>
      <w:r w:rsidR="00171EAC">
        <w:rPr>
          <w:rFonts w:hint="eastAsia"/>
        </w:rPr>
        <w:t>SRIF</w:t>
      </w:r>
      <w:r w:rsidR="00171EAC">
        <w:rPr>
          <w:rFonts w:hint="eastAsia"/>
        </w:rPr>
        <w:t>方法构建了多系统实时轨道确定系统。</w:t>
      </w:r>
      <w:r w:rsidR="00907CB1">
        <w:rPr>
          <w:rFonts w:hint="eastAsia"/>
        </w:rPr>
        <w:t>与</w:t>
      </w:r>
      <w:r w:rsidR="00171EAC">
        <w:rPr>
          <w:rFonts w:hint="eastAsia"/>
        </w:rPr>
        <w:t>IGS</w:t>
      </w:r>
      <w:r w:rsidR="00171EAC">
        <w:rPr>
          <w:rFonts w:hint="eastAsia"/>
        </w:rPr>
        <w:t>事后精密轨道相比，其</w:t>
      </w:r>
      <w:r w:rsidR="002A66CF">
        <w:rPr>
          <w:rFonts w:hint="eastAsia"/>
        </w:rPr>
        <w:t>GPS</w:t>
      </w:r>
      <w:r w:rsidR="002A66CF">
        <w:rPr>
          <w:rFonts w:hint="eastAsia"/>
        </w:rPr>
        <w:t>和</w:t>
      </w:r>
      <w:r w:rsidR="002A66CF">
        <w:rPr>
          <w:rFonts w:hint="eastAsia"/>
        </w:rPr>
        <w:t>GLONAS</w:t>
      </w:r>
      <w:r w:rsidR="002A66CF">
        <w:rPr>
          <w:rFonts w:hint="eastAsia"/>
        </w:rPr>
        <w:t>的三维轨道精度分别为</w:t>
      </w:r>
      <w:r w:rsidR="002A66CF">
        <w:rPr>
          <w:rFonts w:hint="eastAsia"/>
        </w:rPr>
        <w:t>6</w:t>
      </w:r>
      <w:r w:rsidR="002A66CF">
        <w:t>.7</w:t>
      </w:r>
      <w:r w:rsidR="002A66CF">
        <w:rPr>
          <w:rFonts w:hint="eastAsia"/>
        </w:rPr>
        <w:t>cm</w:t>
      </w:r>
      <w:r w:rsidR="002A66CF">
        <w:rPr>
          <w:rFonts w:hint="eastAsia"/>
        </w:rPr>
        <w:t>和</w:t>
      </w:r>
      <w:r w:rsidR="002A66CF">
        <w:rPr>
          <w:rFonts w:hint="eastAsia"/>
        </w:rPr>
        <w:t>9</w:t>
      </w:r>
      <w:r w:rsidR="002A66CF">
        <w:t>.3</w:t>
      </w:r>
      <w:r w:rsidR="002A66CF">
        <w:rPr>
          <w:rFonts w:hint="eastAsia"/>
        </w:rPr>
        <w:t>cm</w:t>
      </w:r>
      <w:ins w:id="166" w:author="王 庆云" w:date="2022-04-17T20:41:00Z">
        <w:r w:rsidR="00D959DB">
          <w:rPr>
            <w:rFonts w:hint="eastAsia"/>
          </w:rPr>
          <w:t>。后续也评估了</w:t>
        </w:r>
        <w:r w:rsidR="00D959DB">
          <w:rPr>
            <w:rFonts w:hint="eastAsia"/>
          </w:rPr>
          <w:t>BDS</w:t>
        </w:r>
        <w:r w:rsidR="00D959DB">
          <w:rPr>
            <w:rFonts w:hint="eastAsia"/>
          </w:rPr>
          <w:t>卫星实时轨道，</w:t>
        </w:r>
      </w:ins>
      <w:del w:id="167" w:author="王 庆云" w:date="2022-04-17T20:40:00Z">
        <w:r w:rsidR="002A66CF" w:rsidDel="00D959DB">
          <w:rPr>
            <w:rFonts w:hint="eastAsia"/>
          </w:rPr>
          <w:delText>。在</w:delText>
        </w:r>
        <w:r w:rsidR="00907CB1" w:rsidDel="00D959DB">
          <w:rPr>
            <w:rFonts w:hint="eastAsia"/>
          </w:rPr>
          <w:delText>此基础上，其后续也评估了</w:delText>
        </w:r>
        <w:r w:rsidR="00907CB1" w:rsidDel="00D959DB">
          <w:rPr>
            <w:rFonts w:hint="eastAsia"/>
          </w:rPr>
          <w:delText>BDS</w:delText>
        </w:r>
        <w:r w:rsidR="00907CB1" w:rsidDel="00D959DB">
          <w:rPr>
            <w:rFonts w:hint="eastAsia"/>
          </w:rPr>
          <w:delText>卫星实时轨道，对于</w:delText>
        </w:r>
        <w:r w:rsidR="00907CB1" w:rsidDel="00D959DB">
          <w:rPr>
            <w:rFonts w:hint="eastAsia"/>
          </w:rPr>
          <w:delText>IGSO</w:delText>
        </w:r>
        <w:r w:rsidR="00907CB1" w:rsidDel="00D959DB">
          <w:rPr>
            <w:rFonts w:hint="eastAsia"/>
          </w:rPr>
          <w:delText>和</w:delText>
        </w:r>
        <w:r w:rsidR="00907CB1" w:rsidDel="00D959DB">
          <w:rPr>
            <w:rFonts w:hint="eastAsia"/>
          </w:rPr>
          <w:delText>MEO</w:delText>
        </w:r>
        <w:r w:rsidR="00907CB1" w:rsidDel="00D959DB">
          <w:rPr>
            <w:rFonts w:hint="eastAsia"/>
          </w:rPr>
          <w:delText>类型卫星，</w:delText>
        </w:r>
      </w:del>
      <w:r w:rsidR="00907CB1">
        <w:rPr>
          <w:rFonts w:hint="eastAsia"/>
        </w:rPr>
        <w:t>与</w:t>
      </w:r>
      <w:r w:rsidR="00907CB1">
        <w:rPr>
          <w:rFonts w:hint="eastAsia"/>
        </w:rPr>
        <w:t>GBM</w:t>
      </w:r>
      <w:r w:rsidR="00907CB1">
        <w:rPr>
          <w:rFonts w:hint="eastAsia"/>
        </w:rPr>
        <w:t>事后轨道产品相比，</w:t>
      </w:r>
      <w:ins w:id="168" w:author="王 庆云" w:date="2022-04-17T20:40:00Z">
        <w:r w:rsidR="00D959DB">
          <w:rPr>
            <w:rFonts w:hint="eastAsia"/>
          </w:rPr>
          <w:t>BDS</w:t>
        </w:r>
        <w:r w:rsidR="00D959DB">
          <w:t xml:space="preserve"> </w:t>
        </w:r>
        <w:r w:rsidR="00D959DB">
          <w:rPr>
            <w:rFonts w:hint="eastAsia"/>
          </w:rPr>
          <w:t>IGSO</w:t>
        </w:r>
        <w:r w:rsidR="00D959DB">
          <w:rPr>
            <w:rFonts w:hint="eastAsia"/>
          </w:rPr>
          <w:t>和</w:t>
        </w:r>
        <w:r w:rsidR="00D959DB">
          <w:rPr>
            <w:rFonts w:hint="eastAsia"/>
          </w:rPr>
          <w:t>BDS</w:t>
        </w:r>
        <w:r w:rsidR="00D959DB">
          <w:t xml:space="preserve"> </w:t>
        </w:r>
        <w:r w:rsidR="00D959DB">
          <w:rPr>
            <w:rFonts w:hint="eastAsia"/>
          </w:rPr>
          <w:t>MEO</w:t>
        </w:r>
        <w:r w:rsidR="00D959DB">
          <w:rPr>
            <w:rFonts w:hint="eastAsia"/>
          </w:rPr>
          <w:t>卫星</w:t>
        </w:r>
      </w:ins>
      <w:r w:rsidR="00907CB1">
        <w:rPr>
          <w:rFonts w:hint="eastAsia"/>
        </w:rPr>
        <w:t>三维轨道精度分别达到了</w:t>
      </w:r>
      <w:r w:rsidR="00907CB1">
        <w:rPr>
          <w:rFonts w:hint="eastAsia"/>
        </w:rPr>
        <w:t>2</w:t>
      </w:r>
      <w:r w:rsidR="00907CB1">
        <w:t>9.1</w:t>
      </w:r>
      <w:r w:rsidR="00907CB1">
        <w:rPr>
          <w:rFonts w:hint="eastAsia"/>
        </w:rPr>
        <w:t>cm</w:t>
      </w:r>
      <w:r w:rsidR="00907CB1">
        <w:rPr>
          <w:rFonts w:hint="eastAsia"/>
        </w:rPr>
        <w:t>和</w:t>
      </w:r>
      <w:r w:rsidR="00907CB1">
        <w:rPr>
          <w:rFonts w:hint="eastAsia"/>
        </w:rPr>
        <w:t>2</w:t>
      </w:r>
      <w:r w:rsidR="00907CB1">
        <w:t>2.5</w:t>
      </w:r>
      <w:r w:rsidR="00907CB1">
        <w:rPr>
          <w:rFonts w:hint="eastAsia"/>
        </w:rPr>
        <w:t>cm</w:t>
      </w:r>
      <w:r w:rsidR="00907CB1">
        <w:rPr>
          <w:rFonts w:hint="eastAsia"/>
        </w:rPr>
        <w:t>，均优于超快轨道产品预报部分的轨道</w:t>
      </w:r>
      <w:r w:rsidR="00C01C25">
        <w:rPr>
          <w:rFonts w:hint="eastAsia"/>
        </w:rPr>
        <w:t>精度。</w:t>
      </w:r>
      <w:r w:rsidR="00CF1D1D">
        <w:rPr>
          <w:rFonts w:hint="eastAsia"/>
        </w:rPr>
        <w:t>范磊（</w:t>
      </w:r>
      <w:r w:rsidR="00CF1D1D">
        <w:rPr>
          <w:rFonts w:hint="eastAsia"/>
        </w:rPr>
        <w:t>2</w:t>
      </w:r>
      <w:r w:rsidR="00CF1D1D">
        <w:t>017</w:t>
      </w:r>
      <w:r w:rsidR="00CF1D1D">
        <w:rPr>
          <w:rFonts w:hint="eastAsia"/>
        </w:rPr>
        <w:t>）则从实时滤波轨道收敛性角度出发，提出了利用超快轨道预报部分</w:t>
      </w:r>
      <w:r w:rsidR="009C4C79">
        <w:rPr>
          <w:rFonts w:hint="eastAsia"/>
        </w:rPr>
        <w:t>的约束，加快实时滤波定轨的收敛速度。</w:t>
      </w:r>
      <w:r w:rsidR="007934D1">
        <w:rPr>
          <w:rFonts w:hint="eastAsia"/>
        </w:rPr>
        <w:t>同时也评估了基于</w:t>
      </w:r>
      <w:r w:rsidR="007934D1">
        <w:rPr>
          <w:rFonts w:hint="eastAsia"/>
        </w:rPr>
        <w:t>SRIF</w:t>
      </w:r>
      <w:r w:rsidR="007934D1">
        <w:rPr>
          <w:rFonts w:hint="eastAsia"/>
        </w:rPr>
        <w:t>算法生成的多系统实时轨道三维精度，其中</w:t>
      </w:r>
      <w:r w:rsidR="007934D1">
        <w:rPr>
          <w:rFonts w:hint="eastAsia"/>
        </w:rPr>
        <w:t>GPS</w:t>
      </w:r>
      <w:r w:rsidR="007934D1">
        <w:rPr>
          <w:rFonts w:hint="eastAsia"/>
        </w:rPr>
        <w:t>卫星达到了</w:t>
      </w:r>
      <w:r w:rsidR="007934D1">
        <w:t>7.8</w:t>
      </w:r>
      <w:r w:rsidR="007934D1">
        <w:rPr>
          <w:rFonts w:hint="eastAsia"/>
        </w:rPr>
        <w:t>cm</w:t>
      </w:r>
      <w:r w:rsidR="007934D1">
        <w:rPr>
          <w:rFonts w:hint="eastAsia"/>
        </w:rPr>
        <w:t>，</w:t>
      </w:r>
      <w:r w:rsidR="007934D1">
        <w:rPr>
          <w:rFonts w:hint="eastAsia"/>
        </w:rPr>
        <w:t>BDS GEO</w:t>
      </w:r>
      <w:r w:rsidR="007934D1">
        <w:rPr>
          <w:rFonts w:hint="eastAsia"/>
        </w:rPr>
        <w:t>卫星优于</w:t>
      </w:r>
      <w:r w:rsidR="007934D1">
        <w:rPr>
          <w:rFonts w:hint="eastAsia"/>
        </w:rPr>
        <w:t>4m</w:t>
      </w:r>
      <w:r w:rsidR="007934D1">
        <w:rPr>
          <w:rFonts w:hint="eastAsia"/>
        </w:rPr>
        <w:t>，</w:t>
      </w:r>
      <w:r w:rsidR="007934D1">
        <w:rPr>
          <w:rFonts w:hint="eastAsia"/>
        </w:rPr>
        <w:t>BDS</w:t>
      </w:r>
      <w:r w:rsidR="007934D1">
        <w:t xml:space="preserve"> </w:t>
      </w:r>
      <w:r w:rsidR="007934D1">
        <w:rPr>
          <w:rFonts w:hint="eastAsia"/>
        </w:rPr>
        <w:t>IGSO/</w:t>
      </w:r>
      <w:r w:rsidR="007934D1">
        <w:t xml:space="preserve">MEO </w:t>
      </w:r>
      <w:r w:rsidR="007934D1">
        <w:rPr>
          <w:rFonts w:hint="eastAsia"/>
        </w:rPr>
        <w:t>卫星分别达到了</w:t>
      </w:r>
      <w:r w:rsidR="007934D1">
        <w:t>35</w:t>
      </w:r>
      <w:r w:rsidR="007934D1">
        <w:rPr>
          <w:rFonts w:hint="eastAsia"/>
        </w:rPr>
        <w:t>cm</w:t>
      </w:r>
      <w:r w:rsidR="007934D1">
        <w:rPr>
          <w:rFonts w:hint="eastAsia"/>
        </w:rPr>
        <w:t>和</w:t>
      </w:r>
      <w:r w:rsidR="007934D1">
        <w:rPr>
          <w:rFonts w:hint="eastAsia"/>
        </w:rPr>
        <w:t>1</w:t>
      </w:r>
      <w:r w:rsidR="007934D1">
        <w:t>1</w:t>
      </w:r>
      <w:r w:rsidR="007934D1">
        <w:rPr>
          <w:rFonts w:hint="eastAsia"/>
        </w:rPr>
        <w:t>cm</w:t>
      </w:r>
      <w:r w:rsidR="007934D1">
        <w:rPr>
          <w:rFonts w:hint="eastAsia"/>
        </w:rPr>
        <w:t>。段兵兵等（</w:t>
      </w:r>
      <w:r w:rsidR="007934D1">
        <w:rPr>
          <w:rFonts w:hint="eastAsia"/>
        </w:rPr>
        <w:t>2</w:t>
      </w:r>
      <w:r w:rsidR="007934D1">
        <w:t>019</w:t>
      </w:r>
      <w:r w:rsidR="007934D1">
        <w:rPr>
          <w:rFonts w:hint="eastAsia"/>
        </w:rPr>
        <w:t>）针对超快速轨道中</w:t>
      </w:r>
      <w:r w:rsidR="007934D1">
        <w:rPr>
          <w:rFonts w:hint="eastAsia"/>
        </w:rPr>
        <w:t>BDS</w:t>
      </w:r>
      <w:r w:rsidR="007934D1">
        <w:rPr>
          <w:rFonts w:hint="eastAsia"/>
        </w:rPr>
        <w:t>和</w:t>
      </w:r>
      <w:r w:rsidR="007934D1">
        <w:rPr>
          <w:rFonts w:hint="eastAsia"/>
        </w:rPr>
        <w:t>Galileo</w:t>
      </w:r>
      <w:r w:rsidR="007934D1">
        <w:rPr>
          <w:rFonts w:hint="eastAsia"/>
        </w:rPr>
        <w:t>卫星实时预报部分轨道精度</w:t>
      </w:r>
      <w:r w:rsidR="003E2614">
        <w:rPr>
          <w:rFonts w:hint="eastAsia"/>
        </w:rPr>
        <w:t>因动力学模型不完善等原因</w:t>
      </w:r>
      <w:r w:rsidR="007934D1">
        <w:rPr>
          <w:rFonts w:hint="eastAsia"/>
        </w:rPr>
        <w:t>随时间</w:t>
      </w:r>
      <w:r w:rsidR="003E2614">
        <w:rPr>
          <w:rFonts w:hint="eastAsia"/>
        </w:rPr>
        <w:t>下降快</w:t>
      </w:r>
      <w:ins w:id="169" w:author="王 庆云" w:date="2022-04-17T20:45:00Z">
        <w:r w:rsidR="002862D2">
          <w:rPr>
            <w:rFonts w:hint="eastAsia"/>
          </w:rPr>
          <w:t>的问题</w:t>
        </w:r>
      </w:ins>
      <w:r w:rsidR="003E2614">
        <w:rPr>
          <w:rFonts w:hint="eastAsia"/>
        </w:rPr>
        <w:t>，采用</w:t>
      </w:r>
      <w:r w:rsidR="003E2614">
        <w:rPr>
          <w:rFonts w:hint="eastAsia"/>
        </w:rPr>
        <w:t>SRIF</w:t>
      </w:r>
      <w:r w:rsidR="003E2614">
        <w:rPr>
          <w:rFonts w:hint="eastAsia"/>
        </w:rPr>
        <w:t>算法提供实时轨道服务的方式来改善</w:t>
      </w:r>
      <w:r w:rsidR="0043644E">
        <w:rPr>
          <w:rFonts w:hint="eastAsia"/>
        </w:rPr>
        <w:t>实时</w:t>
      </w:r>
      <w:r w:rsidR="003E2614">
        <w:rPr>
          <w:rFonts w:hint="eastAsia"/>
        </w:rPr>
        <w:t>轨道精度，其结果表明</w:t>
      </w:r>
      <w:r w:rsidR="0043644E">
        <w:rPr>
          <w:rFonts w:hint="eastAsia"/>
        </w:rPr>
        <w:t>，相较于超快速轨道产品</w:t>
      </w:r>
      <w:r w:rsidR="0043644E">
        <w:rPr>
          <w:rFonts w:hint="eastAsia"/>
        </w:rPr>
        <w:t>6h</w:t>
      </w:r>
      <w:r w:rsidR="0043644E">
        <w:rPr>
          <w:rFonts w:hint="eastAsia"/>
        </w:rPr>
        <w:t>的预报部分，地影期间的</w:t>
      </w:r>
      <w:r w:rsidR="0043644E">
        <w:rPr>
          <w:rFonts w:hint="eastAsia"/>
        </w:rPr>
        <w:t>GPS</w:t>
      </w:r>
      <w:r w:rsidR="00F17194">
        <w:rPr>
          <w:rFonts w:hint="eastAsia"/>
        </w:rPr>
        <w:t>、</w:t>
      </w:r>
      <w:r w:rsidR="0043644E">
        <w:rPr>
          <w:rFonts w:hint="eastAsia"/>
        </w:rPr>
        <w:t>BDS</w:t>
      </w:r>
      <w:r w:rsidR="0043644E">
        <w:t xml:space="preserve"> </w:t>
      </w:r>
      <w:r w:rsidR="0043644E">
        <w:rPr>
          <w:rFonts w:hint="eastAsia"/>
        </w:rPr>
        <w:t>IGSO</w:t>
      </w:r>
      <w:r w:rsidR="00F17194">
        <w:rPr>
          <w:rFonts w:hint="eastAsia"/>
        </w:rPr>
        <w:t>和</w:t>
      </w:r>
      <w:r w:rsidR="00F17194">
        <w:rPr>
          <w:rFonts w:hint="eastAsia"/>
        </w:rPr>
        <w:t>BDS</w:t>
      </w:r>
      <w:r w:rsidR="00F17194">
        <w:t xml:space="preserve"> </w:t>
      </w:r>
      <w:r w:rsidR="0043644E">
        <w:t>MEO</w:t>
      </w:r>
      <w:r w:rsidR="00F17194">
        <w:rPr>
          <w:rFonts w:hint="eastAsia"/>
        </w:rPr>
        <w:t>卫星轨道精度分别提升了</w:t>
      </w:r>
      <w:r w:rsidR="00F17194">
        <w:rPr>
          <w:rFonts w:hint="eastAsia"/>
        </w:rPr>
        <w:t>3</w:t>
      </w:r>
      <w:r w:rsidR="00F17194">
        <w:t xml:space="preserve">0% </w:t>
      </w:r>
      <w:r w:rsidR="00F17194">
        <w:rPr>
          <w:rFonts w:hint="eastAsia"/>
        </w:rPr>
        <w:t>、</w:t>
      </w:r>
      <w:r w:rsidR="00F17194">
        <w:t>60%</w:t>
      </w:r>
      <w:r w:rsidR="00F17194">
        <w:rPr>
          <w:rFonts w:hint="eastAsia"/>
        </w:rPr>
        <w:t>和</w:t>
      </w:r>
      <w:r w:rsidR="00F17194">
        <w:rPr>
          <w:rFonts w:hint="eastAsia"/>
        </w:rPr>
        <w:t>4</w:t>
      </w:r>
      <w:r w:rsidR="00F17194">
        <w:t>0%</w:t>
      </w:r>
      <w:del w:id="170" w:author="王 庆云" w:date="2022-04-17T20:45:00Z">
        <w:r w:rsidR="00F17194" w:rsidDel="002862D2">
          <w:delText xml:space="preserve"> </w:delText>
        </w:r>
      </w:del>
      <w:r w:rsidR="00F17194">
        <w:rPr>
          <w:rFonts w:hint="eastAsia"/>
        </w:rPr>
        <w:t>。</w:t>
      </w:r>
      <w:r w:rsidR="00E44A84">
        <w:rPr>
          <w:rFonts w:hint="eastAsia"/>
        </w:rPr>
        <w:t>对于实时滤波轨</w:t>
      </w:r>
      <w:r w:rsidR="00E44A84">
        <w:rPr>
          <w:rFonts w:hint="eastAsia"/>
        </w:rPr>
        <w:lastRenderedPageBreak/>
        <w:t>道确定中的模糊度固定算法问题，</w:t>
      </w:r>
      <w:r w:rsidR="00E44A84">
        <w:rPr>
          <w:rFonts w:hint="eastAsia"/>
        </w:rPr>
        <w:t>Li</w:t>
      </w:r>
      <w:r w:rsidR="00E44A84">
        <w:rPr>
          <w:rFonts w:hint="eastAsia"/>
        </w:rPr>
        <w:t>等（</w:t>
      </w:r>
      <w:r w:rsidR="00E44A84">
        <w:t>2019</w:t>
      </w:r>
      <w:r w:rsidR="00E44A84">
        <w:rPr>
          <w:rFonts w:hint="eastAsia"/>
        </w:rPr>
        <w:t>）</w:t>
      </w:r>
      <w:r w:rsidR="005C09B5">
        <w:rPr>
          <w:rFonts w:hint="eastAsia"/>
        </w:rPr>
        <w:t>在基于</w:t>
      </w:r>
      <w:r w:rsidR="005C09B5">
        <w:rPr>
          <w:rFonts w:hint="eastAsia"/>
        </w:rPr>
        <w:t>SRIF</w:t>
      </w:r>
      <w:r w:rsidR="005C09B5">
        <w:rPr>
          <w:rFonts w:hint="eastAsia"/>
        </w:rPr>
        <w:t>的实时轨道处理中</w:t>
      </w:r>
      <w:r w:rsidR="00E44A84">
        <w:rPr>
          <w:rFonts w:hint="eastAsia"/>
        </w:rPr>
        <w:t>实现了高效的双差模糊度固定算法</w:t>
      </w:r>
      <w:r w:rsidR="005C09B5">
        <w:rPr>
          <w:rFonts w:hint="eastAsia"/>
        </w:rPr>
        <w:t>并验证了该算法的有效性。</w:t>
      </w:r>
      <w:r w:rsidR="005C09B5">
        <w:rPr>
          <w:rFonts w:hint="eastAsia"/>
        </w:rPr>
        <w:t>GPS</w:t>
      </w:r>
      <w:r w:rsidR="005C09B5">
        <w:rPr>
          <w:rFonts w:hint="eastAsia"/>
        </w:rPr>
        <w:t>仿实时滤波轨道确定实验结果表明，</w:t>
      </w:r>
      <w:r w:rsidR="005C09B5">
        <w:rPr>
          <w:rFonts w:hint="eastAsia"/>
        </w:rPr>
        <w:t>GPS</w:t>
      </w:r>
      <w:r w:rsidR="005C09B5">
        <w:rPr>
          <w:rFonts w:hint="eastAsia"/>
        </w:rPr>
        <w:t>实时轨道在切向、法向和径向上的精度分别从原来的</w:t>
      </w:r>
      <w:r w:rsidR="005C09B5">
        <w:t>5.9</w:t>
      </w:r>
      <w:r w:rsidR="005C09B5">
        <w:rPr>
          <w:rFonts w:hint="eastAsia"/>
        </w:rPr>
        <w:t>cm</w:t>
      </w:r>
      <w:r w:rsidR="005C09B5">
        <w:rPr>
          <w:rFonts w:hint="eastAsia"/>
        </w:rPr>
        <w:t>、</w:t>
      </w:r>
      <w:r w:rsidR="005C09B5">
        <w:rPr>
          <w:rFonts w:hint="eastAsia"/>
        </w:rPr>
        <w:t>3</w:t>
      </w:r>
      <w:r w:rsidR="005C09B5">
        <w:t>.4</w:t>
      </w:r>
      <w:r w:rsidR="005C09B5">
        <w:rPr>
          <w:rFonts w:hint="eastAsia"/>
        </w:rPr>
        <w:t>cm</w:t>
      </w:r>
      <w:r w:rsidR="005C09B5">
        <w:rPr>
          <w:rFonts w:hint="eastAsia"/>
        </w:rPr>
        <w:t>和</w:t>
      </w:r>
      <w:r w:rsidR="005C09B5">
        <w:t>2.3</w:t>
      </w:r>
      <w:r w:rsidR="005C09B5">
        <w:rPr>
          <w:rFonts w:hint="eastAsia"/>
        </w:rPr>
        <w:t>cm</w:t>
      </w:r>
      <w:r w:rsidR="005C09B5">
        <w:rPr>
          <w:rFonts w:hint="eastAsia"/>
        </w:rPr>
        <w:t>改善至了</w:t>
      </w:r>
      <w:r w:rsidR="005C09B5">
        <w:t>4.7</w:t>
      </w:r>
      <w:r w:rsidR="005C09B5">
        <w:rPr>
          <w:rFonts w:hint="eastAsia"/>
        </w:rPr>
        <w:t>cm</w:t>
      </w:r>
      <w:r w:rsidR="005C09B5">
        <w:rPr>
          <w:rFonts w:hint="eastAsia"/>
        </w:rPr>
        <w:t>、</w:t>
      </w:r>
      <w:r w:rsidR="005C09B5">
        <w:rPr>
          <w:rFonts w:hint="eastAsia"/>
        </w:rPr>
        <w:t>2</w:t>
      </w:r>
      <w:r w:rsidR="005C09B5">
        <w:t>.6</w:t>
      </w:r>
      <w:r w:rsidR="005C09B5">
        <w:rPr>
          <w:rFonts w:hint="eastAsia"/>
        </w:rPr>
        <w:t>cm</w:t>
      </w:r>
      <w:r w:rsidR="005C09B5">
        <w:rPr>
          <w:rFonts w:hint="eastAsia"/>
        </w:rPr>
        <w:t>和</w:t>
      </w:r>
      <w:r w:rsidR="005C09B5">
        <w:rPr>
          <w:rFonts w:hint="eastAsia"/>
        </w:rPr>
        <w:t>2</w:t>
      </w:r>
      <w:r w:rsidR="005C09B5">
        <w:t>.2</w:t>
      </w:r>
      <w:r w:rsidR="005C09B5">
        <w:rPr>
          <w:rFonts w:hint="eastAsia"/>
        </w:rPr>
        <w:t>cm</w:t>
      </w:r>
      <w:r w:rsidR="005C09B5">
        <w:rPr>
          <w:rFonts w:hint="eastAsia"/>
        </w:rPr>
        <w:t>，平均提升了</w:t>
      </w:r>
      <w:r w:rsidR="005C09B5">
        <w:rPr>
          <w:rFonts w:hint="eastAsia"/>
        </w:rPr>
        <w:t>2</w:t>
      </w:r>
      <w:r w:rsidR="005C09B5">
        <w:t>2%</w:t>
      </w:r>
      <w:r w:rsidR="005C09B5">
        <w:rPr>
          <w:rFonts w:hint="eastAsia"/>
        </w:rPr>
        <w:t>。</w:t>
      </w:r>
      <w:r w:rsidR="000079AC">
        <w:rPr>
          <w:rFonts w:hint="eastAsia"/>
        </w:rPr>
        <w:t>匡开发（</w:t>
      </w:r>
      <w:r w:rsidR="000079AC">
        <w:rPr>
          <w:rFonts w:hint="eastAsia"/>
        </w:rPr>
        <w:t>2</w:t>
      </w:r>
      <w:r w:rsidR="000079AC">
        <w:t>019</w:t>
      </w:r>
      <w:r w:rsidR="000079AC">
        <w:rPr>
          <w:rFonts w:hint="eastAsia"/>
        </w:rPr>
        <w:t>）在</w:t>
      </w:r>
      <w:r w:rsidR="000079AC">
        <w:rPr>
          <w:rFonts w:hint="eastAsia"/>
        </w:rPr>
        <w:t>GPSTk</w:t>
      </w:r>
      <w:r w:rsidR="000079AC">
        <w:rPr>
          <w:rFonts w:hint="eastAsia"/>
        </w:rPr>
        <w:t>软件基础上，采用</w:t>
      </w:r>
      <w:r w:rsidR="000079AC">
        <w:rPr>
          <w:rFonts w:hint="eastAsia"/>
        </w:rPr>
        <w:t>EKF</w:t>
      </w:r>
      <w:r w:rsidR="007D0752">
        <w:rPr>
          <w:rFonts w:hint="eastAsia"/>
        </w:rPr>
        <w:t>开发</w:t>
      </w:r>
      <w:r w:rsidR="00EB1FDE">
        <w:rPr>
          <w:rFonts w:hint="eastAsia"/>
        </w:rPr>
        <w:t>GNSS</w:t>
      </w:r>
      <w:r w:rsidR="00EB1FDE">
        <w:rPr>
          <w:rFonts w:hint="eastAsia"/>
        </w:rPr>
        <w:t>实时轨道确定功能，同时使用外部库加速了轨道处理流程</w:t>
      </w:r>
      <w:r w:rsidR="007D0752">
        <w:rPr>
          <w:rFonts w:hint="eastAsia"/>
        </w:rPr>
        <w:t>，实现了</w:t>
      </w:r>
      <w:r w:rsidR="007D0752">
        <w:rPr>
          <w:rFonts w:hint="eastAsia"/>
        </w:rPr>
        <w:t>2s</w:t>
      </w:r>
      <w:r w:rsidR="007D0752">
        <w:rPr>
          <w:rFonts w:hint="eastAsia"/>
        </w:rPr>
        <w:t>内完成单历元</w:t>
      </w:r>
      <w:r w:rsidR="007D0752">
        <w:rPr>
          <w:rFonts w:hint="eastAsia"/>
        </w:rPr>
        <w:t>GPS</w:t>
      </w:r>
      <w:r w:rsidR="007D0752">
        <w:rPr>
          <w:rFonts w:hint="eastAsia"/>
        </w:rPr>
        <w:t>单系统的参数估计。</w:t>
      </w:r>
    </w:p>
    <w:p w14:paraId="341CD852" w14:textId="1FDDD911" w:rsidR="008E03E6" w:rsidRPr="009E0F8C" w:rsidRDefault="00BC54D5" w:rsidP="00855B0C">
      <w:pPr>
        <w:spacing w:before="60" w:after="60"/>
        <w:ind w:firstLine="480"/>
      </w:pPr>
      <w:r>
        <w:rPr>
          <w:rFonts w:hint="eastAsia"/>
        </w:rPr>
        <w:t>综上所述，</w:t>
      </w:r>
      <w:r w:rsidR="00F5348F">
        <w:rPr>
          <w:rFonts w:hint="eastAsia"/>
        </w:rPr>
        <w:t>基于实时滤波轨道解算的实时轨道服务</w:t>
      </w:r>
      <w:r w:rsidR="00855B0C">
        <w:rPr>
          <w:rFonts w:hint="eastAsia"/>
        </w:rPr>
        <w:t>通过对实时数据流逐历元解算进行实现，在实时轨道精度、连续性、卫星非平稳状态探测等方面都相比事后预报模式具有更多的优势，也是实时轨道服务的重要发展趋势。</w:t>
      </w:r>
      <w:r w:rsidR="0076648B">
        <w:rPr>
          <w:rFonts w:hint="eastAsia"/>
        </w:rPr>
        <w:t>国外</w:t>
      </w:r>
      <w:r w:rsidR="00B725B6">
        <w:rPr>
          <w:rFonts w:hint="eastAsia"/>
        </w:rPr>
        <w:t>对此</w:t>
      </w:r>
      <w:r w:rsidR="00855A31">
        <w:rPr>
          <w:rFonts w:hint="eastAsia"/>
        </w:rPr>
        <w:t>的</w:t>
      </w:r>
      <w:r w:rsidR="0076648B">
        <w:rPr>
          <w:rFonts w:hint="eastAsia"/>
        </w:rPr>
        <w:t>科学研究和商业应用起步较早，发展较为成熟</w:t>
      </w:r>
      <w:r w:rsidR="001D2486">
        <w:rPr>
          <w:rFonts w:hint="eastAsia"/>
        </w:rPr>
        <w:t>。尽管</w:t>
      </w:r>
      <w:r w:rsidR="00855A31">
        <w:rPr>
          <w:rFonts w:hint="eastAsia"/>
        </w:rPr>
        <w:t>国内近几年也逐步展开了</w:t>
      </w:r>
      <w:r w:rsidR="00B725B6">
        <w:rPr>
          <w:rFonts w:hint="eastAsia"/>
        </w:rPr>
        <w:t>相应</w:t>
      </w:r>
      <w:r w:rsidR="00166D03">
        <w:rPr>
          <w:rFonts w:hint="eastAsia"/>
        </w:rPr>
        <w:t>的</w:t>
      </w:r>
      <w:r w:rsidR="00B725B6">
        <w:rPr>
          <w:rFonts w:hint="eastAsia"/>
        </w:rPr>
        <w:t>研究，</w:t>
      </w:r>
      <w:r w:rsidR="00342366">
        <w:rPr>
          <w:rFonts w:hint="eastAsia"/>
        </w:rPr>
        <w:t>但</w:t>
      </w:r>
      <w:r w:rsidR="00166D03">
        <w:rPr>
          <w:rFonts w:hint="eastAsia"/>
        </w:rPr>
        <w:t>对</w:t>
      </w:r>
      <w:r w:rsidR="001D2486">
        <w:rPr>
          <w:rFonts w:hint="eastAsia"/>
        </w:rPr>
        <w:t>刚组建完成</w:t>
      </w:r>
      <w:r w:rsidR="00166D03">
        <w:rPr>
          <w:rFonts w:hint="eastAsia"/>
        </w:rPr>
        <w:t>BDS</w:t>
      </w:r>
      <w:r w:rsidR="001D2486">
        <w:t>-3</w:t>
      </w:r>
      <w:r w:rsidR="00166D03">
        <w:rPr>
          <w:rFonts w:hint="eastAsia"/>
        </w:rPr>
        <w:t>系统</w:t>
      </w:r>
      <w:r w:rsidR="001D2486">
        <w:rPr>
          <w:rFonts w:hint="eastAsia"/>
        </w:rPr>
        <w:t>的实时</w:t>
      </w:r>
      <w:r w:rsidR="00D24671">
        <w:rPr>
          <w:rFonts w:hint="eastAsia"/>
        </w:rPr>
        <w:t>滤波</w:t>
      </w:r>
      <w:r w:rsidR="001D2486">
        <w:rPr>
          <w:rFonts w:hint="eastAsia"/>
        </w:rPr>
        <w:t>轨道服务</w:t>
      </w:r>
      <w:del w:id="171" w:author="王 庆云" w:date="2022-04-17T20:55:00Z">
        <w:r w:rsidR="00295285" w:rsidDel="00984691">
          <w:rPr>
            <w:rFonts w:hint="eastAsia"/>
          </w:rPr>
          <w:delText>也</w:delText>
        </w:r>
      </w:del>
      <w:r w:rsidR="00D24671">
        <w:rPr>
          <w:rFonts w:hint="eastAsia"/>
        </w:rPr>
        <w:t>尚</w:t>
      </w:r>
      <w:r w:rsidR="001D2486">
        <w:rPr>
          <w:rFonts w:hint="eastAsia"/>
        </w:rPr>
        <w:t>缺乏深入的研究。</w:t>
      </w:r>
    </w:p>
    <w:p w14:paraId="51A38B25" w14:textId="77777777" w:rsidR="00AA32E4" w:rsidRDefault="00AA32E4" w:rsidP="00596A6E">
      <w:pPr>
        <w:pStyle w:val="2"/>
      </w:pPr>
      <w:bookmarkStart w:id="172" w:name="_Toc101082635"/>
      <w:r>
        <w:rPr>
          <w:rFonts w:hint="eastAsia"/>
        </w:rPr>
        <w:t>本文研究目标和研究内容</w:t>
      </w:r>
      <w:bookmarkEnd w:id="172"/>
    </w:p>
    <w:p w14:paraId="0A1DDD9E" w14:textId="77777777" w:rsidR="001A2D23" w:rsidRDefault="001A2D23" w:rsidP="001C5752">
      <w:pPr>
        <w:pStyle w:val="3"/>
      </w:pPr>
      <w:bookmarkStart w:id="173" w:name="_Toc101082636"/>
      <w:r>
        <w:rPr>
          <w:rFonts w:hint="eastAsia"/>
        </w:rPr>
        <w:t>研究</w:t>
      </w:r>
      <w:r w:rsidR="00281087">
        <w:rPr>
          <w:rFonts w:hint="eastAsia"/>
        </w:rPr>
        <w:t>目标</w:t>
      </w:r>
      <w:bookmarkEnd w:id="173"/>
    </w:p>
    <w:p w14:paraId="36CB9B57" w14:textId="77777777" w:rsidR="001E1D33" w:rsidRDefault="00824746" w:rsidP="001E1D33">
      <w:pPr>
        <w:spacing w:before="60" w:after="60"/>
        <w:ind w:firstLine="480"/>
      </w:pPr>
      <w:r>
        <w:rPr>
          <w:rFonts w:hint="eastAsia"/>
        </w:rPr>
        <w:t>考虑到目前</w:t>
      </w:r>
      <w:r>
        <w:rPr>
          <w:rFonts w:hint="eastAsia"/>
        </w:rPr>
        <w:t>GNSS</w:t>
      </w:r>
      <w:r>
        <w:rPr>
          <w:rFonts w:hint="eastAsia"/>
        </w:rPr>
        <w:t>实时定位</w:t>
      </w:r>
      <w:r w:rsidR="005628D8">
        <w:rPr>
          <w:rFonts w:hint="eastAsia"/>
        </w:rPr>
        <w:t>服务</w:t>
      </w:r>
      <w:r w:rsidR="00D67479">
        <w:rPr>
          <w:rFonts w:hint="eastAsia"/>
        </w:rPr>
        <w:t>体系</w:t>
      </w:r>
      <w:r w:rsidR="005628D8">
        <w:rPr>
          <w:rFonts w:hint="eastAsia"/>
        </w:rPr>
        <w:t>对高精度实时轨道服务的迫切需求，</w:t>
      </w:r>
      <w:r w:rsidR="005A050B">
        <w:rPr>
          <w:rFonts w:hint="eastAsia"/>
        </w:rPr>
        <w:t>本文将围绕基于滤波的导航卫星实时定轨的方法展开深入研究，</w:t>
      </w:r>
      <w:r w:rsidR="006C1861">
        <w:rPr>
          <w:rFonts w:hint="eastAsia"/>
        </w:rPr>
        <w:t>分析</w:t>
      </w:r>
      <w:r w:rsidR="005A050B">
        <w:rPr>
          <w:rFonts w:hint="eastAsia"/>
        </w:rPr>
        <w:t>实时滤波轨道确定中</w:t>
      </w:r>
      <w:r w:rsidR="006C1861">
        <w:rPr>
          <w:rFonts w:hint="eastAsia"/>
        </w:rPr>
        <w:t>参数估计方法、实时数据质量检测、实时模糊度固定等关键问题，解决多频多星座多测站的海量观测数据场景下</w:t>
      </w:r>
      <w:r w:rsidR="00D67479">
        <w:rPr>
          <w:rFonts w:hint="eastAsia"/>
        </w:rPr>
        <w:t>实时处理效率低的难点问题</w:t>
      </w:r>
      <w:r w:rsidR="006C1861">
        <w:rPr>
          <w:rFonts w:hint="eastAsia"/>
        </w:rPr>
        <w:t>，构建一套完整的基于</w:t>
      </w:r>
      <w:r w:rsidR="006C1861">
        <w:rPr>
          <w:rFonts w:hint="eastAsia"/>
        </w:rPr>
        <w:t>SRIF</w:t>
      </w:r>
      <w:r w:rsidR="006C1861">
        <w:rPr>
          <w:rFonts w:hint="eastAsia"/>
        </w:rPr>
        <w:t>滤波的</w:t>
      </w:r>
      <w:r w:rsidR="00E558DC">
        <w:rPr>
          <w:rFonts w:hint="eastAsia"/>
        </w:rPr>
        <w:t>实时</w:t>
      </w:r>
      <w:r w:rsidR="006C1861">
        <w:rPr>
          <w:rFonts w:hint="eastAsia"/>
        </w:rPr>
        <w:t>GNSS</w:t>
      </w:r>
      <w:r w:rsidR="00E558DC">
        <w:rPr>
          <w:rFonts w:hint="eastAsia"/>
        </w:rPr>
        <w:t>轨道的高效处理平台，</w:t>
      </w:r>
      <w:r w:rsidR="001E1D33">
        <w:rPr>
          <w:rFonts w:hint="eastAsia"/>
        </w:rPr>
        <w:t>实现</w:t>
      </w:r>
      <w:r w:rsidR="001E1D33">
        <w:rPr>
          <w:rFonts w:hint="eastAsia"/>
        </w:rPr>
        <w:t>BDS/</w:t>
      </w:r>
      <w:r w:rsidR="001E1D33">
        <w:t>GNSS</w:t>
      </w:r>
      <w:r w:rsidR="001E1D33">
        <w:rPr>
          <w:rFonts w:hint="eastAsia"/>
        </w:rPr>
        <w:t>的高精度实时轨道服务。</w:t>
      </w:r>
    </w:p>
    <w:p w14:paraId="3C132123" w14:textId="77777777" w:rsidR="00AA32E4" w:rsidRDefault="00AA32E4" w:rsidP="001C5752">
      <w:pPr>
        <w:pStyle w:val="3"/>
      </w:pPr>
      <w:bookmarkStart w:id="174" w:name="_Toc101082637"/>
      <w:r>
        <w:rPr>
          <w:rFonts w:hint="eastAsia"/>
        </w:rPr>
        <w:t>研究</w:t>
      </w:r>
      <w:r w:rsidR="00281087">
        <w:rPr>
          <w:rFonts w:hint="eastAsia"/>
        </w:rPr>
        <w:t>内容</w:t>
      </w:r>
      <w:bookmarkEnd w:id="174"/>
    </w:p>
    <w:p w14:paraId="44EB0EF6" w14:textId="77777777" w:rsidR="00A26B64" w:rsidRDefault="002279F0" w:rsidP="009107DA">
      <w:pPr>
        <w:spacing w:before="60" w:after="60"/>
        <w:ind w:firstLine="480"/>
      </w:pPr>
      <w:r>
        <w:rPr>
          <w:rFonts w:hint="eastAsia"/>
        </w:rPr>
        <w:t>围绕上述</w:t>
      </w:r>
      <w:r w:rsidR="004B5846">
        <w:rPr>
          <w:rFonts w:hint="eastAsia"/>
        </w:rPr>
        <w:t>的</w:t>
      </w:r>
      <w:r>
        <w:rPr>
          <w:rFonts w:hint="eastAsia"/>
        </w:rPr>
        <w:t>研究目标，本文</w:t>
      </w:r>
      <w:r w:rsidR="00997E27">
        <w:rPr>
          <w:rFonts w:hint="eastAsia"/>
        </w:rPr>
        <w:t>将对基于滤波</w:t>
      </w:r>
      <w:r w:rsidR="00303EE9">
        <w:rPr>
          <w:rFonts w:hint="eastAsia"/>
        </w:rPr>
        <w:t>方法</w:t>
      </w:r>
      <w:r w:rsidR="00997E27">
        <w:rPr>
          <w:rFonts w:hint="eastAsia"/>
        </w:rPr>
        <w:t>的导航卫星实时精密轨道确定的基本</w:t>
      </w:r>
      <w:r w:rsidR="00A26B64">
        <w:rPr>
          <w:rFonts w:hint="eastAsia"/>
        </w:rPr>
        <w:t>原理方法和</w:t>
      </w:r>
      <w:r w:rsidR="00997E27">
        <w:rPr>
          <w:rFonts w:hint="eastAsia"/>
        </w:rPr>
        <w:t>关键</w:t>
      </w:r>
      <w:r w:rsidR="00A26B64">
        <w:rPr>
          <w:rFonts w:hint="eastAsia"/>
        </w:rPr>
        <w:t>技术问题进行梳理分析和深入研究。本文的章节内容具体安排如下：</w:t>
      </w:r>
    </w:p>
    <w:p w14:paraId="08A9C5A4" w14:textId="302DCFC4" w:rsidR="009107DA" w:rsidRDefault="00A26B64" w:rsidP="009107DA">
      <w:pPr>
        <w:spacing w:before="60" w:after="60"/>
        <w:ind w:firstLine="480"/>
      </w:pPr>
      <w:r>
        <w:rPr>
          <w:rFonts w:hint="eastAsia"/>
        </w:rPr>
        <w:t>第一章</w:t>
      </w:r>
      <w:r w:rsidR="00C04067">
        <w:rPr>
          <w:rFonts w:hint="eastAsia"/>
        </w:rPr>
        <w:t>，</w:t>
      </w:r>
      <w:r w:rsidR="004C54F8">
        <w:rPr>
          <w:rFonts w:hint="eastAsia"/>
        </w:rPr>
        <w:t>首先</w:t>
      </w:r>
      <w:ins w:id="175" w:author="王 庆云" w:date="2022-04-17T21:03:00Z">
        <w:r w:rsidR="00C95AAD">
          <w:rPr>
            <w:rFonts w:hint="eastAsia"/>
          </w:rPr>
          <w:t>介绍</w:t>
        </w:r>
      </w:ins>
      <w:del w:id="176" w:author="王 庆云" w:date="2022-04-17T21:03:00Z">
        <w:r w:rsidR="00E11E09" w:rsidDel="00C95AAD">
          <w:rPr>
            <w:rFonts w:hint="eastAsia"/>
          </w:rPr>
          <w:delText>阐述</w:delText>
        </w:r>
      </w:del>
      <w:r w:rsidR="00E11E09">
        <w:rPr>
          <w:rFonts w:hint="eastAsia"/>
        </w:rPr>
        <w:t>了</w:t>
      </w:r>
      <w:r w:rsidR="00E11E09">
        <w:rPr>
          <w:rFonts w:hint="eastAsia"/>
        </w:rPr>
        <w:t>GNSS</w:t>
      </w:r>
      <w:r w:rsidR="00E11E09">
        <w:rPr>
          <w:rFonts w:hint="eastAsia"/>
        </w:rPr>
        <w:t>系统的发展</w:t>
      </w:r>
      <w:r w:rsidR="004C54F8">
        <w:rPr>
          <w:rFonts w:hint="eastAsia"/>
        </w:rPr>
        <w:t>，论述了当前</w:t>
      </w:r>
      <w:r w:rsidR="004C54F8">
        <w:rPr>
          <w:rFonts w:hint="eastAsia"/>
        </w:rPr>
        <w:t>GNSS</w:t>
      </w:r>
      <w:r w:rsidR="004C54F8">
        <w:rPr>
          <w:rFonts w:hint="eastAsia"/>
        </w:rPr>
        <w:t>实时高精度定位对</w:t>
      </w:r>
      <w:r w:rsidR="004C54F8">
        <w:rPr>
          <w:rFonts w:hint="eastAsia"/>
        </w:rPr>
        <w:t>GNSS</w:t>
      </w:r>
      <w:r w:rsidR="004C54F8">
        <w:rPr>
          <w:rFonts w:hint="eastAsia"/>
        </w:rPr>
        <w:t>实时轨道服务的需求。接着分析了目前国内外</w:t>
      </w:r>
      <w:r w:rsidR="004C54F8">
        <w:rPr>
          <w:rFonts w:hint="eastAsia"/>
        </w:rPr>
        <w:t>GNSS</w:t>
      </w:r>
      <w:r w:rsidR="004C54F8">
        <w:rPr>
          <w:rFonts w:hint="eastAsia"/>
        </w:rPr>
        <w:t>实时轨道服务</w:t>
      </w:r>
      <w:r w:rsidR="009E5831">
        <w:rPr>
          <w:rFonts w:hint="eastAsia"/>
        </w:rPr>
        <w:t>两种模式的研究现状，总结了目前尚存在的问题</w:t>
      </w:r>
      <w:r w:rsidR="00B07469">
        <w:rPr>
          <w:rFonts w:hint="eastAsia"/>
        </w:rPr>
        <w:t>。在此基础上，提出了本文的研究目标和内容。</w:t>
      </w:r>
    </w:p>
    <w:p w14:paraId="740FE8FC" w14:textId="5E297024" w:rsidR="00B07469" w:rsidRDefault="005F7248" w:rsidP="009107DA">
      <w:pPr>
        <w:spacing w:before="60" w:after="60"/>
        <w:ind w:firstLine="480"/>
      </w:pPr>
      <w:r>
        <w:rPr>
          <w:rFonts w:hint="eastAsia"/>
        </w:rPr>
        <w:t>第二章</w:t>
      </w:r>
      <w:r w:rsidR="00B07469">
        <w:rPr>
          <w:rFonts w:hint="eastAsia"/>
        </w:rPr>
        <w:t>，主要阐述了导航卫星精密轨道确定</w:t>
      </w:r>
      <w:r w:rsidR="00140A71">
        <w:rPr>
          <w:rFonts w:hint="eastAsia"/>
        </w:rPr>
        <w:t>中</w:t>
      </w:r>
      <w:r w:rsidR="00AF68E7">
        <w:rPr>
          <w:rFonts w:hint="eastAsia"/>
        </w:rPr>
        <w:t>的基础算法原理。首先依次介绍了常用的几种时间</w:t>
      </w:r>
      <w:r w:rsidR="00AF68E7">
        <w:rPr>
          <w:rFonts w:hint="eastAsia"/>
        </w:rPr>
        <w:t>/</w:t>
      </w:r>
      <w:r w:rsidR="00AF68E7">
        <w:rPr>
          <w:rFonts w:hint="eastAsia"/>
        </w:rPr>
        <w:t>坐标系统，</w:t>
      </w:r>
      <w:r w:rsidR="00385686">
        <w:rPr>
          <w:rFonts w:hint="eastAsia"/>
        </w:rPr>
        <w:t>接着对</w:t>
      </w:r>
      <w:r w:rsidR="00AF68E7">
        <w:rPr>
          <w:rFonts w:hint="eastAsia"/>
        </w:rPr>
        <w:t>无电离层组合的</w:t>
      </w:r>
      <w:r w:rsidR="00AF68E7">
        <w:rPr>
          <w:rFonts w:hint="eastAsia"/>
        </w:rPr>
        <w:t>GNSS</w:t>
      </w:r>
      <w:r w:rsidR="00385686">
        <w:rPr>
          <w:rFonts w:hint="eastAsia"/>
        </w:rPr>
        <w:t>观测模型和导航卫星的运动模型进行了论述，最后</w:t>
      </w:r>
      <w:r w:rsidR="00306299">
        <w:rPr>
          <w:rFonts w:hint="eastAsia"/>
        </w:rPr>
        <w:t>梳理了</w:t>
      </w:r>
      <w:r w:rsidR="00385686">
        <w:rPr>
          <w:rFonts w:hint="eastAsia"/>
        </w:rPr>
        <w:t>G</w:t>
      </w:r>
      <w:r w:rsidR="00385686">
        <w:t>NSS</w:t>
      </w:r>
      <w:r w:rsidR="00385686">
        <w:rPr>
          <w:rFonts w:hint="eastAsia"/>
        </w:rPr>
        <w:t>数据处理中常用的参数估计方法。</w:t>
      </w:r>
    </w:p>
    <w:p w14:paraId="216A0588" w14:textId="679BC6E0" w:rsidR="005F7248" w:rsidRDefault="005F7248" w:rsidP="009107DA">
      <w:pPr>
        <w:spacing w:before="60" w:after="60"/>
        <w:ind w:firstLine="480"/>
      </w:pPr>
      <w:r>
        <w:rPr>
          <w:rFonts w:hint="eastAsia"/>
        </w:rPr>
        <w:t>第三章</w:t>
      </w:r>
      <w:r w:rsidR="00330A93">
        <w:rPr>
          <w:rFonts w:hint="eastAsia"/>
        </w:rPr>
        <w:t>，</w:t>
      </w:r>
      <w:r w:rsidR="00582561">
        <w:rPr>
          <w:rFonts w:hint="eastAsia"/>
        </w:rPr>
        <w:t>主要</w:t>
      </w:r>
      <w:r w:rsidR="0087096C">
        <w:rPr>
          <w:rFonts w:hint="eastAsia"/>
        </w:rPr>
        <w:t>论述了导航卫星实时滤波轨道确定处理中关键环节的处理算法。</w:t>
      </w:r>
      <w:r w:rsidR="00004240">
        <w:rPr>
          <w:rFonts w:hint="eastAsia"/>
        </w:rPr>
        <w:t>详细推导和分析了</w:t>
      </w:r>
      <w:r w:rsidR="00004240">
        <w:rPr>
          <w:rFonts w:hint="eastAsia"/>
        </w:rPr>
        <w:t>SRIF</w:t>
      </w:r>
      <w:r w:rsidR="00004240">
        <w:rPr>
          <w:rFonts w:hint="eastAsia"/>
        </w:rPr>
        <w:t>参数估计方法在实时滤波轨道中的应用</w:t>
      </w:r>
      <w:r w:rsidR="00582561">
        <w:rPr>
          <w:rFonts w:hint="eastAsia"/>
        </w:rPr>
        <w:t>，阐述了</w:t>
      </w:r>
      <w:r w:rsidR="00582561">
        <w:rPr>
          <w:rFonts w:hint="eastAsia"/>
        </w:rPr>
        <w:t>GNSS</w:t>
      </w:r>
      <w:r w:rsidR="00582561">
        <w:rPr>
          <w:rFonts w:hint="eastAsia"/>
        </w:rPr>
        <w:t>数据精化算法处理流程并通过</w:t>
      </w:r>
      <w:r w:rsidR="002B6061">
        <w:rPr>
          <w:rFonts w:hint="eastAsia"/>
        </w:rPr>
        <w:t>实验验证了算法的有效性</w:t>
      </w:r>
      <w:ins w:id="177" w:author="王 庆云" w:date="2022-04-17T21:11:00Z">
        <w:r w:rsidR="009E594F">
          <w:rPr>
            <w:rFonts w:hint="eastAsia"/>
          </w:rPr>
          <w:t>；</w:t>
        </w:r>
      </w:ins>
      <w:del w:id="178" w:author="王 庆云" w:date="2022-04-17T21:11:00Z">
        <w:r w:rsidR="00582561" w:rsidDel="009E594F">
          <w:rPr>
            <w:rFonts w:hint="eastAsia"/>
          </w:rPr>
          <w:delText>，</w:delText>
        </w:r>
      </w:del>
      <w:r w:rsidR="00582561">
        <w:rPr>
          <w:rFonts w:hint="eastAsia"/>
        </w:rPr>
        <w:t>重点讨论了实时双差模糊度固定算法的实现原理和处理策略，对比</w:t>
      </w:r>
      <w:r w:rsidR="002B6061">
        <w:rPr>
          <w:rFonts w:hint="eastAsia"/>
        </w:rPr>
        <w:t>分析</w:t>
      </w:r>
      <w:r w:rsidR="00582561">
        <w:rPr>
          <w:rFonts w:hint="eastAsia"/>
        </w:rPr>
        <w:t>了不同</w:t>
      </w:r>
      <w:r w:rsidR="00AB7FB4">
        <w:rPr>
          <w:rFonts w:hint="eastAsia"/>
        </w:rPr>
        <w:t>模糊度</w:t>
      </w:r>
      <w:r w:rsidR="00582561">
        <w:rPr>
          <w:rFonts w:hint="eastAsia"/>
        </w:rPr>
        <w:t>固定策略下</w:t>
      </w:r>
      <w:r w:rsidR="002B6061">
        <w:rPr>
          <w:rFonts w:hint="eastAsia"/>
        </w:rPr>
        <w:t>多系统</w:t>
      </w:r>
      <w:r w:rsidR="00582561">
        <w:rPr>
          <w:rFonts w:hint="eastAsia"/>
        </w:rPr>
        <w:t>实时轨道的精度提升效果</w:t>
      </w:r>
      <w:ins w:id="179" w:author="王 庆云" w:date="2022-04-17T21:12:00Z">
        <w:r w:rsidR="009E594F">
          <w:rPr>
            <w:rFonts w:hint="eastAsia"/>
          </w:rPr>
          <w:t>；</w:t>
        </w:r>
      </w:ins>
      <w:del w:id="180" w:author="王 庆云" w:date="2022-04-17T21:12:00Z">
        <w:r w:rsidR="002B6061" w:rsidDel="009E594F">
          <w:rPr>
            <w:rFonts w:hint="eastAsia"/>
          </w:rPr>
          <w:lastRenderedPageBreak/>
          <w:delText>，</w:delText>
        </w:r>
      </w:del>
      <w:r w:rsidR="002B6061">
        <w:rPr>
          <w:rFonts w:hint="eastAsia"/>
        </w:rPr>
        <w:t>最终给出</w:t>
      </w:r>
      <w:r w:rsidR="00CF712A">
        <w:rPr>
          <w:rFonts w:hint="eastAsia"/>
        </w:rPr>
        <w:t>开发完成的</w:t>
      </w:r>
      <w:r w:rsidR="0027625B">
        <w:rPr>
          <w:rFonts w:hint="eastAsia"/>
        </w:rPr>
        <w:t>GNSS</w:t>
      </w:r>
      <w:r w:rsidR="0027625B">
        <w:rPr>
          <w:rFonts w:hint="eastAsia"/>
        </w:rPr>
        <w:t>实时</w:t>
      </w:r>
      <w:r w:rsidR="00CF712A">
        <w:rPr>
          <w:rFonts w:hint="eastAsia"/>
        </w:rPr>
        <w:t>滤波</w:t>
      </w:r>
      <w:r w:rsidR="0027625B">
        <w:rPr>
          <w:rFonts w:hint="eastAsia"/>
        </w:rPr>
        <w:t>轨道处理软件平台的模块组成</w:t>
      </w:r>
      <w:r w:rsidR="00CF712A">
        <w:rPr>
          <w:rFonts w:hint="eastAsia"/>
        </w:rPr>
        <w:t>和整体</w:t>
      </w:r>
      <w:r w:rsidR="00856CC4">
        <w:rPr>
          <w:rFonts w:hint="eastAsia"/>
        </w:rPr>
        <w:t>工作</w:t>
      </w:r>
      <w:r w:rsidR="00CF712A">
        <w:rPr>
          <w:rFonts w:hint="eastAsia"/>
        </w:rPr>
        <w:t>流程。</w:t>
      </w:r>
    </w:p>
    <w:p w14:paraId="7B630127" w14:textId="77777777" w:rsidR="005F7248" w:rsidRPr="00613E5B" w:rsidRDefault="005F7248" w:rsidP="009107DA">
      <w:pPr>
        <w:spacing w:before="60" w:after="60"/>
        <w:ind w:firstLine="480"/>
      </w:pPr>
      <w:r>
        <w:rPr>
          <w:rFonts w:hint="eastAsia"/>
        </w:rPr>
        <w:t>第四章</w:t>
      </w:r>
      <w:r w:rsidR="00AB7FB4">
        <w:rPr>
          <w:rFonts w:hint="eastAsia"/>
        </w:rPr>
        <w:t>，</w:t>
      </w:r>
      <w:r w:rsidR="00FB777E">
        <w:rPr>
          <w:rFonts w:hint="eastAsia"/>
        </w:rPr>
        <w:t>主要</w:t>
      </w:r>
      <w:r w:rsidR="00613E5B">
        <w:rPr>
          <w:rFonts w:hint="eastAsia"/>
        </w:rPr>
        <w:t>阐述了基于</w:t>
      </w:r>
      <w:r w:rsidR="00613E5B">
        <w:rPr>
          <w:rFonts w:hint="eastAsia"/>
        </w:rPr>
        <w:t>SRIF</w:t>
      </w:r>
      <w:r w:rsidR="00613E5B">
        <w:rPr>
          <w:rFonts w:hint="eastAsia"/>
        </w:rPr>
        <w:t>的实时定轨计算效率的优化方法。首先介绍了高性能计算中常见的优化思路，接下来依次深入研究了实时定轨处理流程中的观测方程构建、卫星轨道积分、</w:t>
      </w:r>
      <w:r w:rsidR="00613E5B">
        <w:rPr>
          <w:rFonts w:hint="eastAsia"/>
        </w:rPr>
        <w:t>SRIF</w:t>
      </w:r>
      <w:r w:rsidR="00613E5B">
        <w:rPr>
          <w:rFonts w:hint="eastAsia"/>
        </w:rPr>
        <w:t>时间</w:t>
      </w:r>
      <w:r w:rsidR="00613E5B">
        <w:rPr>
          <w:rFonts w:hint="eastAsia"/>
        </w:rPr>
        <w:t>/</w:t>
      </w:r>
      <w:r w:rsidR="00613E5B">
        <w:rPr>
          <w:rFonts w:hint="eastAsia"/>
        </w:rPr>
        <w:t>量测更新等关键环节的优化方法，最后通过实验</w:t>
      </w:r>
      <w:del w:id="181" w:author="王 庆云" w:date="2022-04-17T21:12:00Z">
        <w:r w:rsidR="00613E5B" w:rsidDel="009E594F">
          <w:rPr>
            <w:rFonts w:hint="eastAsia"/>
          </w:rPr>
          <w:delText>算例</w:delText>
        </w:r>
      </w:del>
      <w:r w:rsidR="00613E5B">
        <w:rPr>
          <w:rFonts w:hint="eastAsia"/>
        </w:rPr>
        <w:t>对上述优化算法的有效性和可行进行了验证。</w:t>
      </w:r>
    </w:p>
    <w:p w14:paraId="203031B3" w14:textId="183F6C0E" w:rsidR="005F7248" w:rsidRDefault="005F7248" w:rsidP="009107DA">
      <w:pPr>
        <w:spacing w:before="60" w:after="60"/>
        <w:ind w:firstLine="480"/>
      </w:pPr>
      <w:r>
        <w:rPr>
          <w:rFonts w:hint="eastAsia"/>
        </w:rPr>
        <w:t>第五章</w:t>
      </w:r>
      <w:r w:rsidR="00E12D98">
        <w:rPr>
          <w:rFonts w:hint="eastAsia"/>
        </w:rPr>
        <w:t>，</w:t>
      </w:r>
      <w:r w:rsidR="000607FF">
        <w:rPr>
          <w:rFonts w:hint="eastAsia"/>
        </w:rPr>
        <w:t>主要对开发实现的基于</w:t>
      </w:r>
      <w:r w:rsidR="000607FF">
        <w:rPr>
          <w:rFonts w:hint="eastAsia"/>
        </w:rPr>
        <w:t>SRIF</w:t>
      </w:r>
      <w:r w:rsidR="000607FF">
        <w:rPr>
          <w:rFonts w:hint="eastAsia"/>
        </w:rPr>
        <w:t>的实时</w:t>
      </w:r>
      <w:r w:rsidR="000607FF">
        <w:rPr>
          <w:rFonts w:hint="eastAsia"/>
        </w:rPr>
        <w:t>GNSS</w:t>
      </w:r>
      <w:r w:rsidR="000607FF">
        <w:rPr>
          <w:rFonts w:hint="eastAsia"/>
        </w:rPr>
        <w:t>轨道的高效处理平台进行验证分析。</w:t>
      </w:r>
      <w:r w:rsidR="002234BA">
        <w:rPr>
          <w:rFonts w:hint="eastAsia"/>
        </w:rPr>
        <w:t>基于</w:t>
      </w:r>
      <w:r w:rsidR="002234BA">
        <w:rPr>
          <w:rFonts w:hint="eastAsia"/>
        </w:rPr>
        <w:t>MGEX</w:t>
      </w:r>
      <w:r w:rsidR="002234BA">
        <w:rPr>
          <w:rFonts w:hint="eastAsia"/>
        </w:rPr>
        <w:t>实测观测数据，</w:t>
      </w:r>
      <w:r w:rsidR="00386764">
        <w:rPr>
          <w:rFonts w:hint="eastAsia"/>
        </w:rPr>
        <w:t>进行了多系统多天的实时滤波轨道连续解算，从轨道比较结果、收敛时间和计算效率等方面对实时轨道的软件平台</w:t>
      </w:r>
      <w:r w:rsidR="00440B19">
        <w:rPr>
          <w:rFonts w:hint="eastAsia"/>
        </w:rPr>
        <w:t>性能</w:t>
      </w:r>
      <w:r w:rsidR="00386764">
        <w:rPr>
          <w:rFonts w:hint="eastAsia"/>
        </w:rPr>
        <w:t>进行了评估，并通过</w:t>
      </w:r>
      <w:r w:rsidR="00386764">
        <w:rPr>
          <w:rFonts w:hint="eastAsia"/>
        </w:rPr>
        <w:t>PPP</w:t>
      </w:r>
      <w:r w:rsidR="00386764">
        <w:rPr>
          <w:rFonts w:hint="eastAsia"/>
        </w:rPr>
        <w:t>定位</w:t>
      </w:r>
      <w:ins w:id="182" w:author="王 庆云" w:date="2022-04-17T21:14:00Z">
        <w:r w:rsidR="009E594F">
          <w:rPr>
            <w:rFonts w:hint="eastAsia"/>
          </w:rPr>
          <w:t>分析验证了</w:t>
        </w:r>
      </w:ins>
      <w:del w:id="183" w:author="王 庆云" w:date="2022-04-17T21:13:00Z">
        <w:r w:rsidR="00386764" w:rsidDel="009E594F">
          <w:rPr>
            <w:rFonts w:hint="eastAsia"/>
          </w:rPr>
          <w:delText>算例</w:delText>
        </w:r>
      </w:del>
      <w:del w:id="184" w:author="王 庆云" w:date="2022-04-17T21:14:00Z">
        <w:r w:rsidR="00386764" w:rsidDel="009E594F">
          <w:rPr>
            <w:rFonts w:hint="eastAsia"/>
          </w:rPr>
          <w:delText>对</w:delText>
        </w:r>
      </w:del>
      <w:r w:rsidR="00386764">
        <w:rPr>
          <w:rFonts w:hint="eastAsia"/>
        </w:rPr>
        <w:t>实时轨道产品</w:t>
      </w:r>
      <w:ins w:id="185" w:author="王 庆云" w:date="2022-04-17T21:14:00Z">
        <w:r w:rsidR="009E594F">
          <w:rPr>
            <w:rFonts w:hint="eastAsia"/>
          </w:rPr>
          <w:t>的</w:t>
        </w:r>
      </w:ins>
      <w:r w:rsidR="00386764">
        <w:rPr>
          <w:rFonts w:hint="eastAsia"/>
        </w:rPr>
        <w:t>精度</w:t>
      </w:r>
      <w:del w:id="186" w:author="王 庆云" w:date="2022-04-17T21:14:00Z">
        <w:r w:rsidR="00386764" w:rsidDel="009E594F">
          <w:rPr>
            <w:rFonts w:hint="eastAsia"/>
          </w:rPr>
          <w:delText>进行</w:delText>
        </w:r>
        <w:r w:rsidR="00AE306B" w:rsidDel="009E594F">
          <w:rPr>
            <w:rFonts w:hint="eastAsia"/>
          </w:rPr>
          <w:delText>分析</w:delText>
        </w:r>
        <w:r w:rsidR="00386764" w:rsidDel="009E594F">
          <w:rPr>
            <w:rFonts w:hint="eastAsia"/>
          </w:rPr>
          <w:delText>验证</w:delText>
        </w:r>
      </w:del>
      <w:r w:rsidR="00386764">
        <w:rPr>
          <w:rFonts w:hint="eastAsia"/>
        </w:rPr>
        <w:t>。</w:t>
      </w:r>
    </w:p>
    <w:p w14:paraId="73EF75AB" w14:textId="77777777" w:rsidR="005F7248" w:rsidRDefault="005F7248" w:rsidP="009107DA">
      <w:pPr>
        <w:spacing w:before="60" w:after="60"/>
        <w:ind w:firstLine="480"/>
      </w:pPr>
      <w:r>
        <w:rPr>
          <w:rFonts w:hint="eastAsia"/>
        </w:rPr>
        <w:t>第六章</w:t>
      </w:r>
      <w:r w:rsidR="00613E5B">
        <w:rPr>
          <w:rFonts w:hint="eastAsia"/>
        </w:rPr>
        <w:t>，总结了本文的主要研究工作和结果，对后续</w:t>
      </w:r>
      <w:r w:rsidR="00E12D98">
        <w:rPr>
          <w:rFonts w:hint="eastAsia"/>
        </w:rPr>
        <w:t>可以进一步展开的工作提出了展望。</w:t>
      </w:r>
    </w:p>
    <w:p w14:paraId="44821290" w14:textId="77777777" w:rsidR="009107DA" w:rsidRDefault="009107DA" w:rsidP="00596A6E">
      <w:pPr>
        <w:pStyle w:val="2"/>
      </w:pPr>
      <w:bookmarkStart w:id="187" w:name="_Toc101082638"/>
      <w:r>
        <w:rPr>
          <w:rFonts w:hint="eastAsia"/>
        </w:rPr>
        <w:t>本章小结</w:t>
      </w:r>
      <w:bookmarkEnd w:id="187"/>
    </w:p>
    <w:p w14:paraId="4D0EF873" w14:textId="60A4E15B" w:rsidR="00176935" w:rsidRPr="008D5EC0" w:rsidRDefault="006E21CB" w:rsidP="008D5EC0">
      <w:pPr>
        <w:spacing w:before="60" w:after="60"/>
        <w:ind w:firstLine="480"/>
      </w:pPr>
      <w:r>
        <w:rPr>
          <w:rFonts w:hint="eastAsia"/>
        </w:rPr>
        <w:t>本章首先</w:t>
      </w:r>
      <w:r w:rsidR="00DD55D3">
        <w:rPr>
          <w:rFonts w:hint="eastAsia"/>
        </w:rPr>
        <w:t>阐述了</w:t>
      </w:r>
      <w:r w:rsidR="00DD55D3">
        <w:rPr>
          <w:rFonts w:hint="eastAsia"/>
        </w:rPr>
        <w:t>GNSS</w:t>
      </w:r>
      <w:r w:rsidR="00DD55D3">
        <w:rPr>
          <w:rFonts w:hint="eastAsia"/>
        </w:rPr>
        <w:t>对科学研究和社会生活重要作用以及各全球性</w:t>
      </w:r>
      <w:r w:rsidR="00DD55D3">
        <w:rPr>
          <w:rFonts w:hint="eastAsia"/>
        </w:rPr>
        <w:t>GNSS</w:t>
      </w:r>
      <w:r w:rsidR="00DD55D3">
        <w:rPr>
          <w:rFonts w:hint="eastAsia"/>
        </w:rPr>
        <w:t>系统的发展状况，</w:t>
      </w:r>
      <w:r w:rsidR="006426B7">
        <w:rPr>
          <w:rFonts w:hint="eastAsia"/>
        </w:rPr>
        <w:t>论述了当前</w:t>
      </w:r>
      <w:r w:rsidR="006426B7">
        <w:rPr>
          <w:rFonts w:hint="eastAsia"/>
        </w:rPr>
        <w:t>GNSS</w:t>
      </w:r>
      <w:r w:rsidR="006426B7">
        <w:rPr>
          <w:rFonts w:hint="eastAsia"/>
        </w:rPr>
        <w:t>高精度实时定位对实时轨道服务的重要需求。接着针对实时轨道服务中两种常见的处理模式</w:t>
      </w:r>
      <w:ins w:id="188" w:author="王 庆云" w:date="2022-04-17T21:15:00Z">
        <w:r w:rsidR="00170068">
          <w:rPr>
            <w:rFonts w:hint="eastAsia"/>
          </w:rPr>
          <w:t>，即</w:t>
        </w:r>
      </w:ins>
      <w:del w:id="189" w:author="王 庆云" w:date="2022-04-17T21:15:00Z">
        <w:r w:rsidR="006426B7" w:rsidDel="00170068">
          <w:rPr>
            <w:rFonts w:hint="eastAsia"/>
          </w:rPr>
          <w:delText>：</w:delText>
        </w:r>
      </w:del>
      <w:r w:rsidR="006426B7">
        <w:rPr>
          <w:rFonts w:hint="eastAsia"/>
        </w:rPr>
        <w:t>超快速</w:t>
      </w:r>
      <w:r w:rsidR="00B456FF">
        <w:rPr>
          <w:rFonts w:hint="eastAsia"/>
        </w:rPr>
        <w:t>轨道实时服务以及实时滤波轨道服务，分别总结了</w:t>
      </w:r>
      <w:ins w:id="190" w:author="王 庆云" w:date="2022-04-17T21:16:00Z">
        <w:r w:rsidR="00170068">
          <w:rPr>
            <w:rFonts w:hint="eastAsia"/>
          </w:rPr>
          <w:t>其</w:t>
        </w:r>
      </w:ins>
      <w:r w:rsidR="00B456FF">
        <w:rPr>
          <w:rFonts w:hint="eastAsia"/>
        </w:rPr>
        <w:t>国内外的研究现状</w:t>
      </w:r>
      <w:r w:rsidR="006B27EA">
        <w:rPr>
          <w:rFonts w:hint="eastAsia"/>
        </w:rPr>
        <w:t>及尚存在的主要问题。</w:t>
      </w:r>
      <w:r w:rsidR="00365C95">
        <w:rPr>
          <w:rFonts w:hint="eastAsia"/>
        </w:rPr>
        <w:t>最后</w:t>
      </w:r>
      <w:r w:rsidR="006B27EA">
        <w:rPr>
          <w:rFonts w:hint="eastAsia"/>
        </w:rPr>
        <w:t>在此基础上，提出了本文的研究目标并给出了本文研究内容的章节安排。</w:t>
      </w:r>
    </w:p>
    <w:p w14:paraId="525E4152" w14:textId="77777777" w:rsidR="00AA32E4" w:rsidRDefault="00AA32E4" w:rsidP="001C5752">
      <w:pPr>
        <w:pStyle w:val="1"/>
      </w:pPr>
      <w:bookmarkStart w:id="191" w:name="_Toc101082639"/>
      <w:r>
        <w:rPr>
          <w:rFonts w:hint="eastAsia"/>
        </w:rPr>
        <w:lastRenderedPageBreak/>
        <w:t>导航卫星精密轨道确定的基本原理</w:t>
      </w:r>
      <w:bookmarkEnd w:id="191"/>
    </w:p>
    <w:p w14:paraId="04FCD610" w14:textId="744CAAD3" w:rsidR="00AA32E4" w:rsidRDefault="00CB059D" w:rsidP="00AA32E4">
      <w:pPr>
        <w:spacing w:before="60" w:after="60"/>
        <w:ind w:firstLine="480"/>
      </w:pPr>
      <w:r>
        <w:fldChar w:fldCharType="begin"/>
      </w:r>
      <w:r>
        <w:instrText xml:space="preserve"> MACROBUTTON MTEditEquationSection2 </w:instrText>
      </w:r>
      <w:r w:rsidRPr="00CB059D">
        <w:rPr>
          <w:rStyle w:val="MTEquationSection"/>
          <w:rFonts w:hint="eastAsia"/>
        </w:rPr>
        <w:instrText>公式章</w:instrText>
      </w:r>
      <w:r w:rsidRPr="00CB059D">
        <w:rPr>
          <w:rStyle w:val="MTEquationSection"/>
          <w:rFonts w:hint="eastAsia"/>
        </w:rPr>
        <w:instrText xml:space="preserve"> (</w:instrText>
      </w:r>
      <w:r w:rsidRPr="00CB059D">
        <w:rPr>
          <w:rStyle w:val="MTEquationSection"/>
          <w:rFonts w:hint="eastAsia"/>
        </w:rPr>
        <w:instrText>下一章</w:instrText>
      </w:r>
      <w:r w:rsidRPr="00CB059D">
        <w:rPr>
          <w:rStyle w:val="MTEquationSection"/>
          <w:rFonts w:hint="eastAsia"/>
        </w:rPr>
        <w:instrText xml:space="preserve">) </w:instrText>
      </w:r>
      <w:r w:rsidRPr="00CB059D">
        <w:rPr>
          <w:rStyle w:val="MTEquationSection"/>
          <w:rFonts w:hint="eastAsia"/>
        </w:rPr>
        <w:instrText>节</w:instrText>
      </w:r>
      <w:r w:rsidRPr="00CB059D">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A32E4">
        <w:rPr>
          <w:rFonts w:hint="eastAsia"/>
        </w:rPr>
        <w:t>正如前</w:t>
      </w:r>
      <w:ins w:id="192" w:author="王 庆云" w:date="2022-04-17T23:38:00Z">
        <w:r w:rsidR="00531FA3">
          <w:rPr>
            <w:rFonts w:hint="eastAsia"/>
          </w:rPr>
          <w:t>节所</w:t>
        </w:r>
      </w:ins>
      <w:r w:rsidR="00AA32E4">
        <w:rPr>
          <w:rFonts w:hint="eastAsia"/>
        </w:rPr>
        <w:t>述</w:t>
      </w:r>
      <w:del w:id="193" w:author="王 庆云" w:date="2022-04-17T23:38:00Z">
        <w:r w:rsidR="00AA32E4" w:rsidDel="00531FA3">
          <w:rPr>
            <w:rFonts w:hint="eastAsia"/>
          </w:rPr>
          <w:delText>所说</w:delText>
        </w:r>
      </w:del>
      <w:r w:rsidR="00AA32E4">
        <w:rPr>
          <w:rFonts w:hint="eastAsia"/>
        </w:rPr>
        <w:t>，提供实时高精度的导航卫星轨道服务对</w:t>
      </w:r>
      <w:ins w:id="194" w:author="王 庆云" w:date="2022-04-17T21:17:00Z">
        <w:r w:rsidR="0011684D">
          <w:rPr>
            <w:rFonts w:hint="eastAsia"/>
          </w:rPr>
          <w:t>实现</w:t>
        </w:r>
      </w:ins>
      <w:del w:id="195" w:author="王 庆云" w:date="2022-04-17T21:17:00Z">
        <w:r w:rsidR="00AA32E4" w:rsidDel="0011684D">
          <w:rPr>
            <w:rFonts w:hint="eastAsia"/>
          </w:rPr>
          <w:delText>当前</w:delText>
        </w:r>
      </w:del>
      <w:r w:rsidR="00AA32E4">
        <w:rPr>
          <w:rFonts w:hint="eastAsia"/>
        </w:rPr>
        <w:t>实时高精度定位具有重要意义</w:t>
      </w:r>
      <w:r w:rsidR="00AA32E4">
        <w:rPr>
          <w:rFonts w:hint="eastAsia"/>
        </w:rPr>
        <w:t>,</w:t>
      </w:r>
      <w:r w:rsidR="00AA32E4">
        <w:rPr>
          <w:rFonts w:hint="eastAsia"/>
        </w:rPr>
        <w:t>而导航卫星精密轨道确定的核心任务，就是利用长时间连续弧段的高精度</w:t>
      </w:r>
      <w:r w:rsidR="00AA32E4">
        <w:rPr>
          <w:rFonts w:hint="eastAsia"/>
        </w:rPr>
        <w:t>GNSS</w:t>
      </w:r>
      <w:r w:rsidR="00AA32E4">
        <w:rPr>
          <w:rFonts w:hint="eastAsia"/>
        </w:rPr>
        <w:t>观测信息，确定导航卫星在该时间弧段内的空间位置信息。因此轨道确定中的其中一个常用的方法即为几何学定轨法</w:t>
      </w:r>
      <w:r w:rsidR="008A1826">
        <w:rPr>
          <w:rFonts w:hint="eastAsia"/>
        </w:rPr>
        <w:t>（</w:t>
      </w:r>
      <w:r w:rsidR="00AA32E4">
        <w:rPr>
          <w:rFonts w:hint="eastAsia"/>
        </w:rPr>
        <w:t>韩保民</w:t>
      </w:r>
      <w:r w:rsidR="00683F0F">
        <w:rPr>
          <w:rFonts w:hint="eastAsia"/>
        </w:rPr>
        <w:t>等</w:t>
      </w:r>
      <w:r w:rsidR="00AA32E4">
        <w:rPr>
          <w:rFonts w:hint="eastAsia"/>
        </w:rPr>
        <w:t>，</w:t>
      </w:r>
      <w:r w:rsidR="00AA32E4">
        <w:rPr>
          <w:rFonts w:hint="eastAsia"/>
        </w:rPr>
        <w:t>2003</w:t>
      </w:r>
      <w:r w:rsidR="004B334A">
        <w:rPr>
          <w:rFonts w:hint="eastAsia"/>
        </w:rPr>
        <w:t>）</w:t>
      </w:r>
      <w:r w:rsidR="00AA32E4">
        <w:rPr>
          <w:rFonts w:hint="eastAsia"/>
        </w:rPr>
        <w:t>，其核心原理与定位过程类似，利用高精度</w:t>
      </w:r>
      <w:r w:rsidR="00AA32E4">
        <w:rPr>
          <w:rFonts w:hint="eastAsia"/>
        </w:rPr>
        <w:t>GNSS</w:t>
      </w:r>
      <w:r w:rsidR="00AA32E4">
        <w:rPr>
          <w:rFonts w:hint="eastAsia"/>
        </w:rPr>
        <w:t>观测值直接交汇计算出目标体的动态位置。</w:t>
      </w:r>
      <w:ins w:id="196" w:author="王 庆云" w:date="2022-04-17T23:41:00Z">
        <w:r w:rsidR="00D90F51">
          <w:rPr>
            <w:rFonts w:hint="eastAsia"/>
          </w:rPr>
          <w:t>该</w:t>
        </w:r>
      </w:ins>
      <w:del w:id="197" w:author="王 庆云" w:date="2022-04-17T23:41:00Z">
        <w:r w:rsidR="00AA32E4" w:rsidDel="00D90F51">
          <w:rPr>
            <w:rFonts w:hint="eastAsia"/>
          </w:rPr>
          <w:delText>这类</w:delText>
        </w:r>
      </w:del>
      <w:r w:rsidR="00AA32E4">
        <w:rPr>
          <w:rFonts w:hint="eastAsia"/>
        </w:rPr>
        <w:t>方法常常用于低轨卫星的轨道确定中，而</w:t>
      </w:r>
      <w:del w:id="198" w:author="王 庆云" w:date="2022-04-17T23:41:00Z">
        <w:r w:rsidR="00AA32E4" w:rsidDel="00D90F51">
          <w:rPr>
            <w:rFonts w:hint="eastAsia"/>
          </w:rPr>
          <w:delText>对</w:delText>
        </w:r>
      </w:del>
      <w:r w:rsidR="00AA32E4">
        <w:rPr>
          <w:rFonts w:hint="eastAsia"/>
        </w:rPr>
        <w:t>导航卫星</w:t>
      </w:r>
      <w:ins w:id="199" w:author="王 庆云" w:date="2022-04-17T23:41:00Z">
        <w:r w:rsidR="00D90F51">
          <w:rPr>
            <w:rFonts w:hint="eastAsia"/>
          </w:rPr>
          <w:t>由于</w:t>
        </w:r>
      </w:ins>
      <w:del w:id="200" w:author="王 庆云" w:date="2022-04-17T23:41:00Z">
        <w:r w:rsidR="00AA32E4" w:rsidDel="00D90F51">
          <w:rPr>
            <w:rFonts w:hint="eastAsia"/>
          </w:rPr>
          <w:delText>，</w:delText>
        </w:r>
      </w:del>
      <w:r w:rsidR="00AA32E4">
        <w:rPr>
          <w:rFonts w:hint="eastAsia"/>
        </w:rPr>
        <w:t>受限于地面观测几何构型，使用效果不</w:t>
      </w:r>
      <w:ins w:id="201" w:author="王 庆云" w:date="2022-04-17T23:40:00Z">
        <w:r w:rsidR="00D90F51">
          <w:rPr>
            <w:rFonts w:hint="eastAsia"/>
          </w:rPr>
          <w:t>能</w:t>
        </w:r>
      </w:ins>
      <w:del w:id="202" w:author="王 庆云" w:date="2022-04-17T23:40:00Z">
        <w:r w:rsidR="00AA32E4" w:rsidDel="00D90F51">
          <w:rPr>
            <w:rFonts w:hint="eastAsia"/>
          </w:rPr>
          <w:delText>足以</w:delText>
        </w:r>
      </w:del>
      <w:r w:rsidR="00AA32E4">
        <w:rPr>
          <w:rFonts w:hint="eastAsia"/>
        </w:rPr>
        <w:t>满足当前对轨道精度的需求。</w:t>
      </w:r>
    </w:p>
    <w:p w14:paraId="72ACCD2C" w14:textId="77777777" w:rsidR="00AA32E4" w:rsidRDefault="00AA32E4" w:rsidP="00AA32E4">
      <w:pPr>
        <w:spacing w:before="60" w:after="60"/>
        <w:ind w:firstLine="480"/>
      </w:pPr>
      <w:r>
        <w:rPr>
          <w:rFonts w:hint="eastAsia"/>
        </w:rPr>
        <w:t>除利用高精度</w:t>
      </w:r>
      <w:r>
        <w:rPr>
          <w:rFonts w:hint="eastAsia"/>
        </w:rPr>
        <w:t>GNSS</w:t>
      </w:r>
      <w:r>
        <w:rPr>
          <w:rFonts w:hint="eastAsia"/>
        </w:rPr>
        <w:t>观测信息外，导航卫星自身的运动规律信息同样可以应用于定轨中。</w:t>
      </w:r>
      <w:del w:id="203" w:author="王 庆云" w:date="2022-04-17T23:49:00Z">
        <w:r w:rsidDel="00BB4F29">
          <w:rPr>
            <w:rFonts w:hint="eastAsia"/>
          </w:rPr>
          <w:delText>考虑到</w:delText>
        </w:r>
      </w:del>
      <w:r>
        <w:rPr>
          <w:rFonts w:hint="eastAsia"/>
        </w:rPr>
        <w:t>导航卫星在空间环境中主要受到地球的万有引力作用，因而其具有围绕地球的类椭圆的周期性的运动轨迹。若将卫星和地球均视为质点，此时导航卫星的运动可被简化为一个二体问题。根据天体力学原理，其运动轨迹可被六个轨道参数所确定，此时轨道确定问题转化为轨道参数的确定。然而在导航卫星实际的运动过程中，除主要的地球万有引力，还会受到到其他摄动力的影响（如地球非球形引力、地球潮汐引起的引力摄动、地球辐射等等），此时将难以构建类似二体问题中轨道参数的解析表达式描述卫星的运动轨迹。在这种情况下，假定受力模型已知，导航卫星的运动轨迹信息可以通过数值积分的</w:t>
      </w:r>
      <w:r w:rsidR="002A2FA1">
        <w:rPr>
          <w:rFonts w:hint="eastAsia"/>
        </w:rPr>
        <w:t>方式</w:t>
      </w:r>
      <w:r>
        <w:rPr>
          <w:rFonts w:hint="eastAsia"/>
        </w:rPr>
        <w:t>得到。动力学定轨法（刘林，</w:t>
      </w:r>
      <w:r>
        <w:rPr>
          <w:rFonts w:hint="eastAsia"/>
        </w:rPr>
        <w:t>1992</w:t>
      </w:r>
      <w:r>
        <w:rPr>
          <w:rFonts w:hint="eastAsia"/>
        </w:rPr>
        <w:t>）正是结合了导航卫星的运动模型和</w:t>
      </w:r>
      <w:r>
        <w:rPr>
          <w:rFonts w:hint="eastAsia"/>
        </w:rPr>
        <w:t>GNSS</w:t>
      </w:r>
      <w:r>
        <w:rPr>
          <w:rFonts w:hint="eastAsia"/>
        </w:rPr>
        <w:t>几何观测信息进行轨道确定，通过动力学方程来维系导航卫星连续弧段内的位置信息</w:t>
      </w:r>
      <w:r>
        <w:rPr>
          <w:rFonts w:hint="eastAsia"/>
        </w:rPr>
        <w:t>,</w:t>
      </w:r>
      <w:r>
        <w:rPr>
          <w:rFonts w:hint="eastAsia"/>
        </w:rPr>
        <w:t>显著改善了仅使用</w:t>
      </w:r>
      <w:r>
        <w:rPr>
          <w:rFonts w:hint="eastAsia"/>
        </w:rPr>
        <w:t>GNSS</w:t>
      </w:r>
      <w:r>
        <w:rPr>
          <w:rFonts w:hint="eastAsia"/>
        </w:rPr>
        <w:t>观测信息定位所带来的误差，因此导航卫星动力学模型的构建是动力学定轨法中的一个关键部分。</w:t>
      </w:r>
    </w:p>
    <w:p w14:paraId="6A47F503" w14:textId="309146EF" w:rsidR="00AA32E4" w:rsidRDefault="00AA32E4" w:rsidP="00AA32E4">
      <w:pPr>
        <w:spacing w:before="60" w:after="60"/>
        <w:ind w:firstLine="480"/>
      </w:pPr>
      <w:r>
        <w:rPr>
          <w:rFonts w:hint="eastAsia"/>
        </w:rPr>
        <w:t>接下来本章</w:t>
      </w:r>
      <w:ins w:id="204" w:author="王 庆云" w:date="2022-04-17T23:47:00Z">
        <w:r w:rsidR="00BB4F29">
          <w:rPr>
            <w:rFonts w:hint="eastAsia"/>
          </w:rPr>
          <w:t>主要</w:t>
        </w:r>
      </w:ins>
      <w:del w:id="205" w:author="王 庆云" w:date="2022-04-17T23:47:00Z">
        <w:r w:rsidDel="00BB4F29">
          <w:rPr>
            <w:rFonts w:hint="eastAsia"/>
          </w:rPr>
          <w:delText>就针对</w:delText>
        </w:r>
      </w:del>
      <w:r>
        <w:rPr>
          <w:rFonts w:hint="eastAsia"/>
        </w:rPr>
        <w:t>对导航卫星动力学定轨法中所涉及的基础算法原理进行梳理</w:t>
      </w:r>
      <w:del w:id="206" w:author="王 庆云" w:date="2022-04-17T23:47:00Z">
        <w:r w:rsidDel="00BB4F29">
          <w:rPr>
            <w:rFonts w:hint="eastAsia"/>
          </w:rPr>
          <w:delText>和介绍</w:delText>
        </w:r>
      </w:del>
      <w:r>
        <w:rPr>
          <w:rFonts w:hint="eastAsia"/>
        </w:rPr>
        <w:t>。首先</w:t>
      </w:r>
      <w:ins w:id="207" w:author="王 庆云" w:date="2022-04-17T23:47:00Z">
        <w:r w:rsidR="00BB4F29">
          <w:rPr>
            <w:rFonts w:hint="eastAsia"/>
          </w:rPr>
          <w:t>介绍了</w:t>
        </w:r>
      </w:ins>
      <w:del w:id="208" w:author="王 庆云" w:date="2022-04-17T23:47:00Z">
        <w:r w:rsidDel="00BB4F29">
          <w:rPr>
            <w:rFonts w:hint="eastAsia"/>
          </w:rPr>
          <w:delText>是</w:delText>
        </w:r>
      </w:del>
      <w:r>
        <w:rPr>
          <w:rFonts w:hint="eastAsia"/>
        </w:rPr>
        <w:t>有关导航卫星位置信息表述中常用的时空参考系统，</w:t>
      </w:r>
      <w:ins w:id="209" w:author="王 庆云" w:date="2022-04-17T23:48:00Z">
        <w:r w:rsidR="00BB4F29">
          <w:rPr>
            <w:rFonts w:hint="eastAsia"/>
          </w:rPr>
          <w:t>进而</w:t>
        </w:r>
      </w:ins>
      <w:del w:id="210" w:author="王 庆云" w:date="2022-04-17T23:48:00Z">
        <w:r w:rsidDel="00BB4F29">
          <w:rPr>
            <w:rFonts w:hint="eastAsia"/>
          </w:rPr>
          <w:delText>然后</w:delText>
        </w:r>
      </w:del>
      <w:ins w:id="211" w:author="王 庆云" w:date="2022-04-17T23:48:00Z">
        <w:r w:rsidR="00BB4F29">
          <w:rPr>
            <w:rFonts w:hint="eastAsia"/>
          </w:rPr>
          <w:t>对</w:t>
        </w:r>
      </w:ins>
      <w:del w:id="212" w:author="王 庆云" w:date="2022-04-17T23:48:00Z">
        <w:r w:rsidDel="00BB4F29">
          <w:rPr>
            <w:rFonts w:hint="eastAsia"/>
          </w:rPr>
          <w:delText>就</w:delText>
        </w:r>
      </w:del>
      <w:r>
        <w:rPr>
          <w:rFonts w:hint="eastAsia"/>
        </w:rPr>
        <w:t>动力</w:t>
      </w:r>
      <w:ins w:id="213" w:author="王 庆云" w:date="2022-04-17T23:48:00Z">
        <w:r w:rsidR="00BB4F29">
          <w:rPr>
            <w:rFonts w:hint="eastAsia"/>
          </w:rPr>
          <w:t>学</w:t>
        </w:r>
      </w:ins>
      <w:r>
        <w:rPr>
          <w:rFonts w:hint="eastAsia"/>
        </w:rPr>
        <w:t>定轨法所涉及的</w:t>
      </w:r>
      <w:r>
        <w:rPr>
          <w:rFonts w:hint="eastAsia"/>
        </w:rPr>
        <w:t>GNSS</w:t>
      </w:r>
      <w:r>
        <w:rPr>
          <w:rFonts w:hint="eastAsia"/>
        </w:rPr>
        <w:t>观测模型以及导航卫星的运动模型进行基本阐述。</w:t>
      </w:r>
    </w:p>
    <w:p w14:paraId="658F60CF" w14:textId="77777777" w:rsidR="00AA32E4" w:rsidRDefault="00AA32E4" w:rsidP="00596A6E">
      <w:pPr>
        <w:pStyle w:val="2"/>
      </w:pPr>
      <w:bookmarkStart w:id="214" w:name="_Toc101082640"/>
      <w:r>
        <w:rPr>
          <w:rFonts w:hint="eastAsia"/>
        </w:rPr>
        <w:t>时空参考系统</w:t>
      </w:r>
      <w:bookmarkEnd w:id="214"/>
    </w:p>
    <w:p w14:paraId="4881D48B" w14:textId="77777777" w:rsidR="00AA32E4" w:rsidRDefault="00AA32E4" w:rsidP="001C5752">
      <w:pPr>
        <w:pStyle w:val="3"/>
      </w:pPr>
      <w:bookmarkStart w:id="215" w:name="_Toc101082641"/>
      <w:r>
        <w:rPr>
          <w:rFonts w:hint="eastAsia"/>
        </w:rPr>
        <w:t>时间系统</w:t>
      </w:r>
      <w:bookmarkEnd w:id="215"/>
    </w:p>
    <w:p w14:paraId="37C3AF30" w14:textId="77777777" w:rsidR="00AA32E4" w:rsidRDefault="00AA32E4" w:rsidP="00AA32E4">
      <w:pPr>
        <w:spacing w:before="60" w:after="60"/>
        <w:ind w:firstLine="480"/>
      </w:pPr>
      <w:r>
        <w:rPr>
          <w:rFonts w:hint="eastAsia"/>
        </w:rPr>
        <w:t>时间系统的参考基准是由起始历元和时间尺度两者所确定的。目前常用的时间系统根据其定义和用途，主要可以分为以下三种类别</w:t>
      </w:r>
      <w:r>
        <w:rPr>
          <w:rFonts w:hint="eastAsia"/>
        </w:rPr>
        <w:t>:</w:t>
      </w:r>
    </w:p>
    <w:p w14:paraId="6924A458" w14:textId="64689253" w:rsidR="00AA32E4" w:rsidRDefault="00AA32E4" w:rsidP="00AA32E4">
      <w:pPr>
        <w:pStyle w:val="af7"/>
        <w:numPr>
          <w:ilvl w:val="0"/>
          <w:numId w:val="4"/>
        </w:numPr>
        <w:spacing w:before="60" w:after="60"/>
        <w:ind w:firstLineChars="0"/>
      </w:pPr>
      <w:r>
        <w:rPr>
          <w:rFonts w:hint="eastAsia"/>
        </w:rPr>
        <w:t>以地球自转规律为基础所定义的世界时系统。常见的包括恒星时（</w:t>
      </w:r>
      <w:r>
        <w:rPr>
          <w:rFonts w:hint="eastAsia"/>
        </w:rPr>
        <w:t>Sidereal Time</w:t>
      </w:r>
      <w:r>
        <w:rPr>
          <w:rFonts w:hint="eastAsia"/>
        </w:rPr>
        <w:t>，</w:t>
      </w:r>
      <w:r>
        <w:rPr>
          <w:rFonts w:hint="eastAsia"/>
        </w:rPr>
        <w:t>ST</w:t>
      </w:r>
      <w:r>
        <w:rPr>
          <w:rFonts w:hint="eastAsia"/>
        </w:rPr>
        <w:t>），以及世界时（</w:t>
      </w:r>
      <w:r>
        <w:rPr>
          <w:rFonts w:hint="eastAsia"/>
        </w:rPr>
        <w:t>Universal Time</w:t>
      </w:r>
      <w:ins w:id="216" w:author="王 庆云" w:date="2022-04-17T23:35:00Z">
        <w:r w:rsidR="00531FA3">
          <w:rPr>
            <w:rFonts w:hint="eastAsia"/>
          </w:rPr>
          <w:t>，</w:t>
        </w:r>
      </w:ins>
      <w:del w:id="217" w:author="王 庆云" w:date="2022-04-17T23:35:00Z">
        <w:r w:rsidDel="00531FA3">
          <w:rPr>
            <w:rFonts w:hint="eastAsia"/>
          </w:rPr>
          <w:delText>,</w:delText>
        </w:r>
      </w:del>
      <w:r>
        <w:rPr>
          <w:rFonts w:hint="eastAsia"/>
        </w:rPr>
        <w:t>UT)</w:t>
      </w:r>
      <w:r>
        <w:rPr>
          <w:rFonts w:hint="eastAsia"/>
        </w:rPr>
        <w:t>。</w:t>
      </w:r>
    </w:p>
    <w:p w14:paraId="3DC1B0FD" w14:textId="77777777" w:rsidR="00AA32E4" w:rsidRDefault="00AA32E4" w:rsidP="00AA32E4">
      <w:pPr>
        <w:pStyle w:val="af7"/>
        <w:numPr>
          <w:ilvl w:val="0"/>
          <w:numId w:val="4"/>
        </w:numPr>
        <w:spacing w:before="60" w:after="60"/>
        <w:ind w:firstLineChars="0"/>
      </w:pPr>
      <w:r>
        <w:rPr>
          <w:rFonts w:hint="eastAsia"/>
        </w:rPr>
        <w:t>以天体运动方程为基础所定义的力学时系统。常见的包括地球时（</w:t>
      </w:r>
      <w:r>
        <w:rPr>
          <w:rFonts w:hint="eastAsia"/>
        </w:rPr>
        <w:t>Terrestrial Time</w:t>
      </w:r>
      <w:r>
        <w:rPr>
          <w:rFonts w:hint="eastAsia"/>
        </w:rPr>
        <w:t>，</w:t>
      </w:r>
      <w:r>
        <w:rPr>
          <w:rFonts w:hint="eastAsia"/>
        </w:rPr>
        <w:t>TT)</w:t>
      </w:r>
      <w:r>
        <w:rPr>
          <w:rFonts w:hint="eastAsia"/>
        </w:rPr>
        <w:t>和太阳质心动力学时（</w:t>
      </w:r>
      <w:r>
        <w:rPr>
          <w:rFonts w:hint="eastAsia"/>
        </w:rPr>
        <w:t>Barycentric Dynamical Time</w:t>
      </w:r>
      <w:r>
        <w:rPr>
          <w:rFonts w:hint="eastAsia"/>
        </w:rPr>
        <w:t>，</w:t>
      </w:r>
      <w:r>
        <w:rPr>
          <w:rFonts w:hint="eastAsia"/>
        </w:rPr>
        <w:t>TDB</w:t>
      </w:r>
      <w:r>
        <w:rPr>
          <w:rFonts w:hint="eastAsia"/>
        </w:rPr>
        <w:t>）。</w:t>
      </w:r>
    </w:p>
    <w:p w14:paraId="4AAFBEC3" w14:textId="5398F67E" w:rsidR="00AA32E4" w:rsidRDefault="00AA32E4" w:rsidP="00AA32E4">
      <w:pPr>
        <w:pStyle w:val="af7"/>
        <w:numPr>
          <w:ilvl w:val="0"/>
          <w:numId w:val="4"/>
        </w:numPr>
        <w:spacing w:before="60" w:after="60"/>
        <w:ind w:firstLineChars="0"/>
      </w:pPr>
      <w:r>
        <w:rPr>
          <w:rFonts w:hint="eastAsia"/>
        </w:rPr>
        <w:lastRenderedPageBreak/>
        <w:t>以原子运动规律为基础所定义的原子时系统。常见的包括国际原子时（</w:t>
      </w:r>
      <w:ins w:id="218" w:author="王 庆云" w:date="2022-04-17T23:37:00Z">
        <w:r w:rsidR="00531FA3">
          <w:rPr>
            <w:rFonts w:hint="eastAsia"/>
          </w:rPr>
          <w:t>T</w:t>
        </w:r>
      </w:ins>
      <w:del w:id="219" w:author="王 庆云" w:date="2022-04-17T23:37:00Z">
        <w:r w:rsidDel="00531FA3">
          <w:rPr>
            <w:rFonts w:hint="eastAsia"/>
          </w:rPr>
          <w:delText>t</w:delText>
        </w:r>
      </w:del>
      <w:r>
        <w:rPr>
          <w:rFonts w:hint="eastAsia"/>
        </w:rPr>
        <w:t xml:space="preserve">emps </w:t>
      </w:r>
      <w:ins w:id="220" w:author="王 庆云" w:date="2022-04-17T23:37:00Z">
        <w:r w:rsidR="00531FA3">
          <w:rPr>
            <w:rFonts w:hint="eastAsia"/>
          </w:rPr>
          <w:t>A</w:t>
        </w:r>
      </w:ins>
      <w:del w:id="221" w:author="王 庆云" w:date="2022-04-17T23:37:00Z">
        <w:r w:rsidDel="00531FA3">
          <w:rPr>
            <w:rFonts w:hint="eastAsia"/>
          </w:rPr>
          <w:delText>a</w:delText>
        </w:r>
      </w:del>
      <w:r>
        <w:rPr>
          <w:rFonts w:hint="eastAsia"/>
        </w:rPr>
        <w:t>tomique International</w:t>
      </w:r>
      <w:r>
        <w:rPr>
          <w:rFonts w:hint="eastAsia"/>
        </w:rPr>
        <w:t>，</w:t>
      </w:r>
      <w:r>
        <w:rPr>
          <w:rFonts w:hint="eastAsia"/>
        </w:rPr>
        <w:t>TAI</w:t>
      </w:r>
      <w:r>
        <w:rPr>
          <w:rFonts w:hint="eastAsia"/>
        </w:rPr>
        <w:t>），协调世界时（</w:t>
      </w:r>
      <w:r>
        <w:rPr>
          <w:rFonts w:hint="eastAsia"/>
        </w:rPr>
        <w:t>Barycentric Dynamical Time</w:t>
      </w:r>
      <w:r>
        <w:rPr>
          <w:rFonts w:hint="eastAsia"/>
        </w:rPr>
        <w:t>，</w:t>
      </w:r>
      <w:r>
        <w:rPr>
          <w:rFonts w:hint="eastAsia"/>
        </w:rPr>
        <w:t>UTC</w:t>
      </w:r>
      <w:r>
        <w:rPr>
          <w:rFonts w:hint="eastAsia"/>
        </w:rPr>
        <w:t>）。</w:t>
      </w:r>
    </w:p>
    <w:p w14:paraId="53362B69" w14:textId="77777777" w:rsidR="00AA32E4" w:rsidRDefault="00AA32E4" w:rsidP="00AA32E4">
      <w:pPr>
        <w:spacing w:before="60" w:after="60"/>
        <w:ind w:firstLine="480"/>
      </w:pPr>
      <w:r>
        <w:rPr>
          <w:rFonts w:hint="eastAsia"/>
        </w:rPr>
        <w:t>尽管目前四大全球卫星导航系统定义了各自的时间系统作为参考基准，但它们都是属于原子时一类的时间系统。即它们的时间尺度相同，只是在定义起始历元上有所区别。</w:t>
      </w:r>
      <w:r>
        <w:fldChar w:fldCharType="begin"/>
      </w:r>
      <w:r>
        <w:instrText xml:space="preserve"> </w:instrText>
      </w:r>
      <w:r>
        <w:rPr>
          <w:rFonts w:hint="eastAsia"/>
        </w:rPr>
        <w:instrText>REF timerefer_fig \r \h</w:instrText>
      </w:r>
      <w:r>
        <w:instrText xml:space="preserve"> </w:instrText>
      </w:r>
      <w:r>
        <w:fldChar w:fldCharType="separate"/>
      </w:r>
      <w:r w:rsidR="00897A40">
        <w:rPr>
          <w:rFonts w:hint="eastAsia"/>
        </w:rPr>
        <w:t>图</w:t>
      </w:r>
      <w:r w:rsidR="00897A40">
        <w:rPr>
          <w:rFonts w:hint="eastAsia"/>
        </w:rPr>
        <w:t>2-1</w:t>
      </w:r>
      <w:r>
        <w:fldChar w:fldCharType="end"/>
      </w:r>
      <w:r>
        <w:rPr>
          <w:rFonts w:hint="eastAsia"/>
        </w:rPr>
        <w:t>给出了常见的时间系统之间的转换关系。</w:t>
      </w:r>
    </w:p>
    <w:p w14:paraId="602C3C8D" w14:textId="77777777" w:rsidR="00AA32E4" w:rsidRDefault="000102B0" w:rsidP="00AA32E4">
      <w:pPr>
        <w:pStyle w:val="aa"/>
        <w:spacing w:before="120" w:after="120"/>
      </w:pPr>
      <w:r>
        <w:rPr>
          <w:noProof/>
        </w:rPr>
        <w:drawing>
          <wp:inline distT="0" distB="0" distL="0" distR="0" wp14:anchorId="54EA2641" wp14:editId="35CA80E1">
            <wp:extent cx="5759450" cy="409692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9450" cy="4096926"/>
                    </a:xfrm>
                    <a:prstGeom prst="rect">
                      <a:avLst/>
                    </a:prstGeom>
                    <a:noFill/>
                    <a:ln>
                      <a:noFill/>
                    </a:ln>
                  </pic:spPr>
                </pic:pic>
              </a:graphicData>
            </a:graphic>
          </wp:inline>
        </w:drawing>
      </w:r>
    </w:p>
    <w:p w14:paraId="1C1BCC29" w14:textId="77777777" w:rsidR="00AA32E4" w:rsidRDefault="00AA32E4" w:rsidP="00AB6010">
      <w:pPr>
        <w:pStyle w:val="a"/>
        <w:spacing w:before="120" w:after="120"/>
      </w:pPr>
      <w:bookmarkStart w:id="222" w:name="timerefer_fig"/>
      <w:bookmarkEnd w:id="222"/>
      <w:r>
        <w:rPr>
          <w:rFonts w:hint="eastAsia"/>
        </w:rPr>
        <w:t>各常见时间系统转换示意图</w:t>
      </w:r>
    </w:p>
    <w:p w14:paraId="7173F9B0" w14:textId="77777777" w:rsidR="00AA32E4" w:rsidRDefault="00AA32E4" w:rsidP="001C5752">
      <w:pPr>
        <w:pStyle w:val="3"/>
      </w:pPr>
      <w:bookmarkStart w:id="223" w:name="_Toc101082642"/>
      <w:r>
        <w:rPr>
          <w:rFonts w:hint="eastAsia"/>
        </w:rPr>
        <w:t>坐标系统</w:t>
      </w:r>
      <w:bookmarkEnd w:id="223"/>
    </w:p>
    <w:p w14:paraId="093EC901" w14:textId="7ED77CF4" w:rsidR="00AA32E4" w:rsidRDefault="00AA32E4" w:rsidP="00AA32E4">
      <w:pPr>
        <w:spacing w:before="60" w:after="60"/>
        <w:ind w:firstLine="480"/>
      </w:pPr>
      <w:r>
        <w:rPr>
          <w:rFonts w:hint="eastAsia"/>
        </w:rPr>
        <w:t>坐标系统的参考基准是由坐标原点、坐标轴指向以及坐标轴尺度这三个方面所确定的。在导航卫星精密轨道确定过程中，常常涉及多个不同坐标系所描述的位置信息，</w:t>
      </w:r>
      <w:del w:id="224" w:author="王 庆云" w:date="2022-04-17T23:50:00Z">
        <w:r w:rsidDel="00BB4F29">
          <w:rPr>
            <w:rFonts w:hint="eastAsia"/>
          </w:rPr>
          <w:delText>通常</w:delText>
        </w:r>
      </w:del>
      <w:r>
        <w:rPr>
          <w:rFonts w:hint="eastAsia"/>
        </w:rPr>
        <w:t>需要归算至同一坐标参考系统中。因此明确各个坐标系统的定义以及它们之间的转化关系尤为重要。下面对定轨过程中涉及的常见坐标系统</w:t>
      </w:r>
      <w:ins w:id="225" w:author="王 庆云" w:date="2022-04-17T23:50:00Z">
        <w:r w:rsidR="00BB4F29">
          <w:rPr>
            <w:rFonts w:hint="eastAsia"/>
          </w:rPr>
          <w:t>进行</w:t>
        </w:r>
      </w:ins>
      <w:del w:id="226" w:author="王 庆云" w:date="2022-04-17T23:50:00Z">
        <w:r w:rsidDel="00BB4F29">
          <w:rPr>
            <w:rFonts w:hint="eastAsia"/>
          </w:rPr>
          <w:delText>做一个</w:delText>
        </w:r>
      </w:del>
      <w:r>
        <w:rPr>
          <w:rFonts w:hint="eastAsia"/>
        </w:rPr>
        <w:t>介绍。</w:t>
      </w:r>
    </w:p>
    <w:p w14:paraId="48B1ECC7" w14:textId="77777777" w:rsidR="00AA32E4" w:rsidRDefault="00AA32E4" w:rsidP="00AA32E4">
      <w:pPr>
        <w:pStyle w:val="af7"/>
        <w:numPr>
          <w:ilvl w:val="0"/>
          <w:numId w:val="5"/>
        </w:numPr>
        <w:spacing w:before="60" w:after="60"/>
        <w:ind w:firstLineChars="0"/>
      </w:pPr>
      <w:r>
        <w:rPr>
          <w:rFonts w:hint="eastAsia"/>
        </w:rPr>
        <w:t>地心固体坐标系统</w:t>
      </w:r>
    </w:p>
    <w:p w14:paraId="6CD557B8" w14:textId="2AF3F6B7" w:rsidR="00AA32E4" w:rsidRDefault="00AA32E4" w:rsidP="00AA32E4">
      <w:pPr>
        <w:spacing w:before="60" w:after="60"/>
        <w:ind w:firstLine="480"/>
      </w:pPr>
      <w:r>
        <w:rPr>
          <w:rFonts w:hint="eastAsia"/>
        </w:rPr>
        <w:t>地心固体坐标系统通常指的是一类具有跟随地球自转、与地球固连特性的坐标系统。由于该坐标系统的定义更为符合人们日常生活的直观感受，因此常常应用于许多科学应用活动中，如固定测站的坐标描述、地球重力场模型、地球潮汐模型等。由于地球本身极移等特性，很难在实际空间中找到地心固体坐标系统的参考标志，因此地心固体坐标</w:t>
      </w:r>
      <w:r>
        <w:rPr>
          <w:rFonts w:hint="eastAsia"/>
        </w:rPr>
        <w:lastRenderedPageBreak/>
        <w:t>系的定义是一种人为协议的结果。其中由国际地球自转服务（</w:t>
      </w:r>
      <w:r>
        <w:rPr>
          <w:rFonts w:hint="eastAsia"/>
        </w:rPr>
        <w:t>International Earth Rotation Service</w:t>
      </w:r>
      <w:r>
        <w:rPr>
          <w:rFonts w:hint="eastAsia"/>
        </w:rPr>
        <w:t>，</w:t>
      </w:r>
      <w:r>
        <w:rPr>
          <w:rFonts w:hint="eastAsia"/>
        </w:rPr>
        <w:t>IERS</w:t>
      </w:r>
      <w:r>
        <w:rPr>
          <w:rFonts w:hint="eastAsia"/>
        </w:rPr>
        <w:t>）所提出的国际地球参考系（</w:t>
      </w:r>
      <w:r>
        <w:rPr>
          <w:rFonts w:hint="eastAsia"/>
        </w:rPr>
        <w:t>International Terrestrial Reference System</w:t>
      </w:r>
      <w:r>
        <w:rPr>
          <w:rFonts w:hint="eastAsia"/>
        </w:rPr>
        <w:t>，</w:t>
      </w:r>
      <w:r>
        <w:rPr>
          <w:rFonts w:hint="eastAsia"/>
        </w:rPr>
        <w:t>ITRS</w:t>
      </w:r>
      <w:r>
        <w:rPr>
          <w:rFonts w:hint="eastAsia"/>
        </w:rPr>
        <w:t>）是目前国际上所公认采用的一种标准。几乎所有的地心固体坐标系的定义与</w:t>
      </w:r>
      <w:r>
        <w:rPr>
          <w:rFonts w:hint="eastAsia"/>
        </w:rPr>
        <w:t>ITRS</w:t>
      </w:r>
      <w:r>
        <w:rPr>
          <w:rFonts w:hint="eastAsia"/>
        </w:rPr>
        <w:t>保持或接近一致。而对于地心固体系统具体实现</w:t>
      </w:r>
      <w:ins w:id="227" w:author="王 庆云" w:date="2022-04-17T23:51:00Z">
        <w:r w:rsidR="007C1A6C">
          <w:rPr>
            <w:rFonts w:hint="eastAsia"/>
          </w:rPr>
          <w:t>，</w:t>
        </w:r>
      </w:ins>
      <w:del w:id="228" w:author="王 庆云" w:date="2022-04-17T23:51:00Z">
        <w:r w:rsidDel="007C1A6C">
          <w:rPr>
            <w:rFonts w:hint="eastAsia"/>
          </w:rPr>
          <w:delText>,</w:delText>
        </w:r>
      </w:del>
      <w:r>
        <w:rPr>
          <w:rFonts w:hint="eastAsia"/>
        </w:rPr>
        <w:t>则是通过维持一组参考点的位置和和速度完成。</w:t>
      </w:r>
      <w:r>
        <w:rPr>
          <w:rFonts w:hint="eastAsia"/>
        </w:rPr>
        <w:t>IERS</w:t>
      </w:r>
      <w:del w:id="229" w:author="王 庆云" w:date="2022-04-17T23:52:00Z">
        <w:r w:rsidDel="007C1A6C">
          <w:rPr>
            <w:rFonts w:hint="eastAsia"/>
          </w:rPr>
          <w:delText>就</w:delText>
        </w:r>
      </w:del>
      <w:r>
        <w:rPr>
          <w:rFonts w:hint="eastAsia"/>
        </w:rPr>
        <w:t>通过多种空间大地测量技术以及相应的全球参考站维护了一套国际地球参考框架（</w:t>
      </w:r>
      <w:r>
        <w:rPr>
          <w:rFonts w:hint="eastAsia"/>
        </w:rPr>
        <w:t>International Terrestrial Reference Frame</w:t>
      </w:r>
      <w:r>
        <w:rPr>
          <w:rFonts w:hint="eastAsia"/>
        </w:rPr>
        <w:t>，</w:t>
      </w:r>
      <w:r>
        <w:rPr>
          <w:rFonts w:hint="eastAsia"/>
        </w:rPr>
        <w:t>ITRF</w:t>
      </w:r>
      <w:r>
        <w:rPr>
          <w:rFonts w:hint="eastAsia"/>
        </w:rPr>
        <w:t>），</w:t>
      </w:r>
      <w:ins w:id="230" w:author="王 庆云" w:date="2022-04-17T23:52:00Z">
        <w:r w:rsidR="007C1A6C">
          <w:rPr>
            <w:rFonts w:hint="eastAsia"/>
          </w:rPr>
          <w:t>这</w:t>
        </w:r>
      </w:ins>
      <w:r>
        <w:rPr>
          <w:rFonts w:hint="eastAsia"/>
        </w:rPr>
        <w:t>也是目前最为完善、精度最高的地心固体坐标系的实现。除此之外，对各个导航卫星系统而言，由于其构建和使用的地心固体坐标系在定义或是实现坐标系的参考站上的不一致，也衍生出了不同的地心固体坐标系。</w:t>
      </w:r>
      <w:r>
        <w:rPr>
          <w:rFonts w:hint="eastAsia"/>
        </w:rPr>
        <w:t>GPS</w:t>
      </w:r>
      <w:r>
        <w:rPr>
          <w:rFonts w:hint="eastAsia"/>
        </w:rPr>
        <w:t>系统的广播星历</w:t>
      </w:r>
      <w:del w:id="231" w:author="王 庆云" w:date="2022-04-17T23:53:00Z">
        <w:r w:rsidDel="007C1A6C">
          <w:rPr>
            <w:rFonts w:hint="eastAsia"/>
          </w:rPr>
          <w:delText>即</w:delText>
        </w:r>
      </w:del>
      <w:r>
        <w:rPr>
          <w:rFonts w:hint="eastAsia"/>
        </w:rPr>
        <w:t>是以</w:t>
      </w:r>
      <w:r>
        <w:rPr>
          <w:rFonts w:hint="eastAsia"/>
        </w:rPr>
        <w:t>WGS84</w:t>
      </w:r>
      <w:ins w:id="232" w:author="王 庆云" w:date="2022-04-17T23:52:00Z">
        <w:r w:rsidR="007C1A6C">
          <w:rPr>
            <w:rFonts w:hint="eastAsia"/>
          </w:rPr>
          <w:t>（</w:t>
        </w:r>
        <w:r w:rsidR="007C1A6C">
          <w:rPr>
            <w:rFonts w:hint="eastAsia"/>
          </w:rPr>
          <w:t>World Geodetic System</w:t>
        </w:r>
        <w:r w:rsidR="007C1A6C">
          <w:rPr>
            <w:rFonts w:hint="eastAsia"/>
          </w:rPr>
          <w:t>）</w:t>
        </w:r>
      </w:ins>
      <w:r>
        <w:rPr>
          <w:rFonts w:hint="eastAsia"/>
        </w:rPr>
        <w:t>坐标系</w:t>
      </w:r>
      <w:del w:id="233" w:author="王 庆云" w:date="2022-04-17T23:52:00Z">
        <w:r w:rsidDel="007C1A6C">
          <w:rPr>
            <w:rFonts w:hint="eastAsia"/>
          </w:rPr>
          <w:delText>（</w:delText>
        </w:r>
        <w:r w:rsidDel="007C1A6C">
          <w:rPr>
            <w:rFonts w:hint="eastAsia"/>
          </w:rPr>
          <w:delText>World Geodetic System</w:delText>
        </w:r>
        <w:r w:rsidDel="007C1A6C">
          <w:rPr>
            <w:rFonts w:hint="eastAsia"/>
          </w:rPr>
          <w:delText>）</w:delText>
        </w:r>
      </w:del>
      <w:r>
        <w:rPr>
          <w:rFonts w:hint="eastAsia"/>
        </w:rPr>
        <w:t>为基础</w:t>
      </w:r>
      <w:ins w:id="234" w:author="王 庆云" w:date="2022-04-17T23:53:00Z">
        <w:r w:rsidR="007C1A6C">
          <w:rPr>
            <w:rFonts w:hint="eastAsia"/>
          </w:rPr>
          <w:t>，</w:t>
        </w:r>
      </w:ins>
      <w:del w:id="235" w:author="王 庆云" w:date="2022-04-17T23:52:00Z">
        <w:r w:rsidDel="007C1A6C">
          <w:rPr>
            <w:rFonts w:hint="eastAsia"/>
          </w:rPr>
          <w:delText>,</w:delText>
        </w:r>
      </w:del>
      <w:del w:id="236" w:author="王 庆云" w:date="2022-04-17T23:53:00Z">
        <w:r w:rsidDel="007C1A6C">
          <w:rPr>
            <w:rFonts w:hint="eastAsia"/>
          </w:rPr>
          <w:delText>类似的</w:delText>
        </w:r>
      </w:del>
      <w:r>
        <w:rPr>
          <w:rFonts w:hint="eastAsia"/>
        </w:rPr>
        <w:t>GLONASS</w:t>
      </w:r>
      <w:r>
        <w:rPr>
          <w:rFonts w:hint="eastAsia"/>
        </w:rPr>
        <w:t>系统使用的为</w:t>
      </w:r>
      <w:r>
        <w:rPr>
          <w:rFonts w:hint="eastAsia"/>
        </w:rPr>
        <w:t>PZ90</w:t>
      </w:r>
      <w:r>
        <w:rPr>
          <w:rFonts w:hint="eastAsia"/>
        </w:rPr>
        <w:t>坐标系以及</w:t>
      </w:r>
      <w:r>
        <w:rPr>
          <w:rFonts w:hint="eastAsia"/>
        </w:rPr>
        <w:t>Galileo</w:t>
      </w:r>
      <w:r>
        <w:rPr>
          <w:rFonts w:hint="eastAsia"/>
        </w:rPr>
        <w:t>使用的为</w:t>
      </w:r>
      <w:r>
        <w:rPr>
          <w:rFonts w:hint="eastAsia"/>
        </w:rPr>
        <w:t>GTRF</w:t>
      </w:r>
      <w:ins w:id="237" w:author="王 庆云" w:date="2022-04-17T23:54:00Z">
        <w:r w:rsidR="007C1A6C">
          <w:rPr>
            <w:rFonts w:hint="eastAsia"/>
          </w:rPr>
          <w:t>（</w:t>
        </w:r>
        <w:r w:rsidR="007C1A6C" w:rsidRPr="007C1A6C">
          <w:t>Galileo Terrestrial Reference Frame</w:t>
        </w:r>
        <w:r w:rsidR="007C1A6C">
          <w:rPr>
            <w:rFonts w:hint="eastAsia"/>
          </w:rPr>
          <w:t>）</w:t>
        </w:r>
      </w:ins>
      <w:r>
        <w:rPr>
          <w:rFonts w:hint="eastAsia"/>
        </w:rPr>
        <w:t>坐标系。</w:t>
      </w:r>
      <w:ins w:id="238" w:author="王 庆云" w:date="2022-04-17T23:54:00Z">
        <w:r w:rsidR="007C1A6C">
          <w:rPr>
            <w:rFonts w:hint="eastAsia"/>
          </w:rPr>
          <w:t>就</w:t>
        </w:r>
      </w:ins>
      <w:del w:id="239" w:author="王 庆云" w:date="2022-04-17T23:54:00Z">
        <w:r w:rsidDel="007C1A6C">
          <w:rPr>
            <w:rFonts w:hint="eastAsia"/>
          </w:rPr>
          <w:delText>对于</w:delText>
        </w:r>
      </w:del>
      <w:r>
        <w:rPr>
          <w:rFonts w:hint="eastAsia"/>
        </w:rPr>
        <w:t>我国的北斗导航卫星系统而言，一开始使用的为</w:t>
      </w:r>
      <w:r>
        <w:rPr>
          <w:rFonts w:hint="eastAsia"/>
        </w:rPr>
        <w:t>2000</w:t>
      </w:r>
      <w:r>
        <w:rPr>
          <w:rFonts w:hint="eastAsia"/>
        </w:rPr>
        <w:t>中国大地坐标系（</w:t>
      </w:r>
      <w:r>
        <w:rPr>
          <w:rFonts w:hint="eastAsia"/>
        </w:rPr>
        <w:t>China Geodetic Coordinate System 2000</w:t>
      </w:r>
      <w:r>
        <w:rPr>
          <w:rFonts w:hint="eastAsia"/>
        </w:rPr>
        <w:t>，</w:t>
      </w:r>
      <w:r>
        <w:rPr>
          <w:rFonts w:hint="eastAsia"/>
        </w:rPr>
        <w:t>CGCS2000</w:t>
      </w:r>
      <w:r>
        <w:rPr>
          <w:rFonts w:hint="eastAsia"/>
        </w:rPr>
        <w:t>），而后从</w:t>
      </w:r>
      <w:r>
        <w:rPr>
          <w:rFonts w:hint="eastAsia"/>
        </w:rPr>
        <w:t>2017</w:t>
      </w:r>
      <w:r>
        <w:rPr>
          <w:rFonts w:hint="eastAsia"/>
        </w:rPr>
        <w:t>年</w:t>
      </w:r>
      <w:r>
        <w:rPr>
          <w:rFonts w:hint="eastAsia"/>
        </w:rPr>
        <w:t>12</w:t>
      </w:r>
      <w:r>
        <w:rPr>
          <w:rFonts w:hint="eastAsia"/>
        </w:rPr>
        <w:t>月开始，开始使用北斗坐标系统（</w:t>
      </w:r>
      <w:r>
        <w:rPr>
          <w:rFonts w:hint="eastAsia"/>
        </w:rPr>
        <w:t>BeiDou Coordinate System</w:t>
      </w:r>
      <w:r>
        <w:rPr>
          <w:rFonts w:hint="eastAsia"/>
        </w:rPr>
        <w:t>，</w:t>
      </w:r>
      <w:r>
        <w:rPr>
          <w:rFonts w:hint="eastAsia"/>
        </w:rPr>
        <w:t>BDCS</w:t>
      </w:r>
      <w:r>
        <w:rPr>
          <w:rFonts w:hint="eastAsia"/>
        </w:rPr>
        <w:t>）（魏子卿等，</w:t>
      </w:r>
      <w:r>
        <w:rPr>
          <w:rFonts w:hint="eastAsia"/>
        </w:rPr>
        <w:t>2019</w:t>
      </w:r>
      <w:r>
        <w:rPr>
          <w:rFonts w:hint="eastAsia"/>
        </w:rPr>
        <w:t>）。</w:t>
      </w:r>
    </w:p>
    <w:p w14:paraId="4F932E58" w14:textId="77777777" w:rsidR="00AA32E4" w:rsidRDefault="00AA32E4" w:rsidP="00AA32E4">
      <w:pPr>
        <w:pStyle w:val="af7"/>
        <w:numPr>
          <w:ilvl w:val="0"/>
          <w:numId w:val="5"/>
        </w:numPr>
        <w:spacing w:before="60" w:after="60"/>
        <w:ind w:firstLineChars="0"/>
      </w:pPr>
      <w:r>
        <w:rPr>
          <w:rFonts w:hint="eastAsia"/>
        </w:rPr>
        <w:t>惯性坐标系统</w:t>
      </w:r>
    </w:p>
    <w:p w14:paraId="5C65D396" w14:textId="71766AF0" w:rsidR="00AA32E4" w:rsidRDefault="00AA32E4" w:rsidP="00AA32E4">
      <w:pPr>
        <w:spacing w:before="60" w:after="60"/>
        <w:ind w:firstLine="480"/>
      </w:pPr>
      <w:r>
        <w:rPr>
          <w:rFonts w:hint="eastAsia"/>
        </w:rPr>
        <w:t>前述的地心固体坐标系统由于会随地球自转不断发生改变，因此难以在该坐标系统下构建导航卫星的动力学方程，</w:t>
      </w:r>
      <w:del w:id="240" w:author="王 庆云" w:date="2022-04-17T23:57:00Z">
        <w:r w:rsidDel="009F0961">
          <w:rPr>
            <w:rFonts w:hint="eastAsia"/>
          </w:rPr>
          <w:delText>而</w:delText>
        </w:r>
      </w:del>
      <w:r>
        <w:rPr>
          <w:rFonts w:hint="eastAsia"/>
        </w:rPr>
        <w:t>惯性坐标系统则更适用于导航卫星运动描述。在天文学中，天球参考系通常用来作为描述天体运动的惯性坐标系统。类似地，以地球质心为原点的地心赤道天球坐标系统常被用于导航卫星运动的描述中。在该坐标系统中，天极（即地理极点在天球上的投影）以及赤道面上的春分点被用于标定坐标轴的指向。但</w:t>
      </w:r>
      <w:ins w:id="241" w:author="王 庆云" w:date="2022-04-17T23:57:00Z">
        <w:r w:rsidR="009F0961">
          <w:rPr>
            <w:rFonts w:hint="eastAsia"/>
          </w:rPr>
          <w:t>受</w:t>
        </w:r>
      </w:ins>
      <w:del w:id="242" w:author="王 庆云" w:date="2022-04-17T23:57:00Z">
        <w:r w:rsidDel="009F0961">
          <w:rPr>
            <w:rFonts w:hint="eastAsia"/>
          </w:rPr>
          <w:delText>由于</w:delText>
        </w:r>
      </w:del>
      <w:r>
        <w:rPr>
          <w:rFonts w:hint="eastAsia"/>
        </w:rPr>
        <w:t>地球岁差和章动的影响，赤道天球坐标系统同样是随时间缓慢变化的，这</w:t>
      </w:r>
      <w:ins w:id="243" w:author="王 庆云" w:date="2022-04-17T23:58:00Z">
        <w:r w:rsidR="009F0961">
          <w:rPr>
            <w:rFonts w:hint="eastAsia"/>
          </w:rPr>
          <w:t>在</w:t>
        </w:r>
      </w:ins>
      <w:del w:id="244" w:author="王 庆云" w:date="2022-04-17T23:58:00Z">
        <w:r w:rsidDel="009F0961">
          <w:rPr>
            <w:rFonts w:hint="eastAsia"/>
          </w:rPr>
          <w:delText>对</w:delText>
        </w:r>
      </w:del>
      <w:r>
        <w:rPr>
          <w:rFonts w:hint="eastAsia"/>
        </w:rPr>
        <w:t>后续科学活动中的使用依然十分不方便。因此国际天文联合会（</w:t>
      </w:r>
      <w:r>
        <w:rPr>
          <w:rFonts w:hint="eastAsia"/>
        </w:rPr>
        <w:t>International Astronomical Union</w:t>
      </w:r>
      <w:r>
        <w:rPr>
          <w:rFonts w:hint="eastAsia"/>
        </w:rPr>
        <w:t>，</w:t>
      </w:r>
      <w:r>
        <w:rPr>
          <w:rFonts w:hint="eastAsia"/>
        </w:rPr>
        <w:t>IAU</w:t>
      </w:r>
      <w:r>
        <w:rPr>
          <w:rFonts w:hint="eastAsia"/>
        </w:rPr>
        <w:t>）提出了</w:t>
      </w:r>
      <w:r>
        <w:rPr>
          <w:rFonts w:hint="eastAsia"/>
        </w:rPr>
        <w:t>J2000.0</w:t>
      </w:r>
      <w:r>
        <w:rPr>
          <w:rFonts w:hint="eastAsia"/>
        </w:rPr>
        <w:t>的协议天球坐标系，其</w:t>
      </w:r>
      <w:del w:id="245" w:author="王 庆云" w:date="2022-04-17T23:58:00Z">
        <w:r w:rsidDel="009F0961">
          <w:rPr>
            <w:rFonts w:hint="eastAsia"/>
          </w:rPr>
          <w:delText>即</w:delText>
        </w:r>
      </w:del>
      <w:r>
        <w:rPr>
          <w:rFonts w:hint="eastAsia"/>
        </w:rPr>
        <w:t>对应</w:t>
      </w:r>
      <w:del w:id="246" w:author="王 庆云" w:date="2022-04-17T23:58:00Z">
        <w:r w:rsidDel="009F0961">
          <w:rPr>
            <w:rFonts w:hint="eastAsia"/>
          </w:rPr>
          <w:delText>的</w:delText>
        </w:r>
      </w:del>
      <w:r>
        <w:rPr>
          <w:rFonts w:hint="eastAsia"/>
        </w:rPr>
        <w:t>着</w:t>
      </w:r>
      <w:r>
        <w:rPr>
          <w:rFonts w:hint="eastAsia"/>
        </w:rPr>
        <w:t>TDB</w:t>
      </w:r>
      <w:r>
        <w:rPr>
          <w:rFonts w:hint="eastAsia"/>
        </w:rPr>
        <w:t>为</w:t>
      </w:r>
      <w:r>
        <w:rPr>
          <w:rFonts w:hint="eastAsia"/>
        </w:rPr>
        <w:t>2000</w:t>
      </w:r>
      <w:r>
        <w:rPr>
          <w:rFonts w:hint="eastAsia"/>
        </w:rPr>
        <w:t>年</w:t>
      </w:r>
      <w:r>
        <w:rPr>
          <w:rFonts w:hint="eastAsia"/>
        </w:rPr>
        <w:t>1</w:t>
      </w:r>
      <w:r>
        <w:rPr>
          <w:rFonts w:hint="eastAsia"/>
        </w:rPr>
        <w:t>月</w:t>
      </w:r>
      <w:r>
        <w:rPr>
          <w:rFonts w:hint="eastAsia"/>
        </w:rPr>
        <w:t>1</w:t>
      </w:r>
      <w:r>
        <w:rPr>
          <w:rFonts w:hint="eastAsia"/>
        </w:rPr>
        <w:t>日</w:t>
      </w:r>
      <w:r>
        <w:rPr>
          <w:rFonts w:hint="eastAsia"/>
        </w:rPr>
        <w:t>12</w:t>
      </w:r>
      <w:r>
        <w:rPr>
          <w:rFonts w:hint="eastAsia"/>
        </w:rPr>
        <w:t>时的赤道天球坐标系统。在导航卫星轨道确定中，由于地球参考站常常使用地心固体坐标系，因此常常涉及</w:t>
      </w:r>
      <w:del w:id="247" w:author="王 庆云" w:date="2022-04-17T23:59:00Z">
        <w:r w:rsidDel="009F0961">
          <w:rPr>
            <w:rFonts w:hint="eastAsia"/>
          </w:rPr>
          <w:delText>其</w:delText>
        </w:r>
        <w:r w:rsidR="009F0961" w:rsidDel="009F0961">
          <w:rPr>
            <w:rFonts w:hint="eastAsia"/>
          </w:rPr>
          <w:delText>与天球坐标系</w:delText>
        </w:r>
      </w:del>
      <w:ins w:id="248" w:author="王 庆云" w:date="2022-04-17T23:59:00Z">
        <w:r w:rsidR="009F0961">
          <w:rPr>
            <w:rFonts w:hint="eastAsia"/>
          </w:rPr>
          <w:t>两者</w:t>
        </w:r>
      </w:ins>
      <w:r>
        <w:rPr>
          <w:rFonts w:hint="eastAsia"/>
        </w:rPr>
        <w:t>之间的转换</w:t>
      </w:r>
      <w:ins w:id="249" w:author="王 庆云" w:date="2022-04-17T23:59:00Z">
        <w:r w:rsidR="009F0961">
          <w:rPr>
            <w:rFonts w:hint="eastAsia"/>
          </w:rPr>
          <w:t>。</w:t>
        </w:r>
      </w:ins>
      <w:del w:id="250" w:author="王 庆云" w:date="2022-04-17T23:59:00Z">
        <w:r w:rsidDel="009F0961">
          <w:rPr>
            <w:rFonts w:hint="eastAsia"/>
          </w:rPr>
          <w:delText>，</w:delText>
        </w:r>
      </w:del>
      <w:r>
        <w:rPr>
          <w:rFonts w:hint="eastAsia"/>
        </w:rPr>
        <w:t>从前述</w:t>
      </w:r>
      <w:del w:id="251" w:author="王 庆云" w:date="2022-04-17T23:59:00Z">
        <w:r w:rsidDel="009F0961">
          <w:rPr>
            <w:rFonts w:hint="eastAsia"/>
          </w:rPr>
          <w:delText>两者</w:delText>
        </w:r>
      </w:del>
      <w:r>
        <w:rPr>
          <w:rFonts w:hint="eastAsia"/>
        </w:rPr>
        <w:t>的定义可知，通过对地球岁差、章动、极移、自转进行相应的分析，即可获得两</w:t>
      </w:r>
      <w:del w:id="252" w:author="王 庆云" w:date="2022-04-17T23:59:00Z">
        <w:r w:rsidDel="009F0961">
          <w:rPr>
            <w:rFonts w:hint="eastAsia"/>
          </w:rPr>
          <w:delText>者</w:delText>
        </w:r>
      </w:del>
      <w:r>
        <w:rPr>
          <w:rFonts w:hint="eastAsia"/>
        </w:rPr>
        <w:t>坐标系之间的旋转矩阵（李征航等，</w:t>
      </w:r>
      <w:r>
        <w:rPr>
          <w:rFonts w:hint="eastAsia"/>
        </w:rPr>
        <w:t>2010</w:t>
      </w:r>
      <w:r>
        <w:rPr>
          <w:rFonts w:hint="eastAsia"/>
        </w:rPr>
        <w:t>）。</w:t>
      </w:r>
    </w:p>
    <w:p w14:paraId="497317BB" w14:textId="77777777" w:rsidR="00AA32E4" w:rsidRDefault="00AA32E4" w:rsidP="00AA32E4">
      <w:pPr>
        <w:pStyle w:val="af7"/>
        <w:numPr>
          <w:ilvl w:val="0"/>
          <w:numId w:val="5"/>
        </w:numPr>
        <w:spacing w:before="60" w:after="60"/>
        <w:ind w:firstLineChars="0"/>
      </w:pPr>
      <w:r>
        <w:rPr>
          <w:rFonts w:hint="eastAsia"/>
        </w:rPr>
        <w:t>卫星轨道坐标系统</w:t>
      </w:r>
    </w:p>
    <w:p w14:paraId="5F622C89" w14:textId="77777777" w:rsidR="00AA32E4" w:rsidRDefault="00AA32E4" w:rsidP="00AA32E4">
      <w:pPr>
        <w:spacing w:before="60" w:after="60"/>
        <w:ind w:firstLine="480"/>
      </w:pPr>
      <w:r>
        <w:rPr>
          <w:rFonts w:hint="eastAsia"/>
        </w:rPr>
        <w:t>由于对卫星轨道精度以及力学模型进行评价时</w:t>
      </w:r>
      <w:del w:id="253" w:author="王 庆云" w:date="2022-04-18T00:00:00Z">
        <w:r w:rsidDel="009F0961">
          <w:rPr>
            <w:rFonts w:hint="eastAsia"/>
          </w:rPr>
          <w:delText>候</w:delText>
        </w:r>
      </w:del>
      <w:r>
        <w:rPr>
          <w:rFonts w:hint="eastAsia"/>
        </w:rPr>
        <w:t>，常常需要分析其在卫星瞬时速度方向及与地球质心连线方向上的分量大小，因此引入了对应的卫星轨道坐标系。该坐标系的三个方向分别由径向（</w:t>
      </w:r>
      <w:r>
        <w:rPr>
          <w:rFonts w:hint="eastAsia"/>
        </w:rPr>
        <w:t>Radial</w:t>
      </w:r>
      <w:r>
        <w:rPr>
          <w:rFonts w:hint="eastAsia"/>
        </w:rPr>
        <w:t>）、切向（</w:t>
      </w:r>
      <w:r>
        <w:rPr>
          <w:rFonts w:hint="eastAsia"/>
        </w:rPr>
        <w:t>Along-track</w:t>
      </w:r>
      <w:r>
        <w:rPr>
          <w:rFonts w:hint="eastAsia"/>
        </w:rPr>
        <w:t>）和法向（</w:t>
      </w:r>
      <w:r>
        <w:rPr>
          <w:rFonts w:hint="eastAsia"/>
        </w:rPr>
        <w:t>Cross-track</w:t>
      </w:r>
      <w:r>
        <w:rPr>
          <w:rFonts w:hint="eastAsia"/>
        </w:rPr>
        <w:t>）所构成，其具体定义可参照如下</w:t>
      </w:r>
      <w:r>
        <w:fldChar w:fldCharType="begin"/>
      </w:r>
      <w:r>
        <w:instrText xml:space="preserve"> </w:instrText>
      </w:r>
      <w:r>
        <w:rPr>
          <w:rFonts w:hint="eastAsia"/>
        </w:rPr>
        <w:instrText>GOTOBUTTON ZEqnNum468890  \* MERGEFORMAT</w:instrText>
      </w:r>
      <w:r>
        <w:instrText xml:space="preserve"> </w:instrText>
      </w:r>
      <w:fldSimple w:instr=" REF ZEqnNum468890 \* Charformat \! \* MERGEFORMAT ">
        <w:r w:rsidR="00897A40">
          <w:rPr>
            <w:rFonts w:hint="eastAsia"/>
          </w:rPr>
          <w:instrText>(</w:instrText>
        </w:r>
        <w:r w:rsidR="00897A40">
          <w:rPr>
            <w:rFonts w:hint="eastAsia"/>
          </w:rPr>
          <w:instrText>公式</w:instrText>
        </w:r>
        <w:r w:rsidR="00897A40">
          <w:instrText>2-1)</w:instrText>
        </w:r>
      </w:fldSimple>
      <w:r>
        <w:fldChar w:fldCharType="end"/>
      </w:r>
      <w:r>
        <w:rPr>
          <w:rFonts w:hint="eastAsia"/>
        </w:rPr>
        <w:t>：</w:t>
      </w:r>
    </w:p>
    <w:p w14:paraId="5453682C" w14:textId="77777777" w:rsidR="00AA32E4" w:rsidRDefault="00AA32E4" w:rsidP="00AA32E4">
      <w:pPr>
        <w:pStyle w:val="af1"/>
      </w:pPr>
      <w:r>
        <w:lastRenderedPageBreak/>
        <w:tab/>
      </w:r>
      <w:r w:rsidR="003D1328">
        <w:rPr>
          <w:noProof/>
          <w:position w:val="-64"/>
        </w:rPr>
        <w:object w:dxaOrig="1128" w:dyaOrig="1709" w14:anchorId="12274D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57.1pt;height:85.65pt;mso-width-percent:0;mso-height-percent:0;mso-width-percent:0;mso-height-percent:0" o:ole="">
            <v:imagedata r:id="rId23" o:title=""/>
          </v:shape>
          <o:OLEObject Type="Embed" ProgID="Equation.DSMT4" ShapeID="_x0000_i1025" DrawAspect="Content" ObjectID="_1712057340" r:id="rId24"/>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254" w:name="ZEqnNum468890"/>
      <w:r w:rsidR="003746BA">
        <w:rPr>
          <w:rFonts w:hint="eastAsia"/>
        </w:rPr>
        <w:instrText>(</w:instrText>
      </w:r>
      <w:r w:rsidR="003746BA">
        <w:rPr>
          <w:rFonts w:hint="eastAsia"/>
        </w:rPr>
        <w:instrText>公式</w:instrText>
      </w:r>
      <w:r w:rsidR="00F97E2B">
        <w:fldChar w:fldCharType="begin"/>
      </w:r>
      <w:r w:rsidR="00F97E2B">
        <w:instrText xml:space="preserve"> SEQ MTChap \c \* Arabic \* MERGEFORMAT </w:instrText>
      </w:r>
      <w:r w:rsidR="00F97E2B">
        <w:fldChar w:fldCharType="separate"/>
      </w:r>
      <w:r w:rsidR="00897A40">
        <w:rPr>
          <w:noProof/>
        </w:rPr>
        <w:instrText>2</w:instrText>
      </w:r>
      <w:r w:rsidR="00F97E2B">
        <w:rPr>
          <w:noProof/>
        </w:rPr>
        <w:fldChar w:fldCharType="end"/>
      </w:r>
      <w:r w:rsidR="003746BA">
        <w:instrText>-</w:instrText>
      </w:r>
      <w:r w:rsidR="00F97E2B">
        <w:fldChar w:fldCharType="begin"/>
      </w:r>
      <w:r w:rsidR="00F97E2B">
        <w:instrText xml:space="preserve"> SEQ MTEqn \c \* Arabic \* MERGEFORMAT </w:instrText>
      </w:r>
      <w:r w:rsidR="00F97E2B">
        <w:fldChar w:fldCharType="separate"/>
      </w:r>
      <w:r w:rsidR="00897A40">
        <w:rPr>
          <w:noProof/>
        </w:rPr>
        <w:instrText>1</w:instrText>
      </w:r>
      <w:r w:rsidR="00F97E2B">
        <w:rPr>
          <w:noProof/>
        </w:rPr>
        <w:fldChar w:fldCharType="end"/>
      </w:r>
      <w:r w:rsidR="003746BA">
        <w:instrText>)</w:instrText>
      </w:r>
      <w:bookmarkEnd w:id="254"/>
      <w:r w:rsidR="003746BA">
        <w:fldChar w:fldCharType="end"/>
      </w:r>
    </w:p>
    <w:p w14:paraId="1ED0491C" w14:textId="77777777" w:rsidR="00AA32E4" w:rsidRDefault="00AA32E4" w:rsidP="00AA32E4">
      <w:pPr>
        <w:spacing w:before="60" w:after="60"/>
        <w:ind w:firstLine="480"/>
      </w:pPr>
      <w:r>
        <w:rPr>
          <w:rFonts w:hint="eastAsia"/>
        </w:rPr>
        <w:t>式中，</w:t>
      </w:r>
      <w:r>
        <w:t xml:space="preserve"> </w:t>
      </w:r>
      <w:r w:rsidR="003D1328">
        <w:rPr>
          <w:noProof/>
          <w:position w:val="-4"/>
        </w:rPr>
        <w:object w:dxaOrig="204" w:dyaOrig="258" w14:anchorId="6FDAB8B8">
          <v:shape id="_x0000_i1026" type="#_x0000_t75" alt="" style="width:9.95pt;height:13.65pt;mso-width-percent:0;mso-height-percent:0;mso-width-percent:0;mso-height-percent:0" o:ole="">
            <v:imagedata r:id="rId25" o:title=""/>
          </v:shape>
          <o:OLEObject Type="Embed" ProgID="Equation.DSMT4" ShapeID="_x0000_i1026" DrawAspect="Content" ObjectID="_1712057341" r:id="rId26"/>
        </w:object>
      </w:r>
      <w:r>
        <w:rPr>
          <w:rFonts w:hint="eastAsia"/>
        </w:rPr>
        <w:t>表示导航卫星的位置向量，</w:t>
      </w:r>
      <w:r w:rsidR="003D1328">
        <w:rPr>
          <w:noProof/>
          <w:position w:val="-6"/>
        </w:rPr>
        <w:object w:dxaOrig="204" w:dyaOrig="258" w14:anchorId="034C595D">
          <v:shape id="_x0000_i1027" type="#_x0000_t75" alt="" style="width:9.95pt;height:13.65pt;mso-width-percent:0;mso-height-percent:0;mso-width-percent:0;mso-height-percent:0" o:ole="">
            <v:imagedata r:id="rId27" o:title=""/>
          </v:shape>
          <o:OLEObject Type="Embed" ProgID="Equation.DSMT4" ShapeID="_x0000_i1027" DrawAspect="Content" ObjectID="_1712057342" r:id="rId28"/>
        </w:object>
      </w:r>
      <w:r>
        <w:rPr>
          <w:rFonts w:hint="eastAsia"/>
        </w:rPr>
        <w:t>表示导航卫星的速度向量，</w:t>
      </w:r>
      <w:r w:rsidR="003D1328">
        <w:rPr>
          <w:noProof/>
          <w:position w:val="-10"/>
        </w:rPr>
        <w:object w:dxaOrig="731" w:dyaOrig="387" w14:anchorId="733E2E56">
          <v:shape id="_x0000_i1028" type="#_x0000_t75" alt="" style="width:36pt;height:19.25pt;mso-width-percent:0;mso-height-percent:0;mso-width-percent:0;mso-height-percent:0" o:ole="">
            <v:imagedata r:id="rId29" o:title=""/>
          </v:shape>
          <o:OLEObject Type="Embed" ProgID="Equation.DSMT4" ShapeID="_x0000_i1028" DrawAspect="Content" ObjectID="_1712057343" r:id="rId30"/>
        </w:object>
      </w:r>
      <w:r>
        <w:rPr>
          <w:rFonts w:hint="eastAsia"/>
        </w:rPr>
        <w:t>分别表示坐标系的径向、法向和切向。</w:t>
      </w:r>
    </w:p>
    <w:p w14:paraId="37918AF1" w14:textId="77777777" w:rsidR="00AA32E4" w:rsidRDefault="00AA32E4" w:rsidP="00AA32E4">
      <w:pPr>
        <w:pStyle w:val="af7"/>
        <w:numPr>
          <w:ilvl w:val="0"/>
          <w:numId w:val="5"/>
        </w:numPr>
        <w:spacing w:before="60" w:after="60"/>
        <w:ind w:firstLineChars="0"/>
      </w:pPr>
      <w:r>
        <w:rPr>
          <w:rFonts w:hint="eastAsia"/>
        </w:rPr>
        <w:t>星固系</w:t>
      </w:r>
    </w:p>
    <w:p w14:paraId="658C1C3C" w14:textId="77777777" w:rsidR="00AA32E4" w:rsidRDefault="00AA32E4" w:rsidP="00AA32E4">
      <w:pPr>
        <w:spacing w:before="60" w:after="60"/>
        <w:ind w:firstLine="480"/>
      </w:pPr>
      <w:r>
        <w:rPr>
          <w:rFonts w:hint="eastAsia"/>
        </w:rPr>
        <w:t>为了方便描述导航卫星上的如天线相位中心偏差、卫星天线相位缠绕等相关问题，因此引入星固坐标系。由于不同导航卫星天线制造与控制上的差异，具体星固系的定义也有所区别。这里以</w:t>
      </w:r>
      <w:r>
        <w:rPr>
          <w:rFonts w:hint="eastAsia"/>
        </w:rPr>
        <w:t>IGS</w:t>
      </w:r>
      <w:r>
        <w:rPr>
          <w:rFonts w:hint="eastAsia"/>
        </w:rPr>
        <w:t>定义的协议星固系为例：该坐标系统的原点定义在卫星质心，其中以太阳帆板旋转轴为</w:t>
      </w:r>
      <w:r>
        <w:rPr>
          <w:rFonts w:hint="eastAsia"/>
        </w:rPr>
        <w:t>Y</w:t>
      </w:r>
      <w:r>
        <w:rPr>
          <w:rFonts w:hint="eastAsia"/>
        </w:rPr>
        <w:t>轴，同时理论上天线所指地心方向为</w:t>
      </w:r>
      <w:r>
        <w:rPr>
          <w:rFonts w:hint="eastAsia"/>
        </w:rPr>
        <w:t>Z</w:t>
      </w:r>
      <w:r>
        <w:rPr>
          <w:rFonts w:hint="eastAsia"/>
        </w:rPr>
        <w:t>轴，最终</w:t>
      </w:r>
      <w:r>
        <w:rPr>
          <w:rFonts w:hint="eastAsia"/>
        </w:rPr>
        <w:t>X</w:t>
      </w:r>
      <w:r>
        <w:rPr>
          <w:rFonts w:hint="eastAsia"/>
        </w:rPr>
        <w:t>轴可由</w:t>
      </w:r>
      <w:r>
        <w:rPr>
          <w:rFonts w:hint="eastAsia"/>
        </w:rPr>
        <w:t>Y</w:t>
      </w:r>
      <w:r>
        <w:rPr>
          <w:rFonts w:hint="eastAsia"/>
        </w:rPr>
        <w:t>轴和</w:t>
      </w:r>
      <w:r>
        <w:rPr>
          <w:rFonts w:hint="eastAsia"/>
        </w:rPr>
        <w:t>Z</w:t>
      </w:r>
      <w:r>
        <w:rPr>
          <w:rFonts w:hint="eastAsia"/>
        </w:rPr>
        <w:t>轴所构成的右手坐标系唯一确定（</w:t>
      </w:r>
      <w:r>
        <w:rPr>
          <w:rFonts w:hint="eastAsia"/>
        </w:rPr>
        <w:t xml:space="preserve">Montenbruck </w:t>
      </w:r>
      <w:r>
        <w:rPr>
          <w:rFonts w:hint="eastAsia"/>
        </w:rPr>
        <w:t>等，</w:t>
      </w:r>
      <w:r>
        <w:rPr>
          <w:rFonts w:hint="eastAsia"/>
        </w:rPr>
        <w:t>2015</w:t>
      </w:r>
      <w:r>
        <w:rPr>
          <w:rFonts w:hint="eastAsia"/>
        </w:rPr>
        <w:t>）。</w:t>
      </w:r>
    </w:p>
    <w:p w14:paraId="4B241E16" w14:textId="77777777" w:rsidR="003B10B7" w:rsidRDefault="00AA32E4" w:rsidP="00596A6E">
      <w:pPr>
        <w:pStyle w:val="2"/>
      </w:pPr>
      <w:bookmarkStart w:id="255" w:name="_Toc101082643"/>
      <w:r>
        <w:rPr>
          <w:rFonts w:hint="eastAsia"/>
        </w:rPr>
        <w:t>GNSS</w:t>
      </w:r>
      <w:r>
        <w:rPr>
          <w:rFonts w:hint="eastAsia"/>
        </w:rPr>
        <w:t>观测模型</w:t>
      </w:r>
      <w:bookmarkEnd w:id="255"/>
    </w:p>
    <w:p w14:paraId="43A3083C" w14:textId="60D59308" w:rsidR="00AA32E4" w:rsidRDefault="00B368EF" w:rsidP="00AA32E4">
      <w:pPr>
        <w:spacing w:before="60" w:after="60"/>
        <w:ind w:firstLine="480"/>
      </w:pPr>
      <w:r>
        <w:rPr>
          <w:rFonts w:hint="eastAsia"/>
        </w:rPr>
        <w:t>GNSS</w:t>
      </w:r>
      <w:r>
        <w:rPr>
          <w:rFonts w:hint="eastAsia"/>
        </w:rPr>
        <w:t>提供了高精度的几何距离观测值，因此构建精确的</w:t>
      </w:r>
      <w:r>
        <w:rPr>
          <w:rFonts w:hint="eastAsia"/>
        </w:rPr>
        <w:t>GNSS</w:t>
      </w:r>
      <w:r>
        <w:rPr>
          <w:rFonts w:hint="eastAsia"/>
        </w:rPr>
        <w:t>观测方程模型是精密轨道确定的关键部分之一。</w:t>
      </w:r>
      <w:r w:rsidR="00AA32E4">
        <w:rPr>
          <w:rFonts w:hint="eastAsia"/>
        </w:rPr>
        <w:t>这里我们使用</w:t>
      </w:r>
      <w:r w:rsidR="00AA32E4">
        <w:rPr>
          <w:rFonts w:hint="eastAsia"/>
        </w:rPr>
        <w:t>L</w:t>
      </w:r>
      <w:r w:rsidR="00AA32E4">
        <w:t>1</w:t>
      </w:r>
      <w:r w:rsidR="00AA32E4">
        <w:rPr>
          <w:rFonts w:hint="eastAsia"/>
        </w:rPr>
        <w:t>，</w:t>
      </w:r>
      <w:r w:rsidR="00AA32E4">
        <w:rPr>
          <w:rFonts w:hint="eastAsia"/>
        </w:rPr>
        <w:t>L</w:t>
      </w:r>
      <w:r w:rsidR="00AA32E4">
        <w:t>2</w:t>
      </w:r>
      <w:r w:rsidR="00A32B71">
        <w:rPr>
          <w:rFonts w:hint="eastAsia"/>
        </w:rPr>
        <w:t>，</w:t>
      </w:r>
      <w:r w:rsidR="00A32B71">
        <w:rPr>
          <w:rFonts w:hint="eastAsia"/>
        </w:rPr>
        <w:t>L</w:t>
      </w:r>
      <w:r w:rsidR="00A32B71">
        <w:t>3</w:t>
      </w:r>
      <w:r w:rsidR="00AA32E4">
        <w:rPr>
          <w:rFonts w:hint="eastAsia"/>
        </w:rPr>
        <w:t>来统一表示不同卫星系统</w:t>
      </w:r>
      <w:r w:rsidR="00CB3CB2">
        <w:rPr>
          <w:rFonts w:hint="eastAsia"/>
        </w:rPr>
        <w:t>GNSS</w:t>
      </w:r>
      <w:r w:rsidR="00CB3CB2">
        <w:rPr>
          <w:rFonts w:hint="eastAsia"/>
        </w:rPr>
        <w:t>观测值上</w:t>
      </w:r>
      <w:r w:rsidR="002566C5">
        <w:rPr>
          <w:rFonts w:hint="eastAsia"/>
        </w:rPr>
        <w:t>的</w:t>
      </w:r>
      <w:r w:rsidR="003D0855">
        <w:rPr>
          <w:rFonts w:hint="eastAsia"/>
        </w:rPr>
        <w:t>三</w:t>
      </w:r>
      <w:r w:rsidR="00AA32E4">
        <w:rPr>
          <w:rFonts w:hint="eastAsia"/>
        </w:rPr>
        <w:t>个</w:t>
      </w:r>
      <w:r w:rsidR="003D0855">
        <w:rPr>
          <w:rFonts w:hint="eastAsia"/>
        </w:rPr>
        <w:t>不同的</w:t>
      </w:r>
      <w:r w:rsidR="00AA32E4">
        <w:rPr>
          <w:rFonts w:hint="eastAsia"/>
        </w:rPr>
        <w:t>频率信号（如</w:t>
      </w:r>
      <w:r w:rsidR="00AA32E4">
        <w:rPr>
          <w:rFonts w:hint="eastAsia"/>
        </w:rPr>
        <w:t>GPS</w:t>
      </w:r>
      <w:r w:rsidR="00AA32E4">
        <w:rPr>
          <w:rFonts w:hint="eastAsia"/>
        </w:rPr>
        <w:t>的</w:t>
      </w:r>
      <w:r w:rsidR="00AA32E4">
        <w:rPr>
          <w:rFonts w:hint="eastAsia"/>
        </w:rPr>
        <w:t>L</w:t>
      </w:r>
      <w:r w:rsidR="00AA32E4">
        <w:t>1/L2</w:t>
      </w:r>
      <w:r w:rsidR="003D0855">
        <w:t>/L5</w:t>
      </w:r>
      <w:r w:rsidR="00AA32E4">
        <w:rPr>
          <w:rFonts w:hint="eastAsia"/>
        </w:rPr>
        <w:t>，</w:t>
      </w:r>
      <w:r w:rsidR="00D20C7E">
        <w:rPr>
          <w:rFonts w:hint="eastAsia"/>
        </w:rPr>
        <w:t>Galileo</w:t>
      </w:r>
      <w:r w:rsidR="00AA32E4">
        <w:rPr>
          <w:rFonts w:hint="eastAsia"/>
        </w:rPr>
        <w:t>的</w:t>
      </w:r>
      <w:r w:rsidR="00AA32E4">
        <w:rPr>
          <w:rFonts w:hint="eastAsia"/>
        </w:rPr>
        <w:t>E</w:t>
      </w:r>
      <w:r w:rsidR="00AA32E4">
        <w:t>1/E</w:t>
      </w:r>
      <w:r w:rsidR="003D0855">
        <w:t>5a/E5b</w:t>
      </w:r>
      <w:r w:rsidR="00AA32E4">
        <w:rPr>
          <w:rFonts w:hint="eastAsia"/>
        </w:rPr>
        <w:t>，</w:t>
      </w:r>
      <w:r w:rsidR="00AA32E4">
        <w:rPr>
          <w:rFonts w:hint="eastAsia"/>
        </w:rPr>
        <w:t>B</w:t>
      </w:r>
      <w:r w:rsidR="00AA32E4">
        <w:t>DS</w:t>
      </w:r>
      <w:r w:rsidR="00AA32E4">
        <w:rPr>
          <w:rFonts w:hint="eastAsia"/>
        </w:rPr>
        <w:t>的</w:t>
      </w:r>
      <w:r w:rsidR="00AA32E4">
        <w:rPr>
          <w:rFonts w:hint="eastAsia"/>
        </w:rPr>
        <w:t>B</w:t>
      </w:r>
      <w:r w:rsidR="00AA32E4">
        <w:t>1/B2</w:t>
      </w:r>
      <w:r w:rsidR="003D0855">
        <w:t>/B3</w:t>
      </w:r>
      <w:r w:rsidR="00AA32E4">
        <w:rPr>
          <w:rFonts w:hint="eastAsia"/>
        </w:rPr>
        <w:t>）</w:t>
      </w:r>
      <w:ins w:id="256" w:author="王 庆云" w:date="2022-04-18T00:03:00Z">
        <w:r w:rsidR="00531686">
          <w:rPr>
            <w:rFonts w:hint="eastAsia"/>
          </w:rPr>
          <w:t>，</w:t>
        </w:r>
      </w:ins>
      <w:del w:id="257" w:author="王 庆云" w:date="2022-04-18T00:03:00Z">
        <w:r w:rsidR="00AA32E4" w:rsidDel="00531686">
          <w:rPr>
            <w:rFonts w:hint="eastAsia"/>
          </w:rPr>
          <w:delText>。</w:delText>
        </w:r>
      </w:del>
      <w:r w:rsidR="00AA32E4">
        <w:rPr>
          <w:rFonts w:hint="eastAsia"/>
        </w:rPr>
        <w:t>则</w:t>
      </w:r>
      <w:r w:rsidR="00510E76">
        <w:rPr>
          <w:rFonts w:hint="eastAsia"/>
        </w:rPr>
        <w:t>任意多频</w:t>
      </w:r>
      <w:r>
        <w:rPr>
          <w:rFonts w:hint="eastAsia"/>
        </w:rPr>
        <w:t>非差</w:t>
      </w:r>
      <w:r w:rsidR="00AA32E4">
        <w:rPr>
          <w:rFonts w:hint="eastAsia"/>
        </w:rPr>
        <w:t>IF</w:t>
      </w:r>
      <w:r w:rsidR="00AA32E4">
        <w:rPr>
          <w:rFonts w:hint="eastAsia"/>
        </w:rPr>
        <w:t>组合的</w:t>
      </w:r>
      <w:r w:rsidR="00AA32E4">
        <w:rPr>
          <w:rFonts w:hint="eastAsia"/>
        </w:rPr>
        <w:t>GNSS</w:t>
      </w:r>
      <w:r w:rsidR="00AA32E4">
        <w:rPr>
          <w:rFonts w:hint="eastAsia"/>
        </w:rPr>
        <w:t>伪距和</w:t>
      </w:r>
      <w:r w:rsidR="007304F5">
        <w:rPr>
          <w:rFonts w:hint="eastAsia"/>
        </w:rPr>
        <w:t>载波相位</w:t>
      </w:r>
      <w:r w:rsidR="00AA32E4">
        <w:rPr>
          <w:rFonts w:hint="eastAsia"/>
        </w:rPr>
        <w:t>的观测方程可以被表达为如下形式</w:t>
      </w:r>
      <w:ins w:id="258" w:author="王 庆云" w:date="2022-04-18T00:03:00Z">
        <w:r w:rsidR="00531686">
          <w:rPr>
            <w:rFonts w:hint="eastAsia"/>
          </w:rPr>
          <w:t>（</w:t>
        </w:r>
      </w:ins>
      <w:del w:id="259" w:author="王 庆云" w:date="2022-04-18T00:03:00Z">
        <w:r w:rsidR="00103F26" w:rsidRPr="00103F26" w:rsidDel="00531686">
          <w:delText>(</w:delText>
        </w:r>
      </w:del>
      <w:r w:rsidR="00103F26" w:rsidRPr="00103F26">
        <w:t>Li et al. 2015; Montenbruck et al. 2012; Zhang et al. 2017</w:t>
      </w:r>
      <w:ins w:id="260" w:author="王 庆云" w:date="2022-04-18T00:03:00Z">
        <w:r w:rsidR="00531686">
          <w:rPr>
            <w:rFonts w:hint="eastAsia"/>
          </w:rPr>
          <w:t>)</w:t>
        </w:r>
      </w:ins>
      <w:del w:id="261" w:author="王 庆云" w:date="2022-04-18T00:03:00Z">
        <w:r w:rsidR="00103F26" w:rsidRPr="00103F26" w:rsidDel="00531686">
          <w:delText>)</w:delText>
        </w:r>
      </w:del>
      <w:r w:rsidR="00AA32E4">
        <w:rPr>
          <w:rFonts w:hint="eastAsia"/>
        </w:rPr>
        <w:t>：</w:t>
      </w:r>
    </w:p>
    <w:p w14:paraId="607FC242" w14:textId="77777777" w:rsidR="00AA32E4" w:rsidRDefault="00AA32E4" w:rsidP="00AA32E4">
      <w:pPr>
        <w:pStyle w:val="af1"/>
      </w:pPr>
      <w:r>
        <w:tab/>
      </w:r>
      <w:r w:rsidR="003D1328" w:rsidRPr="00C52AD4">
        <w:rPr>
          <w:noProof/>
          <w:position w:val="-34"/>
        </w:rPr>
        <w:object w:dxaOrig="6120" w:dyaOrig="800" w14:anchorId="2EC5F9B4">
          <v:shape id="_x0000_i1029" type="#_x0000_t75" alt="" style="width:306pt;height:39.7pt;mso-width-percent:0;mso-height-percent:0;mso-width-percent:0;mso-height-percent:0" o:ole="">
            <v:imagedata r:id="rId31" o:title=""/>
          </v:shape>
          <o:OLEObject Type="Embed" ProgID="Equation.DSMT4" ShapeID="_x0000_i1029" DrawAspect="Content" ObjectID="_1712057344" r:id="rId32"/>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262" w:name="ZEqnNum318885"/>
      <w:r w:rsidR="003746BA">
        <w:rPr>
          <w:rFonts w:hint="eastAsia"/>
        </w:rPr>
        <w:instrText>(</w:instrText>
      </w:r>
      <w:r w:rsidR="003746BA">
        <w:rPr>
          <w:rFonts w:hint="eastAsia"/>
        </w:rPr>
        <w:instrText>公式</w:instrText>
      </w:r>
      <w:r w:rsidR="00F97E2B">
        <w:fldChar w:fldCharType="begin"/>
      </w:r>
      <w:r w:rsidR="00F97E2B">
        <w:instrText xml:space="preserve"> SEQ MTChap \c \* Arabic \* MERGEFORMAT </w:instrText>
      </w:r>
      <w:r w:rsidR="00F97E2B">
        <w:fldChar w:fldCharType="separate"/>
      </w:r>
      <w:r w:rsidR="00897A40">
        <w:rPr>
          <w:noProof/>
        </w:rPr>
        <w:instrText>2</w:instrText>
      </w:r>
      <w:r w:rsidR="00F97E2B">
        <w:rPr>
          <w:noProof/>
        </w:rPr>
        <w:fldChar w:fldCharType="end"/>
      </w:r>
      <w:r w:rsidR="003746BA">
        <w:instrText>-</w:instrText>
      </w:r>
      <w:r w:rsidR="00F97E2B">
        <w:fldChar w:fldCharType="begin"/>
      </w:r>
      <w:r w:rsidR="00F97E2B">
        <w:instrText xml:space="preserve"> SEQ MTEqn \c \* Arabic \* MERGEFORMAT </w:instrText>
      </w:r>
      <w:r w:rsidR="00F97E2B">
        <w:fldChar w:fldCharType="separate"/>
      </w:r>
      <w:r w:rsidR="00897A40">
        <w:rPr>
          <w:noProof/>
        </w:rPr>
        <w:instrText>2</w:instrText>
      </w:r>
      <w:r w:rsidR="00F97E2B">
        <w:rPr>
          <w:noProof/>
        </w:rPr>
        <w:fldChar w:fldCharType="end"/>
      </w:r>
      <w:r w:rsidR="003746BA">
        <w:instrText>)</w:instrText>
      </w:r>
      <w:bookmarkEnd w:id="262"/>
      <w:r w:rsidR="003746BA">
        <w:fldChar w:fldCharType="end"/>
      </w:r>
    </w:p>
    <w:p w14:paraId="204C3D5D" w14:textId="4DFFBCBF" w:rsidR="00C14B5D" w:rsidRPr="00F21C85" w:rsidRDefault="00912C9A" w:rsidP="00F21C85">
      <w:pPr>
        <w:spacing w:before="60" w:after="60"/>
        <w:ind w:firstLine="480"/>
      </w:pPr>
      <w:r>
        <w:rPr>
          <w:rFonts w:hint="eastAsia"/>
        </w:rPr>
        <w:t>式中，</w:t>
      </w:r>
      <w:r w:rsidR="002F1163">
        <w:rPr>
          <w:rFonts w:hint="eastAsia"/>
        </w:rPr>
        <w:t>上标</w:t>
      </w:r>
      <w:r w:rsidR="003D1328" w:rsidRPr="002F1163">
        <w:rPr>
          <w:noProof/>
          <w:position w:val="-6"/>
        </w:rPr>
        <w:object w:dxaOrig="180" w:dyaOrig="220" w14:anchorId="18E51DFF">
          <v:shape id="_x0000_i1030" type="#_x0000_t75" alt="" style="width:9.3pt;height:11.15pt;mso-width-percent:0;mso-height-percent:0;mso-width-percent:0;mso-height-percent:0" o:ole="">
            <v:imagedata r:id="rId33" o:title=""/>
          </v:shape>
          <o:OLEObject Type="Embed" ProgID="Equation.DSMT4" ShapeID="_x0000_i1030" DrawAspect="Content" ObjectID="_1712057345" r:id="rId34"/>
        </w:object>
      </w:r>
      <w:r w:rsidR="002F1163">
        <w:rPr>
          <w:rFonts w:hint="eastAsia"/>
        </w:rPr>
        <w:t>和下标</w:t>
      </w:r>
      <w:r w:rsidR="003D1328" w:rsidRPr="002F1163">
        <w:rPr>
          <w:noProof/>
          <w:position w:val="-4"/>
        </w:rPr>
        <w:object w:dxaOrig="180" w:dyaOrig="200" w14:anchorId="0B635616">
          <v:shape id="_x0000_i1031" type="#_x0000_t75" alt="" style="width:9.3pt;height:9.95pt;mso-width-percent:0;mso-height-percent:0;mso-width-percent:0;mso-height-percent:0" o:ole="">
            <v:imagedata r:id="rId35" o:title=""/>
          </v:shape>
          <o:OLEObject Type="Embed" ProgID="Equation.DSMT4" ShapeID="_x0000_i1031" DrawAspect="Content" ObjectID="_1712057346" r:id="rId36"/>
        </w:object>
      </w:r>
      <w:r w:rsidR="002F1163">
        <w:rPr>
          <w:rFonts w:hint="eastAsia"/>
        </w:rPr>
        <w:t>分别表示</w:t>
      </w:r>
      <w:r w:rsidR="00DF5919">
        <w:rPr>
          <w:rFonts w:hint="eastAsia"/>
        </w:rPr>
        <w:t>观测值</w:t>
      </w:r>
      <w:r w:rsidR="002F1163">
        <w:rPr>
          <w:rFonts w:hint="eastAsia"/>
        </w:rPr>
        <w:t>所</w:t>
      </w:r>
      <w:r w:rsidR="00DF5919">
        <w:rPr>
          <w:rFonts w:hint="eastAsia"/>
        </w:rPr>
        <w:t>涉及的</w:t>
      </w:r>
      <w:r w:rsidR="002F1163">
        <w:rPr>
          <w:rFonts w:hint="eastAsia"/>
        </w:rPr>
        <w:t>卫星和测站</w:t>
      </w:r>
      <w:ins w:id="263" w:author="王 庆云" w:date="2022-04-18T00:03:00Z">
        <w:r w:rsidR="00531686">
          <w:rPr>
            <w:rFonts w:hint="eastAsia"/>
          </w:rPr>
          <w:t>；</w:t>
        </w:r>
      </w:ins>
      <w:del w:id="264" w:author="王 庆云" w:date="2022-04-18T00:03:00Z">
        <w:r w:rsidR="002F1163" w:rsidDel="00531686">
          <w:rPr>
            <w:rFonts w:hint="eastAsia"/>
          </w:rPr>
          <w:delText>。</w:delText>
        </w:r>
      </w:del>
      <w:r w:rsidR="003D1328" w:rsidRPr="002F1163">
        <w:rPr>
          <w:noProof/>
          <w:position w:val="-6"/>
        </w:rPr>
        <w:object w:dxaOrig="260" w:dyaOrig="220" w14:anchorId="71B23FA3">
          <v:shape id="_x0000_i1032" type="#_x0000_t75" alt="" style="width:13.65pt;height:11.15pt;mso-width-percent:0;mso-height-percent:0;mso-width-percent:0;mso-height-percent:0" o:ole="">
            <v:imagedata r:id="rId37" o:title=""/>
          </v:shape>
          <o:OLEObject Type="Embed" ProgID="Equation.DSMT4" ShapeID="_x0000_i1032" DrawAspect="Content" ObjectID="_1712057347" r:id="rId38"/>
        </w:object>
      </w:r>
      <w:r w:rsidR="002F1163">
        <w:rPr>
          <w:rFonts w:hint="eastAsia"/>
        </w:rPr>
        <w:t>和</w:t>
      </w:r>
      <w:r w:rsidR="003D1328" w:rsidRPr="002F1163">
        <w:rPr>
          <w:noProof/>
          <w:position w:val="-6"/>
        </w:rPr>
        <w:object w:dxaOrig="200" w:dyaOrig="220" w14:anchorId="210B7B28">
          <v:shape id="_x0000_i1033" type="#_x0000_t75" alt="" style="width:9.95pt;height:11.15pt;mso-width-percent:0;mso-height-percent:0;mso-width-percent:0;mso-height-percent:0" o:ole="">
            <v:imagedata r:id="rId39" o:title=""/>
          </v:shape>
          <o:OLEObject Type="Embed" ProgID="Equation.DSMT4" ShapeID="_x0000_i1033" DrawAspect="Content" ObjectID="_1712057348" r:id="rId40"/>
        </w:object>
      </w:r>
      <w:r w:rsidR="00430DF6">
        <w:rPr>
          <w:rFonts w:hint="eastAsia"/>
        </w:rPr>
        <w:t>分别表示</w:t>
      </w:r>
      <w:r w:rsidR="002566C5">
        <w:rPr>
          <w:rFonts w:hint="eastAsia"/>
        </w:rPr>
        <w:t>IF</w:t>
      </w:r>
      <w:r w:rsidR="002566C5">
        <w:rPr>
          <w:rFonts w:hint="eastAsia"/>
        </w:rPr>
        <w:t>组合</w:t>
      </w:r>
      <w:r w:rsidR="00DF5919">
        <w:rPr>
          <w:rFonts w:hint="eastAsia"/>
        </w:rPr>
        <w:t>观测值所使用的频率类型；</w:t>
      </w:r>
      <w:r w:rsidR="003D1328" w:rsidRPr="00BE0113">
        <w:rPr>
          <w:noProof/>
          <w:position w:val="-12"/>
        </w:rPr>
        <w:object w:dxaOrig="300" w:dyaOrig="380" w14:anchorId="4A29AA50">
          <v:shape id="_x0000_i1034" type="#_x0000_t75" alt="" style="width:15.5pt;height:19.25pt;mso-width-percent:0;mso-height-percent:0;mso-width-percent:0;mso-height-percent:0" o:ole="">
            <v:imagedata r:id="rId41" o:title=""/>
          </v:shape>
          <o:OLEObject Type="Embed" ProgID="Equation.DSMT4" ShapeID="_x0000_i1034" DrawAspect="Content" ObjectID="_1712057349" r:id="rId42"/>
        </w:object>
      </w:r>
      <w:r w:rsidR="00DF5919">
        <w:rPr>
          <w:rFonts w:hint="eastAsia"/>
        </w:rPr>
        <w:t>表示了卫星</w:t>
      </w:r>
      <w:r w:rsidR="00DA4473">
        <w:rPr>
          <w:rFonts w:hint="eastAsia"/>
        </w:rPr>
        <w:t>天线</w:t>
      </w:r>
      <w:r w:rsidR="00DF5919">
        <w:rPr>
          <w:rFonts w:hint="eastAsia"/>
        </w:rPr>
        <w:t>相位中心</w:t>
      </w:r>
      <w:r w:rsidR="00DA4473">
        <w:rPr>
          <w:rFonts w:hint="eastAsia"/>
        </w:rPr>
        <w:t>和测站</w:t>
      </w:r>
      <w:r w:rsidR="00DF5919">
        <w:rPr>
          <w:rFonts w:hint="eastAsia"/>
        </w:rPr>
        <w:t>天线相位中心间的几何距离</w:t>
      </w:r>
      <w:r w:rsidR="00DA4473">
        <w:rPr>
          <w:rFonts w:hint="eastAsia"/>
        </w:rPr>
        <w:t>，单位为米</w:t>
      </w:r>
      <w:r w:rsidR="00DF5919">
        <w:rPr>
          <w:rFonts w:hint="eastAsia"/>
        </w:rPr>
        <w:t>；</w:t>
      </w:r>
      <w:r w:rsidR="003D1328" w:rsidRPr="00BE0113">
        <w:rPr>
          <w:noProof/>
          <w:position w:val="-12"/>
        </w:rPr>
        <w:object w:dxaOrig="340" w:dyaOrig="360" w14:anchorId="38BB25D0">
          <v:shape id="_x0000_i1035" type="#_x0000_t75" alt="" style="width:17.4pt;height:18pt;mso-width-percent:0;mso-height-percent:0;mso-width-percent:0;mso-height-percent:0" o:ole="">
            <v:imagedata r:id="rId43" o:title=""/>
          </v:shape>
          <o:OLEObject Type="Embed" ProgID="Equation.DSMT4" ShapeID="_x0000_i1035" DrawAspect="Content" ObjectID="_1712057350" r:id="rId44"/>
        </w:object>
      </w:r>
      <w:r w:rsidR="00DA4473">
        <w:rPr>
          <w:rFonts w:hint="eastAsia"/>
        </w:rPr>
        <w:t>和</w:t>
      </w:r>
      <w:r w:rsidR="003D1328" w:rsidRPr="00DA4473">
        <w:rPr>
          <w:noProof/>
          <w:position w:val="-6"/>
        </w:rPr>
        <w:object w:dxaOrig="340" w:dyaOrig="320" w14:anchorId="4CF45246">
          <v:shape id="_x0000_i1036" type="#_x0000_t75" alt="" style="width:17.4pt;height:17.4pt;mso-width-percent:0;mso-height-percent:0;mso-width-percent:0;mso-height-percent:0" o:ole="">
            <v:imagedata r:id="rId45" o:title=""/>
          </v:shape>
          <o:OLEObject Type="Embed" ProgID="Equation.DSMT4" ShapeID="_x0000_i1036" DrawAspect="Content" ObjectID="_1712057351" r:id="rId46"/>
        </w:object>
      </w:r>
      <w:r w:rsidR="00DA4473">
        <w:rPr>
          <w:rFonts w:hint="eastAsia"/>
        </w:rPr>
        <w:t>分别表示了卫星和测站</w:t>
      </w:r>
      <w:r w:rsidR="007304F5">
        <w:rPr>
          <w:rFonts w:hint="eastAsia"/>
        </w:rPr>
        <w:t>的绝对钟偏差，单位为米；</w:t>
      </w:r>
      <w:r w:rsidR="003D1328" w:rsidRPr="00BE0113">
        <w:rPr>
          <w:noProof/>
          <w:position w:val="-12"/>
        </w:rPr>
        <w:object w:dxaOrig="300" w:dyaOrig="380" w14:anchorId="75BCD449">
          <v:shape id="_x0000_i1037" type="#_x0000_t75" alt="" style="width:15.5pt;height:19.25pt;mso-width-percent:0;mso-height-percent:0;mso-width-percent:0;mso-height-percent:0" o:ole="">
            <v:imagedata r:id="rId47" o:title=""/>
          </v:shape>
          <o:OLEObject Type="Embed" ProgID="Equation.DSMT4" ShapeID="_x0000_i1037" DrawAspect="Content" ObjectID="_1712057352" r:id="rId48"/>
        </w:object>
      </w:r>
      <w:r w:rsidR="007304F5">
        <w:rPr>
          <w:rFonts w:hint="eastAsia"/>
        </w:rPr>
        <w:t>表示了</w:t>
      </w:r>
      <w:r w:rsidR="007304F5">
        <w:rPr>
          <w:rFonts w:hint="eastAsia"/>
        </w:rPr>
        <w:t>GNSS</w:t>
      </w:r>
      <w:r w:rsidR="007304F5">
        <w:rPr>
          <w:rFonts w:hint="eastAsia"/>
        </w:rPr>
        <w:t>观测信号传播过程中所受到的</w:t>
      </w:r>
      <w:r w:rsidR="00075A04">
        <w:rPr>
          <w:rFonts w:hint="eastAsia"/>
        </w:rPr>
        <w:t>对流层湿延迟部分</w:t>
      </w:r>
      <w:r w:rsidR="007304F5">
        <w:rPr>
          <w:rFonts w:hint="eastAsia"/>
        </w:rPr>
        <w:t>，单位为米；</w:t>
      </w:r>
      <w:r w:rsidR="003D1328" w:rsidRPr="007304F5">
        <w:rPr>
          <w:noProof/>
          <w:position w:val="-12"/>
        </w:rPr>
        <w:object w:dxaOrig="499" w:dyaOrig="360" w14:anchorId="74964CA8">
          <v:shape id="_x0000_i1038" type="#_x0000_t75" alt="" style="width:24.85pt;height:18pt;mso-width-percent:0;mso-height-percent:0;mso-width-percent:0;mso-height-percent:0" o:ole="">
            <v:imagedata r:id="rId49" o:title=""/>
          </v:shape>
          <o:OLEObject Type="Embed" ProgID="Equation.DSMT4" ShapeID="_x0000_i1038" DrawAspect="Content" ObjectID="_1712057353" r:id="rId50"/>
        </w:object>
      </w:r>
      <w:r w:rsidR="007304F5">
        <w:rPr>
          <w:rFonts w:hint="eastAsia"/>
        </w:rPr>
        <w:t>表示了</w:t>
      </w:r>
      <w:r w:rsidR="007304F5">
        <w:rPr>
          <w:rFonts w:hint="eastAsia"/>
        </w:rPr>
        <w:t>IF</w:t>
      </w:r>
      <w:r w:rsidR="007304F5">
        <w:rPr>
          <w:rFonts w:hint="eastAsia"/>
        </w:rPr>
        <w:t>组合观测值对应的波长，单位为米；</w:t>
      </w:r>
      <w:r w:rsidR="003D1328" w:rsidRPr="00BE0113">
        <w:rPr>
          <w:noProof/>
          <w:position w:val="-14"/>
        </w:rPr>
        <w:object w:dxaOrig="680" w:dyaOrig="400" w14:anchorId="0F98DB4F">
          <v:shape id="_x0000_i1039" type="#_x0000_t75" alt="" style="width:34.15pt;height:19.25pt;mso-width-percent:0;mso-height-percent:0;mso-width-percent:0;mso-height-percent:0" o:ole="">
            <v:imagedata r:id="rId51" o:title=""/>
          </v:shape>
          <o:OLEObject Type="Embed" ProgID="Equation.DSMT4" ShapeID="_x0000_i1039" DrawAspect="Content" ObjectID="_1712057354" r:id="rId52"/>
        </w:object>
      </w:r>
      <w:r w:rsidR="007304F5">
        <w:rPr>
          <w:rFonts w:hint="eastAsia"/>
        </w:rPr>
        <w:t>为</w:t>
      </w:r>
      <w:r w:rsidR="007304F5">
        <w:rPr>
          <w:rFonts w:hint="eastAsia"/>
        </w:rPr>
        <w:t>IF</w:t>
      </w:r>
      <w:r w:rsidR="007304F5">
        <w:rPr>
          <w:rFonts w:hint="eastAsia"/>
        </w:rPr>
        <w:t>组合载波相位模糊度，单位为周；</w:t>
      </w:r>
      <w:r w:rsidR="003D1328" w:rsidRPr="00BE0113">
        <w:rPr>
          <w:noProof/>
          <w:position w:val="-14"/>
        </w:rPr>
        <w:object w:dxaOrig="620" w:dyaOrig="380" w14:anchorId="0617E363">
          <v:shape id="_x0000_i1040" type="#_x0000_t75" alt="" style="width:31.05pt;height:19.25pt;mso-width-percent:0;mso-height-percent:0;mso-width-percent:0;mso-height-percent:0" o:ole="">
            <v:imagedata r:id="rId53" o:title=""/>
          </v:shape>
          <o:OLEObject Type="Embed" ProgID="Equation.DSMT4" ShapeID="_x0000_i1040" DrawAspect="Content" ObjectID="_1712057355" r:id="rId54"/>
        </w:object>
      </w:r>
      <w:r w:rsidR="007304F5">
        <w:rPr>
          <w:rFonts w:hint="eastAsia"/>
        </w:rPr>
        <w:t>和</w:t>
      </w:r>
      <w:r w:rsidR="003D1328" w:rsidRPr="00BE0113">
        <w:rPr>
          <w:noProof/>
          <w:position w:val="-12"/>
        </w:rPr>
        <w:object w:dxaOrig="520" w:dyaOrig="380" w14:anchorId="7C69766B">
          <v:shape id="_x0000_i1041" type="#_x0000_t75" alt="" style="width:26.05pt;height:19.25pt;mso-width-percent:0;mso-height-percent:0;mso-width-percent:0;mso-height-percent:0" o:ole="">
            <v:imagedata r:id="rId55" o:title=""/>
          </v:shape>
          <o:OLEObject Type="Embed" ProgID="Equation.DSMT4" ShapeID="_x0000_i1041" DrawAspect="Content" ObjectID="_1712057356" r:id="rId56"/>
        </w:object>
      </w:r>
      <w:r w:rsidR="007304F5">
        <w:rPr>
          <w:rFonts w:hint="eastAsia"/>
        </w:rPr>
        <w:t>分别表示了测站端和卫星端的</w:t>
      </w:r>
      <w:r w:rsidR="007304F5">
        <w:rPr>
          <w:rFonts w:hint="eastAsia"/>
        </w:rPr>
        <w:t>IF</w:t>
      </w:r>
      <w:r w:rsidR="007304F5">
        <w:rPr>
          <w:rFonts w:hint="eastAsia"/>
        </w:rPr>
        <w:t>组合的伪距相关的硬件延迟偏差</w:t>
      </w:r>
      <w:r w:rsidR="00236C74">
        <w:rPr>
          <w:rFonts w:hint="eastAsia"/>
        </w:rPr>
        <w:t>，单位为米；</w:t>
      </w:r>
      <w:r w:rsidR="003D1328" w:rsidRPr="00BE0113">
        <w:rPr>
          <w:noProof/>
          <w:position w:val="-14"/>
        </w:rPr>
        <w:object w:dxaOrig="639" w:dyaOrig="380" w14:anchorId="35937D2C">
          <v:shape id="_x0000_i1042" type="#_x0000_t75" alt="" style="width:32.3pt;height:19.25pt;mso-width-percent:0;mso-height-percent:0;mso-width-percent:0;mso-height-percent:0" o:ole="">
            <v:imagedata r:id="rId57" o:title=""/>
          </v:shape>
          <o:OLEObject Type="Embed" ProgID="Equation.DSMT4" ShapeID="_x0000_i1042" DrawAspect="Content" ObjectID="_1712057357" r:id="rId58"/>
        </w:object>
      </w:r>
      <w:r w:rsidR="00236C74">
        <w:rPr>
          <w:rFonts w:hint="eastAsia"/>
        </w:rPr>
        <w:t>和</w:t>
      </w:r>
      <w:r w:rsidR="003D1328" w:rsidRPr="008649A2">
        <w:rPr>
          <w:noProof/>
          <w:position w:val="-12"/>
        </w:rPr>
        <w:object w:dxaOrig="520" w:dyaOrig="380" w14:anchorId="478C725A">
          <v:shape id="_x0000_i1043" type="#_x0000_t75" alt="" style="width:26.05pt;height:19.25pt;mso-width-percent:0;mso-height-percent:0;mso-width-percent:0;mso-height-percent:0" o:ole="">
            <v:imagedata r:id="rId59" o:title=""/>
          </v:shape>
          <o:OLEObject Type="Embed" ProgID="Equation.DSMT4" ShapeID="_x0000_i1043" DrawAspect="Content" ObjectID="_1712057358" r:id="rId60"/>
        </w:object>
      </w:r>
      <w:r w:rsidR="008649A2">
        <w:rPr>
          <w:rFonts w:hint="eastAsia"/>
        </w:rPr>
        <w:t>分别</w:t>
      </w:r>
      <w:r w:rsidR="00C52AD4">
        <w:rPr>
          <w:rFonts w:hint="eastAsia"/>
        </w:rPr>
        <w:t>表示了测站端和卫星端的</w:t>
      </w:r>
      <w:r w:rsidR="00C52AD4">
        <w:rPr>
          <w:rFonts w:hint="eastAsia"/>
        </w:rPr>
        <w:t>IF</w:t>
      </w:r>
      <w:r w:rsidR="00C52AD4">
        <w:rPr>
          <w:rFonts w:hint="eastAsia"/>
        </w:rPr>
        <w:t>组合的载波相位相关的硬件延迟的偏差</w:t>
      </w:r>
      <w:r w:rsidR="00C6374D">
        <w:rPr>
          <w:rFonts w:hint="eastAsia"/>
        </w:rPr>
        <w:t>，单位为米；</w:t>
      </w:r>
      <w:r w:rsidR="003D1328" w:rsidRPr="00BE0113">
        <w:rPr>
          <w:noProof/>
          <w:position w:val="-14"/>
        </w:rPr>
        <w:object w:dxaOrig="600" w:dyaOrig="400" w14:anchorId="1C69252D">
          <v:shape id="_x0000_i1044" type="#_x0000_t75" alt="" style="width:29.8pt;height:19.25pt;mso-width-percent:0;mso-height-percent:0;mso-width-percent:0;mso-height-percent:0" o:ole="">
            <v:imagedata r:id="rId61" o:title=""/>
          </v:shape>
          <o:OLEObject Type="Embed" ProgID="Equation.DSMT4" ShapeID="_x0000_i1044" DrawAspect="Content" ObjectID="_1712057359" r:id="rId62"/>
        </w:object>
      </w:r>
      <w:r w:rsidR="00D40FAC">
        <w:rPr>
          <w:rFonts w:hint="eastAsia"/>
        </w:rPr>
        <w:t>和</w:t>
      </w:r>
      <w:r w:rsidR="003D1328" w:rsidRPr="00BE0113">
        <w:rPr>
          <w:noProof/>
          <w:position w:val="-14"/>
        </w:rPr>
        <w:object w:dxaOrig="600" w:dyaOrig="400" w14:anchorId="4D45D8FA">
          <v:shape id="_x0000_i1045" type="#_x0000_t75" alt="" style="width:29.8pt;height:19.25pt;mso-width-percent:0;mso-height-percent:0;mso-width-percent:0;mso-height-percent:0" o:ole="">
            <v:imagedata r:id="rId63" o:title=""/>
          </v:shape>
          <o:OLEObject Type="Embed" ProgID="Equation.DSMT4" ShapeID="_x0000_i1045" DrawAspect="Content" ObjectID="_1712057360" r:id="rId64"/>
        </w:object>
      </w:r>
      <w:r w:rsidR="00D40FAC">
        <w:rPr>
          <w:rFonts w:hint="eastAsia"/>
        </w:rPr>
        <w:t>分别表示了伪距和相位的</w:t>
      </w:r>
      <w:r w:rsidR="00D40FAC">
        <w:rPr>
          <w:rFonts w:hint="eastAsia"/>
        </w:rPr>
        <w:t>IF</w:t>
      </w:r>
      <w:r w:rsidR="00D40FAC">
        <w:rPr>
          <w:rFonts w:hint="eastAsia"/>
        </w:rPr>
        <w:t>组合未模型化误差（如多路径噪声等），单位为米</w:t>
      </w:r>
      <w:r w:rsidR="00982611">
        <w:rPr>
          <w:rFonts w:hint="eastAsia"/>
        </w:rPr>
        <w:t>。值得注意的是，</w:t>
      </w:r>
      <w:r w:rsidR="00075A04">
        <w:rPr>
          <w:rFonts w:hint="eastAsia"/>
        </w:rPr>
        <w:t>天线相位中心偏差（</w:t>
      </w:r>
      <w:r w:rsidR="00075A04">
        <w:rPr>
          <w:rFonts w:hint="eastAsia"/>
        </w:rPr>
        <w:t>PCOs</w:t>
      </w:r>
      <w:r w:rsidR="00075A04">
        <w:rPr>
          <w:rFonts w:hint="eastAsia"/>
        </w:rPr>
        <w:t>）和天线相位中心变化（</w:t>
      </w:r>
      <w:r w:rsidR="00075A04">
        <w:rPr>
          <w:rFonts w:hint="eastAsia"/>
        </w:rPr>
        <w:t>PCVs</w:t>
      </w:r>
      <w:r w:rsidR="00075A04">
        <w:rPr>
          <w:rFonts w:hint="eastAsia"/>
        </w:rPr>
        <w:t>），相位缠绕，地球固体</w:t>
      </w:r>
      <w:r w:rsidR="00075A04">
        <w:rPr>
          <w:rFonts w:hint="eastAsia"/>
        </w:rPr>
        <w:t>/</w:t>
      </w:r>
      <w:r w:rsidR="00075A04">
        <w:rPr>
          <w:rFonts w:hint="eastAsia"/>
        </w:rPr>
        <w:t>海洋潮汐影响，相位对论效应影响，</w:t>
      </w:r>
      <w:r w:rsidR="00D51158">
        <w:rPr>
          <w:rFonts w:hint="eastAsia"/>
        </w:rPr>
        <w:t>地球自转效应影响以及对流层干延迟部分都应该在计算测站卫星之间的几何距离</w:t>
      </w:r>
      <w:r w:rsidR="003D1328" w:rsidRPr="00BE0113">
        <w:rPr>
          <w:noProof/>
          <w:position w:val="-12"/>
        </w:rPr>
        <w:object w:dxaOrig="300" w:dyaOrig="380" w14:anchorId="2A01DCDC">
          <v:shape id="_x0000_i1046" type="#_x0000_t75" alt="" style="width:15.5pt;height:19.25pt;mso-width-percent:0;mso-height-percent:0;mso-width-percent:0;mso-height-percent:0" o:ole="">
            <v:imagedata r:id="rId41" o:title=""/>
          </v:shape>
          <o:OLEObject Type="Embed" ProgID="Equation.DSMT4" ShapeID="_x0000_i1046" DrawAspect="Content" ObjectID="_1712057361" r:id="rId65"/>
        </w:object>
      </w:r>
      <w:r w:rsidR="00D51158">
        <w:rPr>
          <w:rFonts w:hint="eastAsia"/>
        </w:rPr>
        <w:t>时被改正</w:t>
      </w:r>
      <w:ins w:id="265" w:author="王 庆云" w:date="2022-04-18T00:04:00Z">
        <w:r w:rsidR="00531686">
          <w:rPr>
            <w:rFonts w:hint="eastAsia"/>
          </w:rPr>
          <w:t>（</w:t>
        </w:r>
      </w:ins>
      <w:del w:id="266" w:author="王 庆云" w:date="2022-04-18T00:04:00Z">
        <w:r w:rsidR="00C03CDE" w:rsidDel="00531686">
          <w:rPr>
            <w:rFonts w:hint="eastAsia"/>
          </w:rPr>
          <w:delText>(</w:delText>
        </w:r>
      </w:del>
      <w:r w:rsidR="00C03CDE">
        <w:t>Kobu 2009</w:t>
      </w:r>
      <w:ins w:id="267" w:author="王 庆云" w:date="2022-04-18T00:04:00Z">
        <w:r w:rsidR="00531686">
          <w:rPr>
            <w:rFonts w:hint="eastAsia"/>
          </w:rPr>
          <w:t>）</w:t>
        </w:r>
      </w:ins>
      <w:del w:id="268" w:author="王 庆云" w:date="2022-04-18T00:04:00Z">
        <w:r w:rsidR="00C03CDE" w:rsidDel="00531686">
          <w:rPr>
            <w:rFonts w:hint="eastAsia"/>
          </w:rPr>
          <w:delText>)</w:delText>
        </w:r>
      </w:del>
      <w:r w:rsidR="00D51158">
        <w:rPr>
          <w:rFonts w:hint="eastAsia"/>
        </w:rPr>
        <w:t>。</w:t>
      </w:r>
      <w:r w:rsidR="00510E76">
        <w:rPr>
          <w:rFonts w:hint="eastAsia"/>
        </w:rPr>
        <w:t>除此之外，</w:t>
      </w:r>
      <w:r w:rsidR="00510E76">
        <w:rPr>
          <w:rFonts w:hint="eastAsia"/>
        </w:rPr>
        <w:t>S</w:t>
      </w:r>
      <w:r w:rsidR="00510E76">
        <w:t>h</w:t>
      </w:r>
      <w:r w:rsidR="00510E76">
        <w:rPr>
          <w:rFonts w:hint="eastAsia"/>
        </w:rPr>
        <w:t>a</w:t>
      </w:r>
      <w:r w:rsidR="00510E76">
        <w:t>piro</w:t>
      </w:r>
      <w:r w:rsidR="00510E76">
        <w:rPr>
          <w:rFonts w:hint="eastAsia"/>
        </w:rPr>
        <w:t>延迟（</w:t>
      </w:r>
      <w:r w:rsidR="00510E76">
        <w:rPr>
          <w:rFonts w:hint="eastAsia"/>
        </w:rPr>
        <w:t>P</w:t>
      </w:r>
      <w:r w:rsidR="00510E76">
        <w:t xml:space="preserve">etit </w:t>
      </w:r>
      <w:r w:rsidR="00B00289">
        <w:rPr>
          <w:rFonts w:hint="eastAsia"/>
        </w:rPr>
        <w:t>et</w:t>
      </w:r>
      <w:r w:rsidR="00B00289">
        <w:t xml:space="preserve"> al.</w:t>
      </w:r>
      <w:r w:rsidR="00B00289">
        <w:rPr>
          <w:rFonts w:hint="eastAsia"/>
        </w:rPr>
        <w:t>，</w:t>
      </w:r>
      <w:r w:rsidR="00510E76">
        <w:t>2010</w:t>
      </w:r>
      <w:r w:rsidR="00510E76">
        <w:rPr>
          <w:rFonts w:hint="eastAsia"/>
        </w:rPr>
        <w:t>）和</w:t>
      </w:r>
      <w:r w:rsidR="00510E76">
        <w:rPr>
          <w:rFonts w:hint="eastAsia"/>
        </w:rPr>
        <w:t>BDS</w:t>
      </w:r>
      <w:r w:rsidR="00510E76">
        <w:t>-2</w:t>
      </w:r>
      <w:r w:rsidR="00510E76">
        <w:rPr>
          <w:rFonts w:hint="eastAsia"/>
        </w:rPr>
        <w:t>的伪距星上多路径延迟误差（</w:t>
      </w:r>
      <w:r w:rsidR="00510E76">
        <w:rPr>
          <w:rFonts w:hint="eastAsia"/>
        </w:rPr>
        <w:t>Wa</w:t>
      </w:r>
      <w:r w:rsidR="00510E76">
        <w:t xml:space="preserve">nninger and </w:t>
      </w:r>
      <w:r w:rsidR="00510E76">
        <w:lastRenderedPageBreak/>
        <w:t>Beer</w:t>
      </w:r>
      <w:r w:rsidR="00BD1DE3">
        <w:rPr>
          <w:rFonts w:hint="eastAsia"/>
        </w:rPr>
        <w:t>，</w:t>
      </w:r>
      <w:r w:rsidR="00510E76">
        <w:t>2015</w:t>
      </w:r>
      <w:r w:rsidR="00510E76">
        <w:rPr>
          <w:rFonts w:hint="eastAsia"/>
        </w:rPr>
        <w:t>）也应该根据相应的模型进行改正。特别地，对于</w:t>
      </w:r>
      <w:r w:rsidR="00510E76">
        <w:rPr>
          <w:rFonts w:hint="eastAsia"/>
        </w:rPr>
        <w:t>GPS</w:t>
      </w:r>
      <w:r w:rsidR="00510E76">
        <w:t xml:space="preserve"> </w:t>
      </w:r>
      <w:r w:rsidR="00510E76">
        <w:rPr>
          <w:rFonts w:hint="eastAsia"/>
        </w:rPr>
        <w:t>B</w:t>
      </w:r>
      <w:r w:rsidR="00510E76">
        <w:t>l</w:t>
      </w:r>
      <w:r w:rsidR="00510E76">
        <w:rPr>
          <w:rFonts w:hint="eastAsia"/>
        </w:rPr>
        <w:t>ock</w:t>
      </w:r>
      <w:r w:rsidR="00510E76">
        <w:t xml:space="preserve"> </w:t>
      </w:r>
      <w:r w:rsidR="00510E76">
        <w:rPr>
          <w:rFonts w:hint="eastAsia"/>
        </w:rPr>
        <w:t>IIF</w:t>
      </w:r>
      <w:r w:rsidR="00510E76">
        <w:rPr>
          <w:rFonts w:hint="eastAsia"/>
        </w:rPr>
        <w:t>卫星的三频</w:t>
      </w:r>
      <w:r w:rsidR="00510E76">
        <w:rPr>
          <w:rFonts w:hint="eastAsia"/>
        </w:rPr>
        <w:t>IF</w:t>
      </w:r>
      <w:r w:rsidR="00510E76">
        <w:rPr>
          <w:rFonts w:hint="eastAsia"/>
        </w:rPr>
        <w:t>组合观测模型</w:t>
      </w:r>
      <w:r w:rsidR="00C14B5D">
        <w:rPr>
          <w:rFonts w:hint="eastAsia"/>
        </w:rPr>
        <w:t>，需要改正其中的频间钟偏差（</w:t>
      </w:r>
      <w:r w:rsidR="00C14B5D">
        <w:rPr>
          <w:rFonts w:hint="eastAsia"/>
        </w:rPr>
        <w:t>Inter</w:t>
      </w:r>
      <w:r w:rsidR="00C14B5D">
        <w:t>-</w:t>
      </w:r>
      <w:r w:rsidR="00C14B5D">
        <w:rPr>
          <w:rFonts w:hint="eastAsia"/>
        </w:rPr>
        <w:t>Frequency</w:t>
      </w:r>
      <w:r w:rsidR="00C14B5D">
        <w:t xml:space="preserve"> Clock Bias</w:t>
      </w:r>
      <w:ins w:id="269" w:author="王 庆云" w:date="2022-04-18T00:05:00Z">
        <w:r w:rsidR="00531686">
          <w:rPr>
            <w:rFonts w:hint="eastAsia"/>
          </w:rPr>
          <w:t>，</w:t>
        </w:r>
      </w:ins>
      <w:del w:id="270" w:author="王 庆云" w:date="2022-04-18T00:05:00Z">
        <w:r w:rsidR="00C14B5D" w:rsidDel="00531686">
          <w:delText>,</w:delText>
        </w:r>
      </w:del>
      <w:r w:rsidR="00C14B5D">
        <w:t>IFCB</w:t>
      </w:r>
      <w:r w:rsidR="00C14B5D">
        <w:rPr>
          <w:rFonts w:hint="eastAsia"/>
        </w:rPr>
        <w:t>）</w:t>
      </w:r>
      <w:r w:rsidR="00EC48C3">
        <w:rPr>
          <w:rFonts w:hint="eastAsia"/>
        </w:rPr>
        <w:t>（</w:t>
      </w:r>
      <w:r w:rsidR="00EC48C3">
        <w:rPr>
          <w:rFonts w:hint="eastAsia"/>
        </w:rPr>
        <w:t>Pan</w:t>
      </w:r>
      <w:r w:rsidR="00EC48C3">
        <w:t xml:space="preserve"> </w:t>
      </w:r>
      <w:r w:rsidR="00EC48C3">
        <w:rPr>
          <w:rFonts w:hint="eastAsia"/>
        </w:rPr>
        <w:t>e</w:t>
      </w:r>
      <w:r w:rsidR="00EC48C3">
        <w:t>t al.</w:t>
      </w:r>
      <w:r w:rsidR="00BD1DE3">
        <w:rPr>
          <w:rFonts w:hint="eastAsia"/>
        </w:rPr>
        <w:t>，</w:t>
      </w:r>
      <w:r w:rsidR="00EC48C3">
        <w:t>2017</w:t>
      </w:r>
      <w:r w:rsidR="00EC48C3">
        <w:rPr>
          <w:rFonts w:hint="eastAsia"/>
        </w:rPr>
        <w:t>）</w:t>
      </w:r>
      <w:r w:rsidR="00C14B5D">
        <w:rPr>
          <w:rFonts w:hint="eastAsia"/>
        </w:rPr>
        <w:t>。</w:t>
      </w:r>
    </w:p>
    <w:p w14:paraId="27DAD508" w14:textId="77777777" w:rsidR="002515A0" w:rsidRPr="002515A0" w:rsidRDefault="00AA32E4" w:rsidP="00596A6E">
      <w:pPr>
        <w:pStyle w:val="2"/>
      </w:pPr>
      <w:bookmarkStart w:id="271" w:name="_Toc101082644"/>
      <w:r>
        <w:rPr>
          <w:rFonts w:hint="eastAsia"/>
        </w:rPr>
        <w:t>导航卫星运动模型</w:t>
      </w:r>
      <w:bookmarkEnd w:id="271"/>
    </w:p>
    <w:p w14:paraId="112B48E2" w14:textId="77777777" w:rsidR="00AA32E4" w:rsidRDefault="00AA32E4" w:rsidP="001C5752">
      <w:pPr>
        <w:pStyle w:val="3"/>
      </w:pPr>
      <w:bookmarkStart w:id="272" w:name="_Toc101082645"/>
      <w:r>
        <w:rPr>
          <w:rFonts w:hint="eastAsia"/>
        </w:rPr>
        <w:t>动力学方程和状态转移</w:t>
      </w:r>
      <w:bookmarkEnd w:id="272"/>
    </w:p>
    <w:p w14:paraId="4497C9B0" w14:textId="77777777" w:rsidR="00AA4668" w:rsidRDefault="000724B4" w:rsidP="00AA4668">
      <w:pPr>
        <w:spacing w:before="60" w:after="60"/>
        <w:ind w:firstLine="480"/>
      </w:pPr>
      <w:r>
        <w:rPr>
          <w:rFonts w:hint="eastAsia"/>
        </w:rPr>
        <w:t>导航卫星在空间环境中的运动</w:t>
      </w:r>
      <w:r w:rsidR="00243682">
        <w:rPr>
          <w:rFonts w:hint="eastAsia"/>
        </w:rPr>
        <w:t>主要受到地球万有引力和其他摄动力的影响</w:t>
      </w:r>
      <w:r w:rsidR="00AD78F6">
        <w:rPr>
          <w:rFonts w:hint="eastAsia"/>
        </w:rPr>
        <w:t>（刘万科，</w:t>
      </w:r>
      <w:r w:rsidR="00AD78F6">
        <w:rPr>
          <w:rFonts w:hint="eastAsia"/>
        </w:rPr>
        <w:t>2</w:t>
      </w:r>
      <w:r w:rsidR="00AD78F6">
        <w:t>008</w:t>
      </w:r>
      <w:r w:rsidR="00AD78F6">
        <w:rPr>
          <w:rFonts w:hint="eastAsia"/>
        </w:rPr>
        <w:t>）</w:t>
      </w:r>
      <w:r w:rsidR="00243682">
        <w:rPr>
          <w:rFonts w:hint="eastAsia"/>
        </w:rPr>
        <w:t>，</w:t>
      </w:r>
      <w:r w:rsidR="00854F19">
        <w:rPr>
          <w:rFonts w:hint="eastAsia"/>
        </w:rPr>
        <w:t>在</w:t>
      </w:r>
      <w:r w:rsidR="0079242A">
        <w:rPr>
          <w:rFonts w:hint="eastAsia"/>
        </w:rPr>
        <w:t>构建了完善的导航</w:t>
      </w:r>
      <w:r w:rsidR="00854F19">
        <w:rPr>
          <w:rFonts w:hint="eastAsia"/>
        </w:rPr>
        <w:t>卫星的受力模型前提下，</w:t>
      </w:r>
      <w:r w:rsidR="0079242A">
        <w:rPr>
          <w:rFonts w:hint="eastAsia"/>
        </w:rPr>
        <w:t>其运动方程可以表述为如下</w:t>
      </w:r>
      <w:r w:rsidR="00FE5074">
        <w:rPr>
          <w:rFonts w:hint="eastAsia"/>
        </w:rPr>
        <w:t>的</w:t>
      </w:r>
      <w:r w:rsidR="004C4443">
        <w:rPr>
          <w:rFonts w:hint="eastAsia"/>
        </w:rPr>
        <w:t>一阶</w:t>
      </w:r>
      <w:r w:rsidR="001A6DD3">
        <w:rPr>
          <w:rFonts w:hint="eastAsia"/>
        </w:rPr>
        <w:t>微分</w:t>
      </w:r>
      <w:r w:rsidR="004C4443">
        <w:rPr>
          <w:rFonts w:hint="eastAsia"/>
        </w:rPr>
        <w:t>方程的</w:t>
      </w:r>
      <w:r w:rsidR="0079242A">
        <w:rPr>
          <w:rFonts w:hint="eastAsia"/>
        </w:rPr>
        <w:t>形式：</w:t>
      </w:r>
    </w:p>
    <w:p w14:paraId="0E2138A3" w14:textId="77777777" w:rsidR="0079242A" w:rsidRDefault="001A6DD3" w:rsidP="001A6DD3">
      <w:pPr>
        <w:pStyle w:val="af1"/>
      </w:pPr>
      <w:r>
        <w:tab/>
      </w:r>
      <w:r w:rsidR="003D1328" w:rsidRPr="00C53D53">
        <w:rPr>
          <w:noProof/>
          <w:position w:val="-70"/>
        </w:rPr>
        <w:object w:dxaOrig="3220" w:dyaOrig="1520" w14:anchorId="158554F3">
          <v:shape id="_x0000_i1047" type="#_x0000_t75" alt="" style="width:161.4pt;height:75.7pt;mso-width-percent:0;mso-height-percent:0;mso-width-percent:0;mso-height-percent:0" o:ole="">
            <v:imagedata r:id="rId66" o:title=""/>
          </v:shape>
          <o:OLEObject Type="Embed" ProgID="Equation.DSMT4" ShapeID="_x0000_i1047" DrawAspect="Content" ObjectID="_1712057362" r:id="rId67"/>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273" w:name="ZEqnNum458820"/>
      <w:r w:rsidR="003746BA">
        <w:rPr>
          <w:rFonts w:hint="eastAsia"/>
        </w:rPr>
        <w:instrText>(</w:instrText>
      </w:r>
      <w:r w:rsidR="003746BA">
        <w:rPr>
          <w:rFonts w:hint="eastAsia"/>
        </w:rPr>
        <w:instrText>公式</w:instrText>
      </w:r>
      <w:r w:rsidR="00F97E2B">
        <w:fldChar w:fldCharType="begin"/>
      </w:r>
      <w:r w:rsidR="00F97E2B">
        <w:instrText xml:space="preserve"> SEQ MTChap \c \* Arabic \* MERGEFORMAT </w:instrText>
      </w:r>
      <w:r w:rsidR="00F97E2B">
        <w:fldChar w:fldCharType="separate"/>
      </w:r>
      <w:r w:rsidR="00897A40">
        <w:rPr>
          <w:noProof/>
        </w:rPr>
        <w:instrText>2</w:instrText>
      </w:r>
      <w:r w:rsidR="00F97E2B">
        <w:rPr>
          <w:noProof/>
        </w:rPr>
        <w:fldChar w:fldCharType="end"/>
      </w:r>
      <w:r w:rsidR="003746BA">
        <w:instrText>-</w:instrText>
      </w:r>
      <w:r w:rsidR="00F97E2B">
        <w:fldChar w:fldCharType="begin"/>
      </w:r>
      <w:r w:rsidR="00F97E2B">
        <w:instrText xml:space="preserve"> SEQ MTEqn \c \* Arabic \* MERGEFORMAT </w:instrText>
      </w:r>
      <w:r w:rsidR="00F97E2B">
        <w:fldChar w:fldCharType="separate"/>
      </w:r>
      <w:r w:rsidR="00897A40">
        <w:rPr>
          <w:noProof/>
        </w:rPr>
        <w:instrText>3</w:instrText>
      </w:r>
      <w:r w:rsidR="00F97E2B">
        <w:rPr>
          <w:noProof/>
        </w:rPr>
        <w:fldChar w:fldCharType="end"/>
      </w:r>
      <w:r w:rsidR="003746BA">
        <w:instrText>)</w:instrText>
      </w:r>
      <w:bookmarkEnd w:id="273"/>
      <w:r w:rsidR="003746BA">
        <w:fldChar w:fldCharType="end"/>
      </w:r>
    </w:p>
    <w:p w14:paraId="2B867492" w14:textId="0A5F9162" w:rsidR="00B00701" w:rsidRDefault="004C4443" w:rsidP="004C4443">
      <w:pPr>
        <w:spacing w:before="60" w:after="60"/>
        <w:ind w:firstLine="480"/>
      </w:pPr>
      <w:r>
        <w:rPr>
          <w:rFonts w:hint="eastAsia"/>
        </w:rPr>
        <w:t>式中，</w:t>
      </w:r>
      <w:r w:rsidR="003D1328" w:rsidRPr="00BE0113">
        <w:rPr>
          <w:noProof/>
          <w:position w:val="-10"/>
        </w:rPr>
        <w:object w:dxaOrig="1120" w:dyaOrig="320" w14:anchorId="5F8DBD5F">
          <v:shape id="_x0000_i1048" type="#_x0000_t75" alt="" style="width:55.85pt;height:17.4pt;mso-width-percent:0;mso-height-percent:0;mso-width-percent:0;mso-height-percent:0" o:ole="">
            <v:imagedata r:id="rId68" o:title=""/>
          </v:shape>
          <o:OLEObject Type="Embed" ProgID="Equation.DSMT4" ShapeID="_x0000_i1048" DrawAspect="Content" ObjectID="_1712057363" r:id="rId69"/>
        </w:object>
      </w:r>
      <w:r>
        <w:rPr>
          <w:rFonts w:hint="eastAsia"/>
        </w:rPr>
        <w:t>分别表示了</w:t>
      </w:r>
      <w:r w:rsidR="003D1328" w:rsidRPr="004C4443">
        <w:rPr>
          <w:noProof/>
          <w:position w:val="-6"/>
        </w:rPr>
        <w:object w:dxaOrig="139" w:dyaOrig="240" w14:anchorId="041A9EF3">
          <v:shape id="_x0000_i1049" type="#_x0000_t75" alt="" style="width:6.85pt;height:11.8pt;mso-width-percent:0;mso-height-percent:0;mso-width-percent:0;mso-height-percent:0" o:ole="">
            <v:imagedata r:id="rId70" o:title=""/>
          </v:shape>
          <o:OLEObject Type="Embed" ProgID="Equation.DSMT4" ShapeID="_x0000_i1049" DrawAspect="Content" ObjectID="_1712057364" r:id="rId71"/>
        </w:object>
      </w:r>
      <w:r>
        <w:rPr>
          <w:rFonts w:hint="eastAsia"/>
        </w:rPr>
        <w:t>时刻下的导航卫星的位置、速度和所构建的动力学模型</w:t>
      </w:r>
      <w:r w:rsidR="00A41D9D">
        <w:rPr>
          <w:rFonts w:hint="eastAsia"/>
        </w:rPr>
        <w:t>参数，</w:t>
      </w:r>
      <w:r w:rsidR="003D1328" w:rsidRPr="00BE0113">
        <w:rPr>
          <w:noProof/>
          <w:position w:val="-14"/>
        </w:rPr>
        <w:object w:dxaOrig="520" w:dyaOrig="380" w14:anchorId="37CFCE24">
          <v:shape id="_x0000_i1050" type="#_x0000_t75" alt="" style="width:26.05pt;height:19.25pt;mso-width-percent:0;mso-height-percent:0;mso-width-percent:0;mso-height-percent:0" o:ole="">
            <v:imagedata r:id="rId72" o:title=""/>
          </v:shape>
          <o:OLEObject Type="Embed" ProgID="Equation.DSMT4" ShapeID="_x0000_i1050" DrawAspect="Content" ObjectID="_1712057365" r:id="rId73"/>
        </w:object>
      </w:r>
      <w:r w:rsidR="00A41D9D">
        <w:rPr>
          <w:rFonts w:hint="eastAsia"/>
        </w:rPr>
        <w:t>为导航卫星的受力函数模型。显然，上式不存在解析解，可以通过常微分方程的数值计算方法求解出</w:t>
      </w:r>
      <w:r w:rsidR="007649C7">
        <w:rPr>
          <w:rFonts w:hint="eastAsia"/>
        </w:rPr>
        <w:t>一系列时间</w:t>
      </w:r>
      <w:r w:rsidR="00E87287">
        <w:rPr>
          <w:rFonts w:hint="eastAsia"/>
        </w:rPr>
        <w:t>点</w:t>
      </w:r>
      <w:r w:rsidR="007649C7">
        <w:rPr>
          <w:rFonts w:hint="eastAsia"/>
        </w:rPr>
        <w:t>上</w:t>
      </w:r>
      <w:r w:rsidR="00E87287">
        <w:rPr>
          <w:rFonts w:hint="eastAsia"/>
        </w:rPr>
        <w:t>的</w:t>
      </w:r>
      <w:r w:rsidR="007649C7">
        <w:rPr>
          <w:rFonts w:hint="eastAsia"/>
        </w:rPr>
        <w:t>卫星位置</w:t>
      </w:r>
      <w:r w:rsidR="00E87287">
        <w:rPr>
          <w:rFonts w:hint="eastAsia"/>
        </w:rPr>
        <w:t>从而</w:t>
      </w:r>
      <w:r w:rsidR="007649C7">
        <w:rPr>
          <w:rFonts w:hint="eastAsia"/>
        </w:rPr>
        <w:t>构成</w:t>
      </w:r>
      <w:r w:rsidR="00E87287">
        <w:rPr>
          <w:rFonts w:hint="eastAsia"/>
        </w:rPr>
        <w:t>相应</w:t>
      </w:r>
      <w:r w:rsidR="007649C7">
        <w:rPr>
          <w:rFonts w:hint="eastAsia"/>
        </w:rPr>
        <w:t>的轨道弧段</w:t>
      </w:r>
      <w:r w:rsidR="00A137EE">
        <w:rPr>
          <w:rFonts w:hint="eastAsia"/>
        </w:rPr>
        <w:t>。</w:t>
      </w:r>
      <w:r w:rsidR="001771A9">
        <w:rPr>
          <w:rFonts w:hint="eastAsia"/>
        </w:rPr>
        <w:t>因此</w:t>
      </w:r>
      <w:r w:rsidR="00A137EE">
        <w:rPr>
          <w:rFonts w:hint="eastAsia"/>
        </w:rPr>
        <w:t>在</w:t>
      </w:r>
      <w:r w:rsidR="001964D8">
        <w:fldChar w:fldCharType="begin"/>
      </w:r>
      <w:r w:rsidR="001964D8">
        <w:instrText xml:space="preserve"> </w:instrText>
      </w:r>
      <w:r w:rsidR="001964D8">
        <w:rPr>
          <w:rFonts w:hint="eastAsia"/>
        </w:rPr>
        <w:instrText>GOTOBUTTON ZEqnNum458820  \* MERGEFORMAT</w:instrText>
      </w:r>
      <w:r w:rsidR="001964D8">
        <w:instrText xml:space="preserve"> </w:instrText>
      </w:r>
      <w:fldSimple w:instr=" REF ZEqnNum458820 \* Charformat \! \* MERGEFORMAT ">
        <w:r w:rsidR="00897A40">
          <w:rPr>
            <w:rFonts w:hint="eastAsia"/>
          </w:rPr>
          <w:instrText>(</w:instrText>
        </w:r>
        <w:r w:rsidR="00897A40">
          <w:rPr>
            <w:rFonts w:hint="eastAsia"/>
          </w:rPr>
          <w:instrText>公式</w:instrText>
        </w:r>
        <w:r w:rsidR="00897A40">
          <w:instrText>2-3)</w:instrText>
        </w:r>
      </w:fldSimple>
      <w:r w:rsidR="001964D8">
        <w:fldChar w:fldCharType="end"/>
      </w:r>
      <w:r w:rsidR="001771A9">
        <w:rPr>
          <w:rFonts w:hint="eastAsia"/>
        </w:rPr>
        <w:t>的基础上，给定某初始时刻卫星轨道参数和相应的力学模型，即可确定后续的卫星轨道。</w:t>
      </w:r>
      <w:del w:id="274" w:author="王 庆云" w:date="2022-04-18T10:26:00Z">
        <w:r w:rsidR="00B67187" w:rsidDel="00F836E5">
          <w:rPr>
            <w:rFonts w:hint="eastAsia"/>
          </w:rPr>
          <w:delText>对于</w:delText>
        </w:r>
      </w:del>
      <w:ins w:id="275" w:author="王 庆云" w:date="2022-04-18T10:26:00Z">
        <w:r w:rsidR="00F836E5">
          <w:rPr>
            <w:rFonts w:hint="eastAsia"/>
          </w:rPr>
          <w:t>在</w:t>
        </w:r>
      </w:ins>
      <w:r w:rsidR="00B67187">
        <w:rPr>
          <w:rFonts w:hint="eastAsia"/>
        </w:rPr>
        <w:t>精密轨道确定中，</w:t>
      </w:r>
      <w:del w:id="276" w:author="王 庆云" w:date="2022-04-18T10:26:00Z">
        <w:r w:rsidR="00B67187" w:rsidDel="00F836E5">
          <w:rPr>
            <w:rFonts w:hint="eastAsia"/>
          </w:rPr>
          <w:delText>这里</w:delText>
        </w:r>
      </w:del>
      <w:r w:rsidR="00B67187">
        <w:rPr>
          <w:rFonts w:hint="eastAsia"/>
        </w:rPr>
        <w:t>仅能提供前述</w:t>
      </w:r>
      <w:r w:rsidR="00B67187">
        <w:rPr>
          <w:rFonts w:hint="eastAsia"/>
        </w:rPr>
        <w:t>GNSS</w:t>
      </w:r>
      <w:r w:rsidR="00B67187">
        <w:rPr>
          <w:rFonts w:hint="eastAsia"/>
        </w:rPr>
        <w:t>观测模型构建中的轨道位置</w:t>
      </w:r>
      <w:r w:rsidR="00E07AE1">
        <w:rPr>
          <w:rFonts w:hint="eastAsia"/>
        </w:rPr>
        <w:t>初值</w:t>
      </w:r>
      <w:r w:rsidR="00B67187">
        <w:rPr>
          <w:rFonts w:hint="eastAsia"/>
        </w:rPr>
        <w:t>（即参考轨道</w:t>
      </w:r>
      <w:del w:id="277" w:author="王 庆云" w:date="2022-04-18T10:27:00Z">
        <w:r w:rsidR="00B67187" w:rsidDel="00F836E5">
          <w:rPr>
            <w:rFonts w:hint="eastAsia"/>
          </w:rPr>
          <w:delText>）</w:delText>
        </w:r>
        <w:r w:rsidR="00E07AE1" w:rsidDel="00F836E5">
          <w:rPr>
            <w:rFonts w:hint="eastAsia"/>
          </w:rPr>
          <w:delText>。</w:delText>
        </w:r>
      </w:del>
      <w:ins w:id="278" w:author="王 庆云" w:date="2022-04-18T10:27:00Z">
        <w:r w:rsidR="00F836E5">
          <w:rPr>
            <w:rFonts w:hint="eastAsia"/>
          </w:rPr>
          <w:t>），</w:t>
        </w:r>
      </w:ins>
      <w:r w:rsidR="00E07AE1">
        <w:rPr>
          <w:rFonts w:hint="eastAsia"/>
        </w:rPr>
        <w:t>还需要进一步构建不同时刻轨道参数之间的直接状态联系</w:t>
      </w:r>
      <w:del w:id="279" w:author="王 庆云" w:date="2022-04-18T10:27:00Z">
        <w:r w:rsidR="00E07AE1" w:rsidDel="00F836E5">
          <w:rPr>
            <w:rFonts w:hint="eastAsia"/>
          </w:rPr>
          <w:delText>，</w:delText>
        </w:r>
      </w:del>
      <w:ins w:id="280" w:author="王 庆云" w:date="2022-04-18T10:27:00Z">
        <w:r w:rsidR="00F836E5">
          <w:rPr>
            <w:rFonts w:hint="eastAsia"/>
          </w:rPr>
          <w:t>。</w:t>
        </w:r>
      </w:ins>
      <w:r w:rsidR="00E07AE1">
        <w:rPr>
          <w:rFonts w:hint="eastAsia"/>
        </w:rPr>
        <w:t>由于在轨道确定中</w:t>
      </w:r>
      <w:del w:id="281" w:author="王 庆云" w:date="2022-04-18T10:28:00Z">
        <w:r w:rsidR="00E07AE1" w:rsidDel="00F836E5">
          <w:rPr>
            <w:rFonts w:hint="eastAsia"/>
          </w:rPr>
          <w:delText>通常估计</w:delText>
        </w:r>
      </w:del>
      <w:ins w:id="282" w:author="王 庆云" w:date="2022-04-18T10:28:00Z">
        <w:r w:rsidR="00F836E5">
          <w:rPr>
            <w:rFonts w:hint="eastAsia"/>
          </w:rPr>
          <w:t>待估参数</w:t>
        </w:r>
      </w:ins>
      <w:del w:id="283" w:author="王 庆云" w:date="2022-04-18T10:28:00Z">
        <w:r w:rsidR="00E07AE1" w:rsidDel="00F836E5">
          <w:rPr>
            <w:rFonts w:hint="eastAsia"/>
          </w:rPr>
          <w:delText>的</w:delText>
        </w:r>
      </w:del>
      <w:ins w:id="284" w:author="王 庆云" w:date="2022-04-18T10:28:00Z">
        <w:r w:rsidR="00F836E5">
          <w:rPr>
            <w:rFonts w:hint="eastAsia"/>
          </w:rPr>
          <w:t>通常</w:t>
        </w:r>
      </w:ins>
      <w:r w:rsidR="00E07AE1">
        <w:rPr>
          <w:rFonts w:hint="eastAsia"/>
        </w:rPr>
        <w:t>为参考轨道的改正数，因此这里需要建立起任意两个时刻间</w:t>
      </w:r>
      <w:r w:rsidR="00C511C0">
        <w:rPr>
          <w:rFonts w:hint="eastAsia"/>
        </w:rPr>
        <w:t>相对</w:t>
      </w:r>
      <w:r w:rsidR="00E07AE1">
        <w:rPr>
          <w:rFonts w:hint="eastAsia"/>
        </w:rPr>
        <w:t>参考轨道改正量间的状态转移方程。</w:t>
      </w:r>
      <w:r w:rsidR="00DE40D5">
        <w:rPr>
          <w:rFonts w:hint="eastAsia"/>
        </w:rPr>
        <w:t>假定初始时刻的卫星轨道参数为</w:t>
      </w:r>
      <w:r w:rsidR="003D1328" w:rsidRPr="00BE0113">
        <w:rPr>
          <w:noProof/>
          <w:position w:val="-10"/>
        </w:rPr>
        <w:object w:dxaOrig="560" w:dyaOrig="320" w14:anchorId="02F3BF25">
          <v:shape id="_x0000_i1051" type="#_x0000_t75" alt="" style="width:27.95pt;height:17.4pt;mso-width-percent:0;mso-height-percent:0;mso-width-percent:0;mso-height-percent:0" o:ole="">
            <v:imagedata r:id="rId74" o:title=""/>
          </v:shape>
          <o:OLEObject Type="Embed" ProgID="Equation.DSMT4" ShapeID="_x0000_i1051" DrawAspect="Content" ObjectID="_1712057366" r:id="rId75"/>
        </w:object>
      </w:r>
      <w:r w:rsidR="00DE40D5">
        <w:rPr>
          <w:rFonts w:hint="eastAsia"/>
        </w:rPr>
        <w:t>，其数值积分得到的参考轨道为</w:t>
      </w:r>
      <w:r w:rsidR="003D1328" w:rsidRPr="00DE40D5">
        <w:rPr>
          <w:noProof/>
          <w:position w:val="-4"/>
        </w:rPr>
        <w:object w:dxaOrig="279" w:dyaOrig="320" w14:anchorId="7811E1A1">
          <v:shape id="_x0000_i1052" type="#_x0000_t75" alt="" style="width:14.3pt;height:17.4pt;mso-width-percent:0;mso-height-percent:0;mso-width-percent:0;mso-height-percent:0" o:ole="">
            <v:imagedata r:id="rId76" o:title=""/>
          </v:shape>
          <o:OLEObject Type="Embed" ProgID="Equation.DSMT4" ShapeID="_x0000_i1052" DrawAspect="Content" ObjectID="_1712057367" r:id="rId77"/>
        </w:object>
      </w:r>
      <w:r w:rsidR="00640244">
        <w:rPr>
          <w:rFonts w:hint="eastAsia"/>
        </w:rPr>
        <w:t>，</w:t>
      </w:r>
      <w:r w:rsidR="00CA5E88">
        <w:rPr>
          <w:rFonts w:hint="eastAsia"/>
        </w:rPr>
        <w:t>t</w:t>
      </w:r>
      <w:r w:rsidR="00CA5E88">
        <w:rPr>
          <w:rFonts w:hint="eastAsia"/>
        </w:rPr>
        <w:t>时刻下存在某个对</w:t>
      </w:r>
      <w:r w:rsidR="00EB687A">
        <w:rPr>
          <w:rFonts w:hint="eastAsia"/>
        </w:rPr>
        <w:t>参考</w:t>
      </w:r>
      <w:r w:rsidR="00CA5E88">
        <w:rPr>
          <w:rFonts w:hint="eastAsia"/>
        </w:rPr>
        <w:t>轨道的改正数为</w:t>
      </w:r>
      <w:r w:rsidR="003D1328" w:rsidRPr="00EB687A">
        <w:rPr>
          <w:noProof/>
          <w:position w:val="-10"/>
        </w:rPr>
        <w:object w:dxaOrig="620" w:dyaOrig="320" w14:anchorId="31B090C2">
          <v:shape id="_x0000_i1053" type="#_x0000_t75" alt="" style="width:31.05pt;height:17.4pt;mso-width-percent:0;mso-height-percent:0;mso-width-percent:0;mso-height-percent:0" o:ole="">
            <v:imagedata r:id="rId78" o:title=""/>
          </v:shape>
          <o:OLEObject Type="Embed" ProgID="Equation.DSMT4" ShapeID="_x0000_i1053" DrawAspect="Content" ObjectID="_1712057368" r:id="rId79"/>
        </w:object>
      </w:r>
      <w:r w:rsidR="00E95A6E">
        <w:rPr>
          <w:rFonts w:hint="eastAsia"/>
        </w:rPr>
        <w:t>，</w:t>
      </w:r>
      <w:r w:rsidR="00600A7D">
        <w:rPr>
          <w:rFonts w:hint="eastAsia"/>
        </w:rPr>
        <w:t>则</w:t>
      </w:r>
      <w:r w:rsidR="00CE56C8">
        <w:rPr>
          <w:rFonts w:hint="eastAsia"/>
        </w:rPr>
        <w:t>可以得到如下的微分方程</w:t>
      </w:r>
      <w:r w:rsidR="00E95A6E">
        <w:rPr>
          <w:rFonts w:hint="eastAsia"/>
        </w:rPr>
        <w:t>：</w:t>
      </w:r>
    </w:p>
    <w:p w14:paraId="6032D715" w14:textId="77777777" w:rsidR="00E95A6E" w:rsidRDefault="00B946F5" w:rsidP="00B946F5">
      <w:pPr>
        <w:pStyle w:val="af1"/>
      </w:pPr>
      <w:r>
        <w:tab/>
      </w:r>
      <w:r w:rsidR="003D1328" w:rsidRPr="00C53D53">
        <w:rPr>
          <w:noProof/>
          <w:position w:val="-86"/>
        </w:rPr>
        <w:object w:dxaOrig="2600" w:dyaOrig="1840" w14:anchorId="010B0675">
          <v:shape id="_x0000_i1054" type="#_x0000_t75" alt="" style="width:129.7pt;height:93.1pt;mso-width-percent:0;mso-height-percent:0;mso-width-percent:0;mso-height-percent:0" o:ole="">
            <v:imagedata r:id="rId80" o:title=""/>
          </v:shape>
          <o:OLEObject Type="Embed" ProgID="Equation.DSMT4" ShapeID="_x0000_i1054" DrawAspect="Content" ObjectID="_1712057369" r:id="rId81"/>
        </w:object>
      </w:r>
      <w:r w:rsidR="00CA04B1">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285" w:name="ZEqnNum731196"/>
      <w:r w:rsidR="003746BA">
        <w:rPr>
          <w:rFonts w:hint="eastAsia"/>
        </w:rPr>
        <w:instrText>(</w:instrText>
      </w:r>
      <w:r w:rsidR="003746BA">
        <w:rPr>
          <w:rFonts w:hint="eastAsia"/>
        </w:rPr>
        <w:instrText>公式</w:instrText>
      </w:r>
      <w:r w:rsidR="00F97E2B">
        <w:fldChar w:fldCharType="begin"/>
      </w:r>
      <w:r w:rsidR="00F97E2B">
        <w:instrText xml:space="preserve"> SEQ MTChap \c \* Arabic \* MERGEFORMAT </w:instrText>
      </w:r>
      <w:r w:rsidR="00F97E2B">
        <w:fldChar w:fldCharType="separate"/>
      </w:r>
      <w:r w:rsidR="00897A40">
        <w:rPr>
          <w:noProof/>
        </w:rPr>
        <w:instrText>2</w:instrText>
      </w:r>
      <w:r w:rsidR="00F97E2B">
        <w:rPr>
          <w:noProof/>
        </w:rPr>
        <w:fldChar w:fldCharType="end"/>
      </w:r>
      <w:r w:rsidR="003746BA">
        <w:instrText>-</w:instrText>
      </w:r>
      <w:r w:rsidR="00F97E2B">
        <w:fldChar w:fldCharType="begin"/>
      </w:r>
      <w:r w:rsidR="00F97E2B">
        <w:instrText xml:space="preserve"> SEQ MTEqn \c \* Arabic \* MERGEFORMAT </w:instrText>
      </w:r>
      <w:r w:rsidR="00F97E2B">
        <w:fldChar w:fldCharType="separate"/>
      </w:r>
      <w:r w:rsidR="00897A40">
        <w:rPr>
          <w:noProof/>
        </w:rPr>
        <w:instrText>4</w:instrText>
      </w:r>
      <w:r w:rsidR="00F97E2B">
        <w:rPr>
          <w:noProof/>
        </w:rPr>
        <w:fldChar w:fldCharType="end"/>
      </w:r>
      <w:r w:rsidR="003746BA">
        <w:instrText>)</w:instrText>
      </w:r>
      <w:bookmarkEnd w:id="285"/>
      <w:r w:rsidR="003746BA">
        <w:fldChar w:fldCharType="end"/>
      </w:r>
    </w:p>
    <w:p w14:paraId="19723CDD" w14:textId="77777777" w:rsidR="00CE56C8" w:rsidRDefault="00CE56C8" w:rsidP="00CE56C8">
      <w:pPr>
        <w:spacing w:before="60" w:after="60"/>
        <w:ind w:firstLineChars="0" w:firstLine="0"/>
      </w:pPr>
      <w:r>
        <w:rPr>
          <w:rFonts w:hint="eastAsia"/>
        </w:rPr>
        <w:t>记初始时刻的改正数为</w:t>
      </w:r>
      <w:r w:rsidR="003D1328" w:rsidRPr="00EB687A">
        <w:rPr>
          <w:noProof/>
          <w:position w:val="-10"/>
        </w:rPr>
        <w:object w:dxaOrig="660" w:dyaOrig="320" w14:anchorId="577DDF07">
          <v:shape id="_x0000_i1055" type="#_x0000_t75" alt="" style="width:33.5pt;height:17.4pt;mso-width-percent:0;mso-height-percent:0;mso-width-percent:0;mso-height-percent:0" o:ole="">
            <v:imagedata r:id="rId82" o:title=""/>
          </v:shape>
          <o:OLEObject Type="Embed" ProgID="Equation.DSMT4" ShapeID="_x0000_i1055" DrawAspect="Content" ObjectID="_1712057370" r:id="rId83"/>
        </w:object>
      </w:r>
      <w:r>
        <w:rPr>
          <w:rFonts w:hint="eastAsia"/>
        </w:rPr>
        <w:t>，则求解</w:t>
      </w:r>
      <w:r>
        <w:fldChar w:fldCharType="begin"/>
      </w:r>
      <w:r>
        <w:instrText xml:space="preserve"> </w:instrText>
      </w:r>
      <w:r>
        <w:rPr>
          <w:rFonts w:hint="eastAsia"/>
        </w:rPr>
        <w:instrText>GOTOBUTTON ZEqnNum731196  \* MERGEFORMAT</w:instrText>
      </w:r>
      <w:r>
        <w:instrText xml:space="preserve"> </w:instrText>
      </w:r>
      <w:fldSimple w:instr=" REF ZEqnNum731196 \* Charformat \! \* MERGEFORMAT ">
        <w:r w:rsidR="00897A40">
          <w:rPr>
            <w:rFonts w:hint="eastAsia"/>
          </w:rPr>
          <w:instrText>(</w:instrText>
        </w:r>
        <w:r w:rsidR="00897A40">
          <w:rPr>
            <w:rFonts w:hint="eastAsia"/>
          </w:rPr>
          <w:instrText>公式</w:instrText>
        </w:r>
        <w:r w:rsidR="00897A40">
          <w:instrText>2-4)</w:instrText>
        </w:r>
      </w:fldSimple>
      <w:r>
        <w:fldChar w:fldCharType="end"/>
      </w:r>
      <w:r>
        <w:rPr>
          <w:rFonts w:hint="eastAsia"/>
        </w:rPr>
        <w:t>中的微分方程可以得到任意</w:t>
      </w:r>
      <w:r>
        <w:rPr>
          <w:rFonts w:hint="eastAsia"/>
        </w:rPr>
        <w:t>t</w:t>
      </w:r>
      <w:r>
        <w:rPr>
          <w:rFonts w:hint="eastAsia"/>
        </w:rPr>
        <w:t>时刻轨道改正数与初始时刻改正数之间的状态转移矩阵，具体如下式所示：</w:t>
      </w:r>
    </w:p>
    <w:p w14:paraId="4E95A3E8" w14:textId="77777777" w:rsidR="00CE56C8" w:rsidRDefault="00CE56C8" w:rsidP="00CE56C8">
      <w:pPr>
        <w:pStyle w:val="af1"/>
      </w:pPr>
      <w:r>
        <w:tab/>
      </w:r>
      <w:r w:rsidR="003D1328" w:rsidRPr="00CE56C8">
        <w:rPr>
          <w:noProof/>
          <w:position w:val="-12"/>
        </w:rPr>
        <w:object w:dxaOrig="2079" w:dyaOrig="360" w14:anchorId="781BC5C4">
          <v:shape id="_x0000_i1056" type="#_x0000_t75" alt="" style="width:103.65pt;height:18pt;mso-width-percent:0;mso-height-percent:0;mso-width-percent:0;mso-height-percent:0" o:ole="">
            <v:imagedata r:id="rId84" o:title=""/>
          </v:shape>
          <o:OLEObject Type="Embed" ProgID="Equation.DSMT4" ShapeID="_x0000_i1056" DrawAspect="Content" ObjectID="_1712057371" r:id="rId85"/>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286" w:name="ZEqnNum741433"/>
      <w:r w:rsidR="003746BA">
        <w:rPr>
          <w:rFonts w:hint="eastAsia"/>
        </w:rPr>
        <w:instrText>(</w:instrText>
      </w:r>
      <w:r w:rsidR="003746BA">
        <w:rPr>
          <w:rFonts w:hint="eastAsia"/>
        </w:rPr>
        <w:instrText>公式</w:instrText>
      </w:r>
      <w:r w:rsidR="00F97E2B">
        <w:fldChar w:fldCharType="begin"/>
      </w:r>
      <w:r w:rsidR="00F97E2B">
        <w:instrText xml:space="preserve"> SEQ MTChap \c \* Arabic \* MERGEFORMAT </w:instrText>
      </w:r>
      <w:r w:rsidR="00F97E2B">
        <w:fldChar w:fldCharType="separate"/>
      </w:r>
      <w:r w:rsidR="00897A40">
        <w:rPr>
          <w:noProof/>
        </w:rPr>
        <w:instrText>2</w:instrText>
      </w:r>
      <w:r w:rsidR="00F97E2B">
        <w:rPr>
          <w:noProof/>
        </w:rPr>
        <w:fldChar w:fldCharType="end"/>
      </w:r>
      <w:r w:rsidR="003746BA">
        <w:instrText>-</w:instrText>
      </w:r>
      <w:r w:rsidR="00F97E2B">
        <w:fldChar w:fldCharType="begin"/>
      </w:r>
      <w:r w:rsidR="00F97E2B">
        <w:instrText xml:space="preserve"> SEQ MTEqn \c \* Arabic \* MERGEFORMAT </w:instrText>
      </w:r>
      <w:r w:rsidR="00F97E2B">
        <w:fldChar w:fldCharType="separate"/>
      </w:r>
      <w:r w:rsidR="00897A40">
        <w:rPr>
          <w:noProof/>
        </w:rPr>
        <w:instrText>5</w:instrText>
      </w:r>
      <w:r w:rsidR="00F97E2B">
        <w:rPr>
          <w:noProof/>
        </w:rPr>
        <w:fldChar w:fldCharType="end"/>
      </w:r>
      <w:r w:rsidR="003746BA">
        <w:instrText>)</w:instrText>
      </w:r>
      <w:bookmarkEnd w:id="286"/>
      <w:r w:rsidR="003746BA">
        <w:fldChar w:fldCharType="end"/>
      </w:r>
    </w:p>
    <w:p w14:paraId="5DBDC8E8" w14:textId="77777777" w:rsidR="00CE56C8" w:rsidRDefault="00CE56C8" w:rsidP="00CE56C8">
      <w:pPr>
        <w:spacing w:before="60" w:after="60"/>
        <w:ind w:firstLine="480"/>
      </w:pPr>
      <w:r>
        <w:rPr>
          <w:rFonts w:hint="eastAsia"/>
        </w:rPr>
        <w:t>式中，称</w:t>
      </w:r>
      <w:r w:rsidR="003D1328" w:rsidRPr="00BE0113">
        <w:rPr>
          <w:noProof/>
          <w:position w:val="-12"/>
        </w:rPr>
        <w:object w:dxaOrig="700" w:dyaOrig="360" w14:anchorId="545D7D82">
          <v:shape id="_x0000_i1057" type="#_x0000_t75" alt="" style="width:35.4pt;height:18pt;mso-width-percent:0;mso-height-percent:0;mso-width-percent:0;mso-height-percent:0" o:ole="">
            <v:imagedata r:id="rId86" o:title=""/>
          </v:shape>
          <o:OLEObject Type="Embed" ProgID="Equation.DSMT4" ShapeID="_x0000_i1057" DrawAspect="Content" ObjectID="_1712057372" r:id="rId87"/>
        </w:object>
      </w:r>
      <w:r>
        <w:rPr>
          <w:rFonts w:hint="eastAsia"/>
        </w:rPr>
        <w:t>为状态转移矩阵</w:t>
      </w:r>
      <w:r w:rsidR="007B36CB">
        <w:rPr>
          <w:rFonts w:hint="eastAsia"/>
        </w:rPr>
        <w:t>，通过该矩阵即可以将其他时刻的轨道参数统一归算到初始时刻下。将</w:t>
      </w:r>
      <w:r w:rsidR="007B36CB">
        <w:fldChar w:fldCharType="begin"/>
      </w:r>
      <w:r w:rsidR="007B36CB">
        <w:instrText xml:space="preserve"> </w:instrText>
      </w:r>
      <w:r w:rsidR="007B36CB">
        <w:rPr>
          <w:rFonts w:hint="eastAsia"/>
        </w:rPr>
        <w:instrText>GOTOBUTTON ZEqnNum741433  \* MERGEFORMAT</w:instrText>
      </w:r>
      <w:r w:rsidR="007B36CB">
        <w:instrText xml:space="preserve"> </w:instrText>
      </w:r>
      <w:fldSimple w:instr=" REF ZEqnNum741433 \* Charformat \! \* MERGEFORMAT ">
        <w:r w:rsidR="00897A40">
          <w:rPr>
            <w:rFonts w:hint="eastAsia"/>
          </w:rPr>
          <w:instrText>(</w:instrText>
        </w:r>
        <w:r w:rsidR="00897A40">
          <w:rPr>
            <w:rFonts w:hint="eastAsia"/>
          </w:rPr>
          <w:instrText>公式</w:instrText>
        </w:r>
        <w:r w:rsidR="00897A40">
          <w:instrText>2-5)</w:instrText>
        </w:r>
      </w:fldSimple>
      <w:r w:rsidR="007B36CB">
        <w:fldChar w:fldCharType="end"/>
      </w:r>
      <w:r w:rsidR="007B36CB">
        <w:rPr>
          <w:rFonts w:hint="eastAsia"/>
        </w:rPr>
        <w:t>带入</w:t>
      </w:r>
      <w:r w:rsidR="007B36CB">
        <w:fldChar w:fldCharType="begin"/>
      </w:r>
      <w:r w:rsidR="007B36CB">
        <w:instrText xml:space="preserve"> </w:instrText>
      </w:r>
      <w:r w:rsidR="007B36CB">
        <w:rPr>
          <w:rFonts w:hint="eastAsia"/>
        </w:rPr>
        <w:instrText>GOTOBUTTON ZEqnNum731196  \* MERGEFORMAT</w:instrText>
      </w:r>
      <w:r w:rsidR="007B36CB">
        <w:instrText xml:space="preserve"> </w:instrText>
      </w:r>
      <w:fldSimple w:instr=" REF ZEqnNum731196 \* Charformat \! \* MERGEFORMAT ">
        <w:r w:rsidR="00897A40">
          <w:rPr>
            <w:rFonts w:hint="eastAsia"/>
          </w:rPr>
          <w:instrText>(</w:instrText>
        </w:r>
        <w:r w:rsidR="00897A40">
          <w:rPr>
            <w:rFonts w:hint="eastAsia"/>
          </w:rPr>
          <w:instrText>公式</w:instrText>
        </w:r>
        <w:r w:rsidR="00897A40">
          <w:instrText>2-4)</w:instrText>
        </w:r>
      </w:fldSimple>
      <w:r w:rsidR="007B36CB">
        <w:fldChar w:fldCharType="end"/>
      </w:r>
      <w:r w:rsidR="007B36CB">
        <w:rPr>
          <w:rFonts w:hint="eastAsia"/>
        </w:rPr>
        <w:t>中可以得到关于状态转移矩阵的微分方程：</w:t>
      </w:r>
    </w:p>
    <w:p w14:paraId="54D14D03" w14:textId="77777777" w:rsidR="007B36CB" w:rsidRDefault="007B36CB" w:rsidP="007B36CB">
      <w:pPr>
        <w:pStyle w:val="af1"/>
      </w:pPr>
      <w:r>
        <w:lastRenderedPageBreak/>
        <w:tab/>
      </w:r>
      <w:r w:rsidR="003D1328" w:rsidRPr="007B36CB">
        <w:rPr>
          <w:noProof/>
          <w:position w:val="-12"/>
        </w:rPr>
        <w:object w:dxaOrig="2000" w:dyaOrig="360" w14:anchorId="20CD4809">
          <v:shape id="_x0000_i1058" type="#_x0000_t75" alt="" style="width:101.15pt;height:18pt;mso-width-percent:0;mso-height-percent:0;mso-width-percent:0;mso-height-percent:0" o:ole="">
            <v:imagedata r:id="rId88" o:title=""/>
          </v:shape>
          <o:OLEObject Type="Embed" ProgID="Equation.DSMT4" ShapeID="_x0000_i1058" DrawAspect="Content" ObjectID="_1712057373" r:id="rId89"/>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287" w:name="ZEqnNum809887"/>
      <w:r w:rsidR="003746BA">
        <w:rPr>
          <w:rFonts w:hint="eastAsia"/>
        </w:rPr>
        <w:instrText>(</w:instrText>
      </w:r>
      <w:r w:rsidR="003746BA">
        <w:rPr>
          <w:rFonts w:hint="eastAsia"/>
        </w:rPr>
        <w:instrText>公式</w:instrText>
      </w:r>
      <w:r w:rsidR="00F97E2B">
        <w:fldChar w:fldCharType="begin"/>
      </w:r>
      <w:r w:rsidR="00F97E2B">
        <w:instrText xml:space="preserve"> SEQ MTChap \c \* Arabic \* MERGEFORMAT </w:instrText>
      </w:r>
      <w:r w:rsidR="00F97E2B">
        <w:fldChar w:fldCharType="separate"/>
      </w:r>
      <w:r w:rsidR="00897A40">
        <w:rPr>
          <w:noProof/>
        </w:rPr>
        <w:instrText>2</w:instrText>
      </w:r>
      <w:r w:rsidR="00F97E2B">
        <w:rPr>
          <w:noProof/>
        </w:rPr>
        <w:fldChar w:fldCharType="end"/>
      </w:r>
      <w:r w:rsidR="003746BA">
        <w:instrText>-</w:instrText>
      </w:r>
      <w:r w:rsidR="00F97E2B">
        <w:fldChar w:fldCharType="begin"/>
      </w:r>
      <w:r w:rsidR="00F97E2B">
        <w:instrText xml:space="preserve"> SEQ MTEqn \c \* Arabic \* MERGEFORMAT </w:instrText>
      </w:r>
      <w:r w:rsidR="00F97E2B">
        <w:fldChar w:fldCharType="separate"/>
      </w:r>
      <w:r w:rsidR="00897A40">
        <w:rPr>
          <w:noProof/>
        </w:rPr>
        <w:instrText>6</w:instrText>
      </w:r>
      <w:r w:rsidR="00F97E2B">
        <w:rPr>
          <w:noProof/>
        </w:rPr>
        <w:fldChar w:fldCharType="end"/>
      </w:r>
      <w:r w:rsidR="003746BA">
        <w:instrText>)</w:instrText>
      </w:r>
      <w:bookmarkEnd w:id="287"/>
      <w:r w:rsidR="003746BA">
        <w:fldChar w:fldCharType="end"/>
      </w:r>
    </w:p>
    <w:p w14:paraId="7C845908" w14:textId="2C7C66E5" w:rsidR="00F036D5" w:rsidRPr="007B36CB" w:rsidRDefault="00586FE0" w:rsidP="00F036D5">
      <w:pPr>
        <w:spacing w:before="60" w:after="60"/>
        <w:ind w:firstLine="480"/>
      </w:pPr>
      <w:r>
        <w:rPr>
          <w:rFonts w:hint="eastAsia"/>
        </w:rPr>
        <w:t>综上，</w:t>
      </w:r>
      <w:r w:rsidR="00B216BB">
        <w:rPr>
          <w:rFonts w:hint="eastAsia"/>
        </w:rPr>
        <w:t>构建</w:t>
      </w:r>
      <w:r>
        <w:rPr>
          <w:rFonts w:hint="eastAsia"/>
        </w:rPr>
        <w:t>导航卫星动力学方程和状态转移方程</w:t>
      </w:r>
      <w:r w:rsidR="00B216BB">
        <w:rPr>
          <w:rFonts w:hint="eastAsia"/>
        </w:rPr>
        <w:t>关键在于对</w:t>
      </w:r>
      <w:r w:rsidR="00B216BB">
        <w:fldChar w:fldCharType="begin"/>
      </w:r>
      <w:r w:rsidR="00B216BB">
        <w:instrText xml:space="preserve"> </w:instrText>
      </w:r>
      <w:r w:rsidR="00B216BB">
        <w:rPr>
          <w:rFonts w:hint="eastAsia"/>
        </w:rPr>
        <w:instrText>GOTOBUTTON ZEqnNum458820  \* MERGEFORMAT</w:instrText>
      </w:r>
      <w:r w:rsidR="00B216BB">
        <w:instrText xml:space="preserve"> </w:instrText>
      </w:r>
      <w:fldSimple w:instr=" REF ZEqnNum458820 \* Charformat \! \* MERGEFORMAT ">
        <w:r w:rsidR="00897A40">
          <w:rPr>
            <w:rFonts w:hint="eastAsia"/>
          </w:rPr>
          <w:instrText>(</w:instrText>
        </w:r>
        <w:r w:rsidR="00897A40">
          <w:rPr>
            <w:rFonts w:hint="eastAsia"/>
          </w:rPr>
          <w:instrText>公式</w:instrText>
        </w:r>
        <w:r w:rsidR="00897A40">
          <w:instrText>2-3)</w:instrText>
        </w:r>
      </w:fldSimple>
      <w:r w:rsidR="00B216BB">
        <w:fldChar w:fldCharType="end"/>
      </w:r>
      <w:r w:rsidR="00B216BB">
        <w:rPr>
          <w:rFonts w:hint="eastAsia"/>
        </w:rPr>
        <w:t>和</w:t>
      </w:r>
      <w:r w:rsidR="00B216BB">
        <w:fldChar w:fldCharType="begin"/>
      </w:r>
      <w:r w:rsidR="00B216BB">
        <w:instrText xml:space="preserve"> </w:instrText>
      </w:r>
      <w:r w:rsidR="00B216BB">
        <w:rPr>
          <w:rFonts w:hint="eastAsia"/>
        </w:rPr>
        <w:instrText>GOTOBUTTON ZEqnNum809887  \* MERGEFORMAT</w:instrText>
      </w:r>
      <w:r w:rsidR="00B216BB">
        <w:instrText xml:space="preserve"> </w:instrText>
      </w:r>
      <w:fldSimple w:instr=" REF ZEqnNum809887 \* Charformat \! \* MERGEFORMAT ">
        <w:r w:rsidR="00897A40">
          <w:rPr>
            <w:rFonts w:hint="eastAsia"/>
          </w:rPr>
          <w:instrText>(</w:instrText>
        </w:r>
        <w:r w:rsidR="00897A40">
          <w:rPr>
            <w:rFonts w:hint="eastAsia"/>
          </w:rPr>
          <w:instrText>公式</w:instrText>
        </w:r>
        <w:r w:rsidR="00897A40">
          <w:instrText>2-6)</w:instrText>
        </w:r>
      </w:fldSimple>
      <w:r w:rsidR="00B216BB">
        <w:fldChar w:fldCharType="end"/>
      </w:r>
      <w:r w:rsidR="00B216BB">
        <w:rPr>
          <w:rFonts w:hint="eastAsia"/>
        </w:rPr>
        <w:t>中微分方程的求解。考虑到通常导航卫星轨道求解弧段</w:t>
      </w:r>
      <w:r w:rsidR="00065149">
        <w:rPr>
          <w:rFonts w:hint="eastAsia"/>
        </w:rPr>
        <w:t>较长，通常需要结合数值积分算法中的单步法和多步法以提高计算效率。</w:t>
      </w:r>
      <w:del w:id="288" w:author="王 庆云" w:date="2022-04-18T10:29:00Z">
        <w:r w:rsidR="00065149" w:rsidDel="00F836E5">
          <w:rPr>
            <w:rFonts w:hint="eastAsia"/>
          </w:rPr>
          <w:delText>其</w:delText>
        </w:r>
      </w:del>
      <w:r w:rsidR="00065149">
        <w:rPr>
          <w:rFonts w:hint="eastAsia"/>
        </w:rPr>
        <w:t>基本思路如下：首先基于初始轨道参数，利用龙格</w:t>
      </w:r>
      <w:r w:rsidR="00065149">
        <w:rPr>
          <w:rFonts w:hint="eastAsia"/>
        </w:rPr>
        <w:t>-</w:t>
      </w:r>
      <w:r w:rsidR="00065149">
        <w:rPr>
          <w:rFonts w:hint="eastAsia"/>
        </w:rPr>
        <w:t>库塔（</w:t>
      </w:r>
      <w:r w:rsidR="00065149">
        <w:rPr>
          <w:rFonts w:hint="eastAsia"/>
        </w:rPr>
        <w:t>Runge</w:t>
      </w:r>
      <w:r w:rsidR="00065149">
        <w:t>-Kutta</w:t>
      </w:r>
      <w:r w:rsidR="00065149">
        <w:rPr>
          <w:rFonts w:hint="eastAsia"/>
        </w:rPr>
        <w:t>）单步积分法</w:t>
      </w:r>
      <w:r w:rsidR="003F56DE">
        <w:rPr>
          <w:rFonts w:hint="eastAsia"/>
        </w:rPr>
        <w:t>获取足够的</w:t>
      </w:r>
      <w:r w:rsidR="003D441A">
        <w:rPr>
          <w:rFonts w:hint="eastAsia"/>
        </w:rPr>
        <w:t>起算点</w:t>
      </w:r>
      <w:r w:rsidR="003F56DE">
        <w:rPr>
          <w:rFonts w:hint="eastAsia"/>
        </w:rPr>
        <w:t>；在此基础上，</w:t>
      </w:r>
      <w:del w:id="289" w:author="王 庆云" w:date="2022-04-18T10:29:00Z">
        <w:r w:rsidR="0068033B" w:rsidDel="00F836E5">
          <w:rPr>
            <w:rFonts w:hint="eastAsia"/>
          </w:rPr>
          <w:delText>接着</w:delText>
        </w:r>
      </w:del>
      <w:r w:rsidR="003F56DE">
        <w:rPr>
          <w:rFonts w:hint="eastAsia"/>
        </w:rPr>
        <w:t>采用</w:t>
      </w:r>
      <w:r w:rsidR="003F56DE">
        <w:rPr>
          <w:rFonts w:hint="eastAsia"/>
        </w:rPr>
        <w:t>Adams</w:t>
      </w:r>
      <w:r w:rsidR="003F56DE">
        <w:rPr>
          <w:rFonts w:hint="eastAsia"/>
        </w:rPr>
        <w:t>多步积分法完成后续弧段上积分点的计算</w:t>
      </w:r>
      <w:r w:rsidR="009A1B20">
        <w:rPr>
          <w:rFonts w:hint="eastAsia"/>
        </w:rPr>
        <w:t>（赵齐乐</w:t>
      </w:r>
      <w:r w:rsidR="009A1B20">
        <w:rPr>
          <w:rFonts w:hint="eastAsia"/>
        </w:rPr>
        <w:t xml:space="preserve"> </w:t>
      </w:r>
      <w:r w:rsidR="009A1B20">
        <w:t>2004</w:t>
      </w:r>
      <w:r w:rsidR="009A1B20">
        <w:rPr>
          <w:rFonts w:hint="eastAsia"/>
        </w:rPr>
        <w:t>，刘林</w:t>
      </w:r>
      <w:r w:rsidR="009A1B20">
        <w:rPr>
          <w:rFonts w:hint="eastAsia"/>
        </w:rPr>
        <w:t>2</w:t>
      </w:r>
      <w:r w:rsidR="009A1B20">
        <w:t>000</w:t>
      </w:r>
      <w:r w:rsidR="009A1B20">
        <w:rPr>
          <w:rFonts w:hint="eastAsia"/>
        </w:rPr>
        <w:t>）</w:t>
      </w:r>
      <w:r w:rsidR="003F56DE">
        <w:rPr>
          <w:rFonts w:hint="eastAsia"/>
        </w:rPr>
        <w:t>。</w:t>
      </w:r>
    </w:p>
    <w:p w14:paraId="7C588C27" w14:textId="77777777" w:rsidR="00AA32E4" w:rsidRDefault="00AA32E4" w:rsidP="001C5752">
      <w:pPr>
        <w:pStyle w:val="3"/>
      </w:pPr>
      <w:bookmarkStart w:id="290" w:name="_Toc101082646"/>
      <w:r>
        <w:rPr>
          <w:rFonts w:hint="eastAsia"/>
        </w:rPr>
        <w:t>摄动力模型</w:t>
      </w:r>
      <w:bookmarkEnd w:id="290"/>
    </w:p>
    <w:p w14:paraId="6C05A4EF" w14:textId="452E7BF2" w:rsidR="004B0260" w:rsidRDefault="00183424" w:rsidP="004B0260">
      <w:pPr>
        <w:spacing w:before="60" w:after="60"/>
        <w:ind w:firstLine="480"/>
      </w:pPr>
      <w:r>
        <w:rPr>
          <w:rFonts w:hint="eastAsia"/>
        </w:rPr>
        <w:t>前述</w:t>
      </w:r>
      <w:del w:id="291" w:author="王 庆云" w:date="2022-04-18T10:30:00Z">
        <w:r w:rsidDel="00F836E5">
          <w:rPr>
            <w:rFonts w:hint="eastAsia"/>
          </w:rPr>
          <w:delText>关于构建</w:delText>
        </w:r>
      </w:del>
      <w:r>
        <w:rPr>
          <w:rFonts w:hint="eastAsia"/>
        </w:rPr>
        <w:t>动力学方程的</w:t>
      </w:r>
      <w:r>
        <w:fldChar w:fldCharType="begin"/>
      </w:r>
      <w:r>
        <w:instrText xml:space="preserve"> </w:instrText>
      </w:r>
      <w:r>
        <w:rPr>
          <w:rFonts w:hint="eastAsia"/>
        </w:rPr>
        <w:instrText>GOTOBUTTON ZEqnNum458820  \* MERGEFORMAT</w:instrText>
      </w:r>
      <w:r>
        <w:instrText xml:space="preserve"> </w:instrText>
      </w:r>
      <w:fldSimple w:instr=" REF ZEqnNum458820 \* Charformat \! \* MERGEFORMAT ">
        <w:r w:rsidR="00897A40">
          <w:rPr>
            <w:rFonts w:hint="eastAsia"/>
          </w:rPr>
          <w:instrText>(</w:instrText>
        </w:r>
        <w:r w:rsidR="00897A40">
          <w:rPr>
            <w:rFonts w:hint="eastAsia"/>
          </w:rPr>
          <w:instrText>公式</w:instrText>
        </w:r>
        <w:r w:rsidR="00897A40">
          <w:instrText>2-3)</w:instrText>
        </w:r>
      </w:fldSimple>
      <w:r>
        <w:fldChar w:fldCharType="end"/>
      </w:r>
      <w:r>
        <w:rPr>
          <w:rFonts w:hint="eastAsia"/>
        </w:rPr>
        <w:t>中的</w:t>
      </w:r>
      <w:r w:rsidR="003D1328" w:rsidRPr="00BE0113">
        <w:rPr>
          <w:noProof/>
          <w:position w:val="-14"/>
        </w:rPr>
        <w:object w:dxaOrig="520" w:dyaOrig="380" w14:anchorId="6B13D9DE">
          <v:shape id="_x0000_i1059" type="#_x0000_t75" alt="" style="width:26.05pt;height:19.25pt;mso-width-percent:0;mso-height-percent:0;mso-width-percent:0;mso-height-percent:0" o:ole="">
            <v:imagedata r:id="rId72" o:title=""/>
          </v:shape>
          <o:OLEObject Type="Embed" ProgID="Equation.DSMT4" ShapeID="_x0000_i1059" DrawAspect="Content" ObjectID="_1712057374" r:id="rId90"/>
        </w:object>
      </w:r>
      <w:r w:rsidR="001C2279">
        <w:rPr>
          <w:rFonts w:hint="eastAsia"/>
        </w:rPr>
        <w:t>指代了导航卫星的整体受力模型。具体而言，导航卫星所受的作用力根据类型而言可以分为保守力模型和非保守力模型。其中保守力指作用力所</w:t>
      </w:r>
      <w:ins w:id="292" w:author="王 庆云" w:date="2022-04-18T10:31:00Z">
        <w:r w:rsidR="00F836E5">
          <w:rPr>
            <w:rFonts w:hint="eastAsia"/>
          </w:rPr>
          <w:t>做</w:t>
        </w:r>
      </w:ins>
      <w:r w:rsidR="001C2279">
        <w:rPr>
          <w:rFonts w:hint="eastAsia"/>
        </w:rPr>
        <w:t>的功与卫星具体的运动路径无关，只与起始位置相关</w:t>
      </w:r>
      <w:r w:rsidR="00D04DEC">
        <w:rPr>
          <w:rFonts w:hint="eastAsia"/>
        </w:rPr>
        <w:t>；非保守力的做功则与具体运行路径是相关的</w:t>
      </w:r>
      <w:r w:rsidR="001C2279">
        <w:rPr>
          <w:rFonts w:hint="eastAsia"/>
        </w:rPr>
        <w:t>。</w:t>
      </w:r>
      <w:del w:id="293" w:author="王 庆云" w:date="2022-04-18T10:31:00Z">
        <w:r w:rsidR="001C2279" w:rsidDel="00F836E5">
          <w:rPr>
            <w:rFonts w:hint="eastAsia"/>
          </w:rPr>
          <w:delText>具体地，</w:delText>
        </w:r>
      </w:del>
      <w:r w:rsidR="001C2279">
        <w:rPr>
          <w:rFonts w:hint="eastAsia"/>
        </w:rPr>
        <w:t>根据导航卫星所受的主要作用力，</w:t>
      </w:r>
      <w:r w:rsidR="003D1328" w:rsidRPr="00BE0113">
        <w:rPr>
          <w:noProof/>
          <w:position w:val="-14"/>
        </w:rPr>
        <w:object w:dxaOrig="520" w:dyaOrig="380" w14:anchorId="702B38CA">
          <v:shape id="_x0000_i1060" type="#_x0000_t75" alt="" style="width:26.05pt;height:19.25pt;mso-width-percent:0;mso-height-percent:0;mso-width-percent:0;mso-height-percent:0" o:ole="">
            <v:imagedata r:id="rId72" o:title=""/>
          </v:shape>
          <o:OLEObject Type="Embed" ProgID="Equation.DSMT4" ShapeID="_x0000_i1060" DrawAspect="Content" ObjectID="_1712057375" r:id="rId91"/>
        </w:object>
      </w:r>
      <w:r w:rsidR="001C2279">
        <w:rPr>
          <w:rFonts w:hint="eastAsia"/>
        </w:rPr>
        <w:t>可以表达为如下形式：</w:t>
      </w:r>
    </w:p>
    <w:p w14:paraId="2F954CE7" w14:textId="77777777" w:rsidR="001C2279" w:rsidRDefault="0088287B" w:rsidP="0088287B">
      <w:pPr>
        <w:pStyle w:val="af1"/>
      </w:pPr>
      <w:r>
        <w:tab/>
      </w:r>
      <w:r w:rsidR="003D1328" w:rsidRPr="00492885">
        <w:rPr>
          <w:noProof/>
          <w:position w:val="-14"/>
        </w:rPr>
        <w:object w:dxaOrig="5120" w:dyaOrig="380" w14:anchorId="763E3522">
          <v:shape id="_x0000_i1061" type="#_x0000_t75" alt="" style="width:255.7pt;height:19.25pt;mso-width-percent:0;mso-height-percent:0;mso-width-percent:0;mso-height-percent:0" o:ole="">
            <v:imagedata r:id="rId92" o:title=""/>
          </v:shape>
          <o:OLEObject Type="Embed" ProgID="Equation.DSMT4" ShapeID="_x0000_i1061" DrawAspect="Content" ObjectID="_1712057376" r:id="rId93"/>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r w:rsidR="00F97E2B">
        <w:fldChar w:fldCharType="begin"/>
      </w:r>
      <w:r w:rsidR="00F97E2B">
        <w:instrText xml:space="preserve"> SEQ MTChap \c \* Arabic \* MERGEFORMAT </w:instrText>
      </w:r>
      <w:r w:rsidR="00F97E2B">
        <w:fldChar w:fldCharType="separate"/>
      </w:r>
      <w:r w:rsidR="00897A40">
        <w:rPr>
          <w:noProof/>
        </w:rPr>
        <w:instrText>2</w:instrText>
      </w:r>
      <w:r w:rsidR="00F97E2B">
        <w:rPr>
          <w:noProof/>
        </w:rPr>
        <w:fldChar w:fldCharType="end"/>
      </w:r>
      <w:r w:rsidR="003746BA">
        <w:instrText>-</w:instrText>
      </w:r>
      <w:r w:rsidR="00F97E2B">
        <w:fldChar w:fldCharType="begin"/>
      </w:r>
      <w:r w:rsidR="00F97E2B">
        <w:instrText xml:space="preserve"> SEQ MTEqn \c \* Arabic \* MERGEFORMAT </w:instrText>
      </w:r>
      <w:r w:rsidR="00F97E2B">
        <w:fldChar w:fldCharType="separate"/>
      </w:r>
      <w:r w:rsidR="00897A40">
        <w:rPr>
          <w:noProof/>
        </w:rPr>
        <w:instrText>7</w:instrText>
      </w:r>
      <w:r w:rsidR="00F97E2B">
        <w:rPr>
          <w:noProof/>
        </w:rPr>
        <w:fldChar w:fldCharType="end"/>
      </w:r>
      <w:r w:rsidR="003746BA">
        <w:instrText>)</w:instrText>
      </w:r>
      <w:r w:rsidR="003746BA">
        <w:fldChar w:fldCharType="end"/>
      </w:r>
    </w:p>
    <w:p w14:paraId="0DB3F8F0" w14:textId="77777777" w:rsidR="00C1469E" w:rsidRDefault="0088287B" w:rsidP="00EB0074">
      <w:pPr>
        <w:spacing w:before="60" w:after="60"/>
        <w:ind w:firstLine="480"/>
      </w:pPr>
      <w:r>
        <w:rPr>
          <w:rFonts w:hint="eastAsia"/>
        </w:rPr>
        <w:t>式中，</w:t>
      </w:r>
      <w:r w:rsidR="003D1328" w:rsidRPr="00BE0113">
        <w:rPr>
          <w:noProof/>
          <w:position w:val="-14"/>
        </w:rPr>
        <w:object w:dxaOrig="300" w:dyaOrig="380" w14:anchorId="6037FC7B">
          <v:shape id="_x0000_i1062" type="#_x0000_t75" alt="" style="width:15.5pt;height:19.25pt;mso-width-percent:0;mso-height-percent:0;mso-width-percent:0;mso-height-percent:0" o:ole="">
            <v:imagedata r:id="rId94" o:title=""/>
          </v:shape>
          <o:OLEObject Type="Embed" ProgID="Equation.DSMT4" ShapeID="_x0000_i1062" DrawAspect="Content" ObjectID="_1712057377" r:id="rId95"/>
        </w:object>
      </w:r>
      <w:r>
        <w:rPr>
          <w:rFonts w:hint="eastAsia"/>
        </w:rPr>
        <w:t>表示了地球质心对导航卫星的万有引力部分，</w:t>
      </w:r>
      <w:r w:rsidR="003D1328" w:rsidRPr="00BE0113">
        <w:rPr>
          <w:noProof/>
          <w:position w:val="-12"/>
        </w:rPr>
        <w:object w:dxaOrig="400" w:dyaOrig="360" w14:anchorId="1C0305F0">
          <v:shape id="_x0000_i1063" type="#_x0000_t75" alt="" style="width:19.25pt;height:18pt;mso-width-percent:0;mso-height-percent:0;mso-width-percent:0;mso-height-percent:0" o:ole="">
            <v:imagedata r:id="rId96" o:title=""/>
          </v:shape>
          <o:OLEObject Type="Embed" ProgID="Equation.DSMT4" ShapeID="_x0000_i1063" DrawAspect="Content" ObjectID="_1712057378" r:id="rId97"/>
        </w:object>
      </w:r>
      <w:r>
        <w:rPr>
          <w:rFonts w:hint="eastAsia"/>
        </w:rPr>
        <w:t>表示</w:t>
      </w:r>
      <w:r w:rsidR="00AD78F6">
        <w:rPr>
          <w:rFonts w:hint="eastAsia"/>
        </w:rPr>
        <w:t>了地球非球形部分所生产的引力部分，</w:t>
      </w:r>
      <w:r w:rsidR="003D1328" w:rsidRPr="00BE0113">
        <w:rPr>
          <w:noProof/>
          <w:position w:val="-12"/>
        </w:rPr>
        <w:object w:dxaOrig="420" w:dyaOrig="360" w14:anchorId="358321FF">
          <v:shape id="_x0000_i1064" type="#_x0000_t75" alt="" style="width:21.1pt;height:18pt;mso-width-percent:0;mso-height-percent:0;mso-width-percent:0;mso-height-percent:0" o:ole="">
            <v:imagedata r:id="rId98" o:title=""/>
          </v:shape>
          <o:OLEObject Type="Embed" ProgID="Equation.DSMT4" ShapeID="_x0000_i1064" DrawAspect="Content" ObjectID="_1712057379" r:id="rId99"/>
        </w:object>
      </w:r>
      <w:r w:rsidR="00AD78F6">
        <w:rPr>
          <w:rFonts w:hint="eastAsia"/>
        </w:rPr>
        <w:t>表示了地球潮汐形变所产生的摄动力部分，</w:t>
      </w:r>
      <w:r w:rsidR="003D1328" w:rsidRPr="00BE0113">
        <w:rPr>
          <w:noProof/>
          <w:position w:val="-12"/>
        </w:rPr>
        <w:object w:dxaOrig="400" w:dyaOrig="360" w14:anchorId="3D4ED90A">
          <v:shape id="_x0000_i1065" type="#_x0000_t75" alt="" style="width:19.25pt;height:18pt;mso-width-percent:0;mso-height-percent:0;mso-width-percent:0;mso-height-percent:0" o:ole="">
            <v:imagedata r:id="rId100" o:title=""/>
          </v:shape>
          <o:OLEObject Type="Embed" ProgID="Equation.DSMT4" ShapeID="_x0000_i1065" DrawAspect="Content" ObjectID="_1712057380" r:id="rId101"/>
        </w:object>
      </w:r>
      <w:r w:rsidR="00AD78F6">
        <w:rPr>
          <w:rFonts w:hint="eastAsia"/>
        </w:rPr>
        <w:t>表示除地球外的其他天体对卫星所产生的引力部分，</w:t>
      </w:r>
      <w:r w:rsidR="003D1328" w:rsidRPr="00BE0113">
        <w:rPr>
          <w:noProof/>
          <w:position w:val="-12"/>
        </w:rPr>
        <w:object w:dxaOrig="520" w:dyaOrig="360" w14:anchorId="27778DA4">
          <v:shape id="_x0000_i1066" type="#_x0000_t75" alt="" style="width:26.05pt;height:18pt;mso-width-percent:0;mso-height-percent:0;mso-width-percent:0;mso-height-percent:0" o:ole="">
            <v:imagedata r:id="rId102" o:title=""/>
          </v:shape>
          <o:OLEObject Type="Embed" ProgID="Equation.DSMT4" ShapeID="_x0000_i1066" DrawAspect="Content" ObjectID="_1712057381" r:id="rId103"/>
        </w:object>
      </w:r>
      <w:r w:rsidR="00AD78F6">
        <w:rPr>
          <w:rFonts w:hint="eastAsia"/>
        </w:rPr>
        <w:t>表示了卫星受太阳光压所产生的摄动力部分，</w:t>
      </w:r>
      <w:r w:rsidR="003D1328" w:rsidRPr="00BE0113">
        <w:rPr>
          <w:noProof/>
          <w:position w:val="-12"/>
        </w:rPr>
        <w:object w:dxaOrig="340" w:dyaOrig="360" w14:anchorId="53433584">
          <v:shape id="_x0000_i1067" type="#_x0000_t75" alt="" style="width:17.4pt;height:18pt;mso-width-percent:0;mso-height-percent:0;mso-width-percent:0;mso-height-percent:0" o:ole="">
            <v:imagedata r:id="rId104" o:title=""/>
          </v:shape>
          <o:OLEObject Type="Embed" ProgID="Equation.DSMT4" ShapeID="_x0000_i1067" DrawAspect="Content" ObjectID="_1712057382" r:id="rId105"/>
        </w:object>
      </w:r>
      <w:r w:rsidR="00AD78F6">
        <w:rPr>
          <w:rFonts w:hint="eastAsia"/>
        </w:rPr>
        <w:t>表示了地球返照热辐射对卫星的摄动力部分，</w:t>
      </w:r>
      <w:r w:rsidR="003D1328" w:rsidRPr="00BE0113">
        <w:rPr>
          <w:noProof/>
          <w:position w:val="-12"/>
        </w:rPr>
        <w:object w:dxaOrig="400" w:dyaOrig="360" w14:anchorId="3084CC88">
          <v:shape id="_x0000_i1068" type="#_x0000_t75" alt="" style="width:19.25pt;height:18pt;mso-width-percent:0;mso-height-percent:0;mso-width-percent:0;mso-height-percent:0" o:ole="">
            <v:imagedata r:id="rId106" o:title=""/>
          </v:shape>
          <o:OLEObject Type="Embed" ProgID="Equation.DSMT4" ShapeID="_x0000_i1068" DrawAspect="Content" ObjectID="_1712057383" r:id="rId107"/>
        </w:object>
      </w:r>
      <w:r w:rsidR="00AD78F6">
        <w:rPr>
          <w:rFonts w:hint="eastAsia"/>
        </w:rPr>
        <w:t>表示了卫星天线因发射信号所受到的摄动力部分，</w:t>
      </w:r>
      <w:r w:rsidR="003D1328" w:rsidRPr="00BE0113">
        <w:rPr>
          <w:noProof/>
          <w:position w:val="-12"/>
        </w:rPr>
        <w:object w:dxaOrig="520" w:dyaOrig="360" w14:anchorId="132C3ACA">
          <v:shape id="_x0000_i1069" type="#_x0000_t75" alt="" style="width:26.05pt;height:18pt;mso-width-percent:0;mso-height-percent:0;mso-width-percent:0;mso-height-percent:0" o:ole="">
            <v:imagedata r:id="rId108" o:title=""/>
          </v:shape>
          <o:OLEObject Type="Embed" ProgID="Equation.DSMT4" ShapeID="_x0000_i1069" DrawAspect="Content" ObjectID="_1712057384" r:id="rId109"/>
        </w:object>
      </w:r>
      <w:r w:rsidR="00AD78F6">
        <w:rPr>
          <w:rFonts w:hint="eastAsia"/>
        </w:rPr>
        <w:t>表示了其余的未模型化的摄动力部分。接下来，依次</w:t>
      </w:r>
      <w:r w:rsidR="00C1469E">
        <w:rPr>
          <w:rFonts w:hint="eastAsia"/>
        </w:rPr>
        <w:t>对这些作用力模型做简要介绍。</w:t>
      </w:r>
    </w:p>
    <w:p w14:paraId="4C61B972" w14:textId="7A2E92CF" w:rsidR="00EB0074" w:rsidRDefault="00EB0074" w:rsidP="00EB0074">
      <w:pPr>
        <w:spacing w:before="60" w:after="60"/>
        <w:ind w:firstLineChars="0" w:firstLine="480"/>
      </w:pPr>
      <w:r>
        <w:rPr>
          <w:rFonts w:hint="eastAsia"/>
        </w:rPr>
        <w:t xml:space="preserve">1. </w:t>
      </w:r>
      <w:r>
        <w:rPr>
          <w:rFonts w:hint="eastAsia"/>
        </w:rPr>
        <w:t>地球质心万有引力。该部分作用力</w:t>
      </w:r>
      <w:del w:id="294" w:author="王 庆云" w:date="2022-04-18T10:33:00Z">
        <w:r w:rsidDel="00E36C31">
          <w:rPr>
            <w:rFonts w:hint="eastAsia"/>
          </w:rPr>
          <w:delText>对</w:delText>
        </w:r>
      </w:del>
      <w:r>
        <w:rPr>
          <w:rFonts w:hint="eastAsia"/>
        </w:rPr>
        <w:t>在卫星所受作用力中占据了主导作用，可以直接根据万有引力获得其对卫星所产生的加速度：</w:t>
      </w:r>
    </w:p>
    <w:p w14:paraId="5C143556" w14:textId="77777777" w:rsidR="00EB0074" w:rsidRDefault="003760F9" w:rsidP="00EB0074">
      <w:pPr>
        <w:pStyle w:val="af1"/>
      </w:pPr>
      <w:r>
        <w:tab/>
      </w:r>
      <w:r w:rsidR="003D1328" w:rsidRPr="003760F9">
        <w:rPr>
          <w:noProof/>
          <w:position w:val="-44"/>
        </w:rPr>
        <w:object w:dxaOrig="2480" w:dyaOrig="820" w14:anchorId="77F5ABE7">
          <v:shape id="_x0000_i1070" type="#_x0000_t75" alt="" style="width:124.15pt;height:41.6pt;mso-width-percent:0;mso-height-percent:0;mso-width-percent:0;mso-height-percent:0" o:ole="">
            <v:imagedata r:id="rId110" o:title=""/>
          </v:shape>
          <o:OLEObject Type="Embed" ProgID="Equation.DSMT4" ShapeID="_x0000_i1070" DrawAspect="Content" ObjectID="_1712057385" r:id="rId111"/>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r w:rsidR="00F97E2B">
        <w:fldChar w:fldCharType="begin"/>
      </w:r>
      <w:r w:rsidR="00F97E2B">
        <w:instrText xml:space="preserve"> SEQ MTChap \c \* Arabic \* MERGEFORMAT </w:instrText>
      </w:r>
      <w:r w:rsidR="00F97E2B">
        <w:fldChar w:fldCharType="separate"/>
      </w:r>
      <w:r w:rsidR="00897A40">
        <w:rPr>
          <w:noProof/>
        </w:rPr>
        <w:instrText>2</w:instrText>
      </w:r>
      <w:r w:rsidR="00F97E2B">
        <w:rPr>
          <w:noProof/>
        </w:rPr>
        <w:fldChar w:fldCharType="end"/>
      </w:r>
      <w:r w:rsidR="003746BA">
        <w:instrText>-</w:instrText>
      </w:r>
      <w:r w:rsidR="00F97E2B">
        <w:fldChar w:fldCharType="begin"/>
      </w:r>
      <w:r w:rsidR="00F97E2B">
        <w:instrText xml:space="preserve"> SEQ MTEqn \c \* Arabic \* MERGEFORMAT </w:instrText>
      </w:r>
      <w:r w:rsidR="00F97E2B">
        <w:fldChar w:fldCharType="separate"/>
      </w:r>
      <w:r w:rsidR="00897A40">
        <w:rPr>
          <w:noProof/>
        </w:rPr>
        <w:instrText>8</w:instrText>
      </w:r>
      <w:r w:rsidR="00F97E2B">
        <w:rPr>
          <w:noProof/>
        </w:rPr>
        <w:fldChar w:fldCharType="end"/>
      </w:r>
      <w:r w:rsidR="003746BA">
        <w:instrText>)</w:instrText>
      </w:r>
      <w:r w:rsidR="003746BA">
        <w:fldChar w:fldCharType="end"/>
      </w:r>
    </w:p>
    <w:p w14:paraId="0E4F05CD" w14:textId="77777777" w:rsidR="003760F9" w:rsidRPr="003760F9" w:rsidRDefault="003760F9" w:rsidP="003760F9">
      <w:pPr>
        <w:spacing w:before="60" w:after="60"/>
        <w:ind w:firstLine="480"/>
      </w:pPr>
      <w:r>
        <w:rPr>
          <w:rFonts w:hint="eastAsia"/>
        </w:rPr>
        <w:t>式中，</w:t>
      </w:r>
      <w:r w:rsidRPr="003760F9">
        <w:rPr>
          <w:rFonts w:hint="eastAsia"/>
        </w:rPr>
        <w:t xml:space="preserve"> </w:t>
      </w:r>
      <w:r w:rsidR="003D1328" w:rsidRPr="00BE0113">
        <w:rPr>
          <w:noProof/>
          <w:position w:val="-6"/>
        </w:rPr>
        <w:object w:dxaOrig="260" w:dyaOrig="279" w14:anchorId="7134C9BE">
          <v:shape id="_x0000_i1071" type="#_x0000_t75" alt="" style="width:13.65pt;height:14.3pt;mso-width-percent:0;mso-height-percent:0;mso-width-percent:0;mso-height-percent:0" o:ole="">
            <v:imagedata r:id="rId112" o:title=""/>
          </v:shape>
          <o:OLEObject Type="Embed" ProgID="Equation.DSMT4" ShapeID="_x0000_i1071" DrawAspect="Content" ObjectID="_1712057386" r:id="rId113"/>
        </w:object>
      </w:r>
      <w:r>
        <w:rPr>
          <w:rFonts w:hint="eastAsia"/>
        </w:rPr>
        <w:t>为万有引力常数，</w:t>
      </w:r>
      <w:r w:rsidR="003D1328" w:rsidRPr="00BE0113">
        <w:rPr>
          <w:noProof/>
          <w:position w:val="-12"/>
        </w:rPr>
        <w:object w:dxaOrig="1120" w:dyaOrig="360" w14:anchorId="04441196">
          <v:shape id="_x0000_i1072" type="#_x0000_t75" alt="" style="width:55.85pt;height:18pt;mso-width-percent:0;mso-height-percent:0;mso-width-percent:0;mso-height-percent:0" o:ole="">
            <v:imagedata r:id="rId114" o:title=""/>
          </v:shape>
          <o:OLEObject Type="Embed" ProgID="Equation.DSMT4" ShapeID="_x0000_i1072" DrawAspect="Content" ObjectID="_1712057387" r:id="rId115"/>
        </w:object>
      </w:r>
      <w:r>
        <w:rPr>
          <w:rFonts w:hint="eastAsia"/>
        </w:rPr>
        <w:t>分别为地球和卫星的质量，</w:t>
      </w:r>
      <w:r w:rsidR="003D1328" w:rsidRPr="00BE0113">
        <w:rPr>
          <w:noProof/>
          <w:position w:val="-4"/>
        </w:rPr>
        <w:object w:dxaOrig="240" w:dyaOrig="320" w14:anchorId="57A30EA0">
          <v:shape id="_x0000_i1073" type="#_x0000_t75" alt="" style="width:11.8pt;height:17.4pt;mso-width-percent:0;mso-height-percent:0;mso-width-percent:0;mso-height-percent:0" o:ole="">
            <v:imagedata r:id="rId116" o:title=""/>
          </v:shape>
          <o:OLEObject Type="Embed" ProgID="Equation.DSMT4" ShapeID="_x0000_i1073" DrawAspect="Content" ObjectID="_1712057388" r:id="rId117"/>
        </w:object>
      </w:r>
      <w:r>
        <w:rPr>
          <w:rFonts w:hint="eastAsia"/>
        </w:rPr>
        <w:t>为地球质心卫星质心的连线向量。</w:t>
      </w:r>
    </w:p>
    <w:p w14:paraId="089E4FFC" w14:textId="78B85AC6" w:rsidR="00EB0074" w:rsidRDefault="00EB0074" w:rsidP="00EB0074">
      <w:pPr>
        <w:spacing w:before="60" w:after="60"/>
        <w:ind w:firstLineChars="0" w:firstLine="480"/>
      </w:pPr>
      <w:r>
        <w:t xml:space="preserve">2. </w:t>
      </w:r>
      <w:r w:rsidR="003760F9">
        <w:rPr>
          <w:rFonts w:hint="eastAsia"/>
        </w:rPr>
        <w:t>地球非球形引力。该作用力主要是由于</w:t>
      </w:r>
      <w:r w:rsidR="0042388B">
        <w:rPr>
          <w:rFonts w:hint="eastAsia"/>
        </w:rPr>
        <w:t>地球本身并非严格意义上质量均匀分布的球体，因此除去上述地球质心万有引力部分，导航卫星还将受到地球其余非均匀分布的固体质量所产生的作用引力</w:t>
      </w:r>
      <w:del w:id="295" w:author="王 庆云" w:date="2022-04-18T10:34:00Z">
        <w:r w:rsidR="0042388B" w:rsidDel="00E36C31">
          <w:rPr>
            <w:rFonts w:hint="eastAsia"/>
          </w:rPr>
          <w:delText>，</w:delText>
        </w:r>
      </w:del>
      <w:ins w:id="296" w:author="王 庆云" w:date="2022-04-18T10:34:00Z">
        <w:r w:rsidR="00E36C31">
          <w:rPr>
            <w:rFonts w:hint="eastAsia"/>
          </w:rPr>
          <w:t>。</w:t>
        </w:r>
      </w:ins>
      <w:r w:rsidR="0042388B">
        <w:rPr>
          <w:rFonts w:hint="eastAsia"/>
        </w:rPr>
        <w:t>根据</w:t>
      </w:r>
      <w:r w:rsidR="00573F10">
        <w:rPr>
          <w:rFonts w:hint="eastAsia"/>
        </w:rPr>
        <w:t>地球重力场的相关理论，地球非球形引力位模型可以采用球谐函数进行描述（文媛兰等，</w:t>
      </w:r>
      <w:r w:rsidR="00573F10">
        <w:rPr>
          <w:rFonts w:hint="eastAsia"/>
        </w:rPr>
        <w:t>2</w:t>
      </w:r>
      <w:r w:rsidR="00573F10">
        <w:t>009</w:t>
      </w:r>
      <w:r w:rsidR="00573F10">
        <w:rPr>
          <w:rFonts w:hint="eastAsia"/>
        </w:rPr>
        <w:t>），具体形式</w:t>
      </w:r>
      <w:ins w:id="297" w:author="王 庆云" w:date="2022-04-18T10:34:00Z">
        <w:r w:rsidR="00E36C31">
          <w:rPr>
            <w:rFonts w:hint="eastAsia"/>
          </w:rPr>
          <w:t>如</w:t>
        </w:r>
      </w:ins>
      <w:r w:rsidR="00573F10">
        <w:rPr>
          <w:rFonts w:hint="eastAsia"/>
        </w:rPr>
        <w:t>下所示：</w:t>
      </w:r>
    </w:p>
    <w:p w14:paraId="3C6F271A" w14:textId="77777777" w:rsidR="00573F10" w:rsidRPr="00573F10" w:rsidRDefault="00573F10" w:rsidP="00573F10">
      <w:pPr>
        <w:pStyle w:val="af1"/>
      </w:pPr>
      <w:r>
        <w:lastRenderedPageBreak/>
        <w:tab/>
      </w:r>
      <w:r w:rsidR="003D1328" w:rsidRPr="00573F10">
        <w:rPr>
          <w:noProof/>
          <w:position w:val="-70"/>
        </w:rPr>
        <w:object w:dxaOrig="6000" w:dyaOrig="1520" w14:anchorId="022B0143">
          <v:shape id="_x0000_i1074" type="#_x0000_t75" alt="" style="width:300.4pt;height:75.7pt;mso-width-percent:0;mso-height-percent:0;mso-width-percent:0;mso-height-percent:0" o:ole="">
            <v:imagedata r:id="rId118" o:title=""/>
          </v:shape>
          <o:OLEObject Type="Embed" ProgID="Equation.DSMT4" ShapeID="_x0000_i1074" DrawAspect="Content" ObjectID="_1712057389" r:id="rId119"/>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r w:rsidR="00F97E2B">
        <w:fldChar w:fldCharType="begin"/>
      </w:r>
      <w:r w:rsidR="00F97E2B">
        <w:instrText xml:space="preserve"> SEQ MTChap \c \* Arabic \</w:instrText>
      </w:r>
      <w:r w:rsidR="00F97E2B">
        <w:instrText xml:space="preserve">* MERGEFORMAT </w:instrText>
      </w:r>
      <w:r w:rsidR="00F97E2B">
        <w:fldChar w:fldCharType="separate"/>
      </w:r>
      <w:r w:rsidR="00897A40">
        <w:rPr>
          <w:noProof/>
        </w:rPr>
        <w:instrText>2</w:instrText>
      </w:r>
      <w:r w:rsidR="00F97E2B">
        <w:rPr>
          <w:noProof/>
        </w:rPr>
        <w:fldChar w:fldCharType="end"/>
      </w:r>
      <w:r w:rsidR="003746BA">
        <w:instrText>-</w:instrText>
      </w:r>
      <w:r w:rsidR="00F97E2B">
        <w:fldChar w:fldCharType="begin"/>
      </w:r>
      <w:r w:rsidR="00F97E2B">
        <w:instrText xml:space="preserve"> SEQ MTEqn \c \* Arabic \* MERGEFORMAT </w:instrText>
      </w:r>
      <w:r w:rsidR="00F97E2B">
        <w:fldChar w:fldCharType="separate"/>
      </w:r>
      <w:r w:rsidR="00897A40">
        <w:rPr>
          <w:noProof/>
        </w:rPr>
        <w:instrText>9</w:instrText>
      </w:r>
      <w:r w:rsidR="00F97E2B">
        <w:rPr>
          <w:noProof/>
        </w:rPr>
        <w:fldChar w:fldCharType="end"/>
      </w:r>
      <w:r w:rsidR="003746BA">
        <w:instrText>)</w:instrText>
      </w:r>
      <w:r w:rsidR="003746BA">
        <w:fldChar w:fldCharType="end"/>
      </w:r>
    </w:p>
    <w:p w14:paraId="0F3BDEE6" w14:textId="025A0BFE" w:rsidR="00C85551" w:rsidRDefault="004F141A" w:rsidP="00C85551">
      <w:pPr>
        <w:spacing w:before="60" w:after="60"/>
        <w:ind w:firstLineChars="0" w:firstLine="480"/>
      </w:pPr>
      <w:r>
        <w:rPr>
          <w:rFonts w:hint="eastAsia"/>
        </w:rPr>
        <w:t>式中，</w:t>
      </w:r>
      <w:r w:rsidR="003D1328" w:rsidRPr="00BE0113">
        <w:rPr>
          <w:noProof/>
          <w:position w:val="-6"/>
        </w:rPr>
        <w:object w:dxaOrig="220" w:dyaOrig="279" w14:anchorId="3B9869E4">
          <v:shape id="_x0000_i1075" type="#_x0000_t75" alt="" style="width:11.15pt;height:14.3pt;mso-width-percent:0;mso-height-percent:0;mso-width-percent:0;mso-height-percent:0" o:ole="">
            <v:imagedata r:id="rId120" o:title=""/>
          </v:shape>
          <o:OLEObject Type="Embed" ProgID="Equation.DSMT4" ShapeID="_x0000_i1075" DrawAspect="Content" ObjectID="_1712057390" r:id="rId121"/>
        </w:object>
      </w:r>
      <w:r>
        <w:rPr>
          <w:rFonts w:hint="eastAsia"/>
        </w:rPr>
        <w:t>和</w:t>
      </w:r>
      <w:r w:rsidR="003D1328" w:rsidRPr="00BE0113">
        <w:rPr>
          <w:noProof/>
          <w:position w:val="-10"/>
        </w:rPr>
        <w:object w:dxaOrig="200" w:dyaOrig="320" w14:anchorId="612E33C2">
          <v:shape id="_x0000_i1076" type="#_x0000_t75" alt="" style="width:9.95pt;height:17.4pt;mso-width-percent:0;mso-height-percent:0;mso-width-percent:0;mso-height-percent:0" o:ole="">
            <v:imagedata r:id="rId122" o:title=""/>
          </v:shape>
          <o:OLEObject Type="Embed" ProgID="Equation.DSMT4" ShapeID="_x0000_i1076" DrawAspect="Content" ObjectID="_1712057391" r:id="rId123"/>
        </w:object>
      </w:r>
      <w:r>
        <w:rPr>
          <w:rFonts w:hint="eastAsia"/>
        </w:rPr>
        <w:t>分别位导航卫星所在位置的经纬度</w:t>
      </w:r>
      <w:r w:rsidR="000D29D7">
        <w:rPr>
          <w:rFonts w:hint="eastAsia"/>
        </w:rPr>
        <w:t>；</w:t>
      </w:r>
      <w:r w:rsidR="003D1328" w:rsidRPr="00BE0113">
        <w:rPr>
          <w:noProof/>
          <w:position w:val="-12"/>
        </w:rPr>
        <w:object w:dxaOrig="260" w:dyaOrig="360" w14:anchorId="2AD6832C">
          <v:shape id="_x0000_i1077" type="#_x0000_t75" alt="" style="width:13.65pt;height:18pt;mso-width-percent:0;mso-height-percent:0;mso-width-percent:0;mso-height-percent:0" o:ole="">
            <v:imagedata r:id="rId124" o:title=""/>
          </v:shape>
          <o:OLEObject Type="Embed" ProgID="Equation.DSMT4" ShapeID="_x0000_i1077" DrawAspect="Content" ObjectID="_1712057392" r:id="rId125"/>
        </w:object>
      </w:r>
      <w:r w:rsidR="000D29D7">
        <w:rPr>
          <w:rFonts w:hint="eastAsia"/>
        </w:rPr>
        <w:t>为勒让德函数；</w:t>
      </w:r>
      <w:r w:rsidR="003D1328" w:rsidRPr="00BE0113">
        <w:rPr>
          <w:noProof/>
          <w:position w:val="-12"/>
        </w:rPr>
        <w:object w:dxaOrig="360" w:dyaOrig="360" w14:anchorId="3EEA3E63">
          <v:shape id="_x0000_i1078" type="#_x0000_t75" alt="" style="width:18pt;height:18pt;mso-width-percent:0;mso-height-percent:0;mso-width-percent:0;mso-height-percent:0" o:ole="">
            <v:imagedata r:id="rId126" o:title=""/>
          </v:shape>
          <o:OLEObject Type="Embed" ProgID="Equation.DSMT4" ShapeID="_x0000_i1078" DrawAspect="Content" ObjectID="_1712057393" r:id="rId127"/>
        </w:object>
      </w:r>
      <w:r w:rsidR="000D29D7">
        <w:rPr>
          <w:rFonts w:hint="eastAsia"/>
        </w:rPr>
        <w:t>为缔合勒让德函数；</w:t>
      </w:r>
      <w:r w:rsidR="003D1328" w:rsidRPr="00BE0113">
        <w:rPr>
          <w:noProof/>
          <w:position w:val="-12"/>
        </w:rPr>
        <w:object w:dxaOrig="400" w:dyaOrig="360" w14:anchorId="305424E3">
          <v:shape id="_x0000_i1079" type="#_x0000_t75" alt="" style="width:19.25pt;height:18pt;mso-width-percent:0;mso-height-percent:0;mso-width-percent:0;mso-height-percent:0" o:ole="">
            <v:imagedata r:id="rId128" o:title=""/>
          </v:shape>
          <o:OLEObject Type="Embed" ProgID="Equation.DSMT4" ShapeID="_x0000_i1079" DrawAspect="Content" ObjectID="_1712057394" r:id="rId129"/>
        </w:object>
      </w:r>
      <w:r>
        <w:rPr>
          <w:rFonts w:hint="eastAsia"/>
        </w:rPr>
        <w:t>和</w:t>
      </w:r>
      <w:r w:rsidR="003D1328" w:rsidRPr="00BE0113">
        <w:rPr>
          <w:noProof/>
          <w:position w:val="-12"/>
        </w:rPr>
        <w:object w:dxaOrig="380" w:dyaOrig="360" w14:anchorId="22362EBD">
          <v:shape id="_x0000_i1080" type="#_x0000_t75" alt="" style="width:19.25pt;height:18pt;mso-width-percent:0;mso-height-percent:0;mso-width-percent:0;mso-height-percent:0" o:ole="">
            <v:imagedata r:id="rId130" o:title=""/>
          </v:shape>
          <o:OLEObject Type="Embed" ProgID="Equation.DSMT4" ShapeID="_x0000_i1080" DrawAspect="Content" ObjectID="_1712057395" r:id="rId131"/>
        </w:object>
      </w:r>
      <w:r>
        <w:rPr>
          <w:rFonts w:hint="eastAsia"/>
        </w:rPr>
        <w:t>为球谐函数系数</w:t>
      </w:r>
      <w:r w:rsidR="000D29D7">
        <w:rPr>
          <w:rFonts w:hint="eastAsia"/>
        </w:rPr>
        <w:t>，</w:t>
      </w:r>
      <w:r>
        <w:rPr>
          <w:rFonts w:hint="eastAsia"/>
        </w:rPr>
        <w:t>由对应的重力场模型提供</w:t>
      </w:r>
      <w:r w:rsidR="000D29D7">
        <w:rPr>
          <w:rFonts w:hint="eastAsia"/>
        </w:rPr>
        <w:t>；下标</w:t>
      </w:r>
      <w:r w:rsidR="003D1328" w:rsidRPr="000D29D7">
        <w:rPr>
          <w:noProof/>
          <w:position w:val="-10"/>
        </w:rPr>
        <w:object w:dxaOrig="460" w:dyaOrig="260" w14:anchorId="29ED653E">
          <v:shape id="_x0000_i1081" type="#_x0000_t75" alt="" style="width:23.6pt;height:13.65pt;mso-width-percent:0;mso-height-percent:0;mso-width-percent:0;mso-height-percent:0" o:ole="">
            <v:imagedata r:id="rId132" o:title=""/>
          </v:shape>
          <o:OLEObject Type="Embed" ProgID="Equation.DSMT4" ShapeID="_x0000_i1081" DrawAspect="Content" ObjectID="_1712057396" r:id="rId133"/>
        </w:object>
      </w:r>
      <w:r w:rsidR="000D29D7">
        <w:rPr>
          <w:rFonts w:hint="eastAsia"/>
        </w:rPr>
        <w:t>则表示了重力场球谐函数模型的阶次。地球重力场模型发展至今，已经可以提供</w:t>
      </w:r>
      <w:del w:id="298" w:author="王 庆云" w:date="2022-04-18T10:37:00Z">
        <w:r w:rsidR="000D29D7" w:rsidDel="00E36C31">
          <w:rPr>
            <w:rFonts w:hint="eastAsia"/>
          </w:rPr>
          <w:delText>了</w:delText>
        </w:r>
      </w:del>
      <w:r w:rsidR="000D29D7">
        <w:rPr>
          <w:rFonts w:hint="eastAsia"/>
        </w:rPr>
        <w:t>非常完善的重力场模型</w:t>
      </w:r>
      <w:del w:id="299" w:author="王 庆云" w:date="2022-04-18T10:37:00Z">
        <w:r w:rsidR="000D29D7" w:rsidDel="00E36C31">
          <w:rPr>
            <w:rFonts w:hint="eastAsia"/>
          </w:rPr>
          <w:delText>了</w:delText>
        </w:r>
      </w:del>
      <w:r w:rsidR="000D29D7">
        <w:rPr>
          <w:rFonts w:hint="eastAsia"/>
        </w:rPr>
        <w:t>，</w:t>
      </w:r>
      <w:r w:rsidR="00EC097D">
        <w:rPr>
          <w:rFonts w:hint="eastAsia"/>
        </w:rPr>
        <w:t>阶次也达到一两千阶，不过对于导航卫星轨道确定</w:t>
      </w:r>
      <w:del w:id="300" w:author="王 庆云" w:date="2022-04-18T10:37:00Z">
        <w:r w:rsidR="00EC097D" w:rsidDel="00E36C31">
          <w:rPr>
            <w:rFonts w:hint="eastAsia"/>
          </w:rPr>
          <w:delText>中</w:delText>
        </w:r>
      </w:del>
      <w:r w:rsidR="00EC097D">
        <w:rPr>
          <w:rFonts w:hint="eastAsia"/>
        </w:rPr>
        <w:t>，采用</w:t>
      </w:r>
      <w:r w:rsidR="00EC097D">
        <w:t>12</w:t>
      </w:r>
      <w:r w:rsidR="00EC097D">
        <w:rPr>
          <w:rFonts w:hint="eastAsia"/>
        </w:rPr>
        <w:t>阶模型就</w:t>
      </w:r>
      <w:del w:id="301" w:author="王 庆云" w:date="2022-04-18T10:37:00Z">
        <w:r w:rsidR="00EC097D" w:rsidDel="00E36C31">
          <w:rPr>
            <w:rFonts w:hint="eastAsia"/>
          </w:rPr>
          <w:delText>已经可以</w:delText>
        </w:r>
      </w:del>
      <w:ins w:id="302" w:author="王 庆云" w:date="2022-04-18T10:37:00Z">
        <w:r w:rsidR="00E36C31">
          <w:rPr>
            <w:rFonts w:hint="eastAsia"/>
          </w:rPr>
          <w:t>足以</w:t>
        </w:r>
      </w:ins>
      <w:r w:rsidR="00EC097D">
        <w:rPr>
          <w:rFonts w:hint="eastAsia"/>
        </w:rPr>
        <w:t>满足轨道精度要求（袁勇强，</w:t>
      </w:r>
      <w:r w:rsidR="00EC097D">
        <w:rPr>
          <w:rFonts w:hint="eastAsia"/>
        </w:rPr>
        <w:t>2</w:t>
      </w:r>
      <w:r w:rsidR="00EC097D">
        <w:t>019</w:t>
      </w:r>
      <w:r w:rsidR="00EC097D">
        <w:rPr>
          <w:rFonts w:hint="eastAsia"/>
        </w:rPr>
        <w:t>）。这里</w:t>
      </w:r>
      <w:r w:rsidR="000E1B29">
        <w:rPr>
          <w:rFonts w:hint="eastAsia"/>
        </w:rPr>
        <w:t>引力位函数在</w:t>
      </w:r>
      <w:r w:rsidR="00EC097D">
        <w:rPr>
          <w:rFonts w:hint="eastAsia"/>
        </w:rPr>
        <w:t>具体使用中，</w:t>
      </w:r>
      <w:r w:rsidR="000E1B29">
        <w:rPr>
          <w:rFonts w:hint="eastAsia"/>
        </w:rPr>
        <w:t>需要</w:t>
      </w:r>
      <w:r w:rsidR="00EC097D">
        <w:rPr>
          <w:rFonts w:hint="eastAsia"/>
        </w:rPr>
        <w:t>求梯度以获得卫星对应所受的引力加速度，下同。</w:t>
      </w:r>
    </w:p>
    <w:p w14:paraId="06E2D7DA" w14:textId="3FFBC78F" w:rsidR="00C85551" w:rsidRDefault="00C85551" w:rsidP="00C85551">
      <w:pPr>
        <w:spacing w:before="60" w:after="60"/>
        <w:ind w:firstLineChars="0" w:firstLine="480"/>
      </w:pPr>
      <w:r>
        <w:rPr>
          <w:rFonts w:hint="eastAsia"/>
        </w:rPr>
        <w:t>3</w:t>
      </w:r>
      <w:r>
        <w:t xml:space="preserve">. </w:t>
      </w:r>
      <w:r w:rsidR="008421D1">
        <w:rPr>
          <w:rFonts w:hint="eastAsia"/>
        </w:rPr>
        <w:t>地球潮汐形变摄动力。这里地球潮汐现象包括了地球固体潮汐，海洋潮汐和</w:t>
      </w:r>
      <w:r w:rsidR="00E455C0">
        <w:rPr>
          <w:rFonts w:hint="eastAsia"/>
        </w:rPr>
        <w:t>极移</w:t>
      </w:r>
      <w:r w:rsidR="008421D1">
        <w:rPr>
          <w:rFonts w:hint="eastAsia"/>
        </w:rPr>
        <w:t>潮汐。这些潮汐现象本质上改变了地球内部物质的分布，进而引起地球引力位发生了相应的改变，最终导致了对卫星产生的相关摄动力。</w:t>
      </w:r>
      <w:r w:rsidR="000E26DB">
        <w:rPr>
          <w:rFonts w:hint="eastAsia"/>
        </w:rPr>
        <w:t>地球</w:t>
      </w:r>
      <w:r w:rsidR="00DA7098">
        <w:rPr>
          <w:rFonts w:hint="eastAsia"/>
        </w:rPr>
        <w:t>固体潮汐的引发原因主要是由于地月引力的不断变化导致地球固体物质的形状和分布发生改变，对重力场的影响通常采用了</w:t>
      </w:r>
      <w:r w:rsidR="00DA7098">
        <w:rPr>
          <w:rFonts w:hint="eastAsia"/>
        </w:rPr>
        <w:t>Wahr</w:t>
      </w:r>
      <w:r w:rsidR="00DA7098">
        <w:t xml:space="preserve"> 1980</w:t>
      </w:r>
      <w:r w:rsidR="00DA7098">
        <w:rPr>
          <w:rFonts w:hint="eastAsia"/>
        </w:rPr>
        <w:t>模型进行描述（</w:t>
      </w:r>
      <w:r w:rsidR="00DA7098">
        <w:rPr>
          <w:rFonts w:hint="eastAsia"/>
        </w:rPr>
        <w:t>Wahr</w:t>
      </w:r>
      <w:r w:rsidR="00DA7098">
        <w:rPr>
          <w:rFonts w:hint="eastAsia"/>
        </w:rPr>
        <w:t>，</w:t>
      </w:r>
      <w:r w:rsidR="00DA7098">
        <w:rPr>
          <w:rFonts w:hint="eastAsia"/>
        </w:rPr>
        <w:t>1</w:t>
      </w:r>
      <w:r w:rsidR="00DA7098">
        <w:t>981</w:t>
      </w:r>
      <w:r w:rsidR="00DA7098">
        <w:rPr>
          <w:rFonts w:hint="eastAsia"/>
        </w:rPr>
        <w:t>）。</w:t>
      </w:r>
      <w:r w:rsidR="00E455C0">
        <w:rPr>
          <w:rFonts w:hint="eastAsia"/>
        </w:rPr>
        <w:t>类似地，</w:t>
      </w:r>
      <w:r w:rsidR="00DA7098">
        <w:rPr>
          <w:rFonts w:hint="eastAsia"/>
        </w:rPr>
        <w:t>地球海洋潮汐现象</w:t>
      </w:r>
      <w:r w:rsidR="00E455C0">
        <w:rPr>
          <w:rFonts w:hint="eastAsia"/>
        </w:rPr>
        <w:t>是因地月引力引发的地球表面海水的分布改变。</w:t>
      </w:r>
      <w:del w:id="303" w:author="王 庆云" w:date="2022-04-18T10:40:00Z">
        <w:r w:rsidR="00E455C0" w:rsidDel="007C1E3C">
          <w:rPr>
            <w:rFonts w:hint="eastAsia"/>
          </w:rPr>
          <w:delText>具体</w:delText>
        </w:r>
      </w:del>
      <w:r w:rsidR="00E455C0">
        <w:rPr>
          <w:rFonts w:hint="eastAsia"/>
        </w:rPr>
        <w:t>其对地球重力场的影响可以通过模型进行修正，具体可以参见</w:t>
      </w:r>
      <w:r w:rsidR="00E455C0">
        <w:rPr>
          <w:rFonts w:hint="eastAsia"/>
        </w:rPr>
        <w:t>Eanes</w:t>
      </w:r>
      <w:r w:rsidR="00E455C0">
        <w:rPr>
          <w:rFonts w:hint="eastAsia"/>
        </w:rPr>
        <w:t>等人（</w:t>
      </w:r>
      <w:r w:rsidR="00E455C0">
        <w:rPr>
          <w:rFonts w:hint="eastAsia"/>
        </w:rPr>
        <w:t>1</w:t>
      </w:r>
      <w:r w:rsidR="00E455C0">
        <w:t>995</w:t>
      </w:r>
      <w:r w:rsidR="00E455C0">
        <w:rPr>
          <w:rFonts w:hint="eastAsia"/>
        </w:rPr>
        <w:t>）的研究。极移潮汐的现象则是由于地球自转轴发生改变引发的地球自转不均匀，进而导致地球固体质量分布发生了改变。</w:t>
      </w:r>
      <w:r w:rsidR="00C51A0A">
        <w:rPr>
          <w:rFonts w:hint="eastAsia"/>
        </w:rPr>
        <w:t>其对重力场的修正与地球极移参数密切相关，可以通过相应模型对地球引力位球谐函数模型</w:t>
      </w:r>
      <w:del w:id="304" w:author="王 庆云" w:date="2022-04-18T10:40:00Z">
        <w:r w:rsidR="00C51A0A" w:rsidDel="007C1E3C">
          <w:rPr>
            <w:rFonts w:hint="eastAsia"/>
          </w:rPr>
          <w:delText>中的</w:delText>
        </w:r>
      </w:del>
      <w:r w:rsidR="00C51A0A">
        <w:rPr>
          <w:rFonts w:hint="eastAsia"/>
        </w:rPr>
        <w:t>进行修正</w:t>
      </w:r>
      <w:r w:rsidR="00914B35">
        <w:rPr>
          <w:rFonts w:hint="eastAsia"/>
        </w:rPr>
        <w:t>（</w:t>
      </w:r>
      <w:r w:rsidR="00C51A0A">
        <w:rPr>
          <w:rFonts w:hint="eastAsia"/>
        </w:rPr>
        <w:t>Petit</w:t>
      </w:r>
      <w:r w:rsidR="00C51A0A">
        <w:t xml:space="preserve"> </w:t>
      </w:r>
      <w:r w:rsidR="00C51A0A">
        <w:rPr>
          <w:rFonts w:hint="eastAsia"/>
        </w:rPr>
        <w:t>et</w:t>
      </w:r>
      <w:r w:rsidR="00C51A0A">
        <w:t xml:space="preserve"> al. 2010</w:t>
      </w:r>
      <w:r w:rsidR="00914B35">
        <w:rPr>
          <w:rFonts w:hint="eastAsia"/>
        </w:rPr>
        <w:t>）。</w:t>
      </w:r>
    </w:p>
    <w:p w14:paraId="477F85CF" w14:textId="77777777" w:rsidR="00914B35" w:rsidRDefault="00914B35" w:rsidP="00C85551">
      <w:pPr>
        <w:spacing w:before="60" w:after="60"/>
        <w:ind w:firstLineChars="0" w:firstLine="480"/>
      </w:pPr>
      <w:r>
        <w:rPr>
          <w:rFonts w:hint="eastAsia"/>
        </w:rPr>
        <w:t>4</w:t>
      </w:r>
      <w:r>
        <w:t xml:space="preserve">. </w:t>
      </w:r>
      <w:r>
        <w:rPr>
          <w:rFonts w:hint="eastAsia"/>
        </w:rPr>
        <w:t>N</w:t>
      </w:r>
      <w:r>
        <w:rPr>
          <w:rFonts w:hint="eastAsia"/>
        </w:rPr>
        <w:t>体引力。除了受到地球的万有引力外，导航卫星在运动过程中显然还会受到来自月球、太阳及其他行星的引力作用。由于这些星体与卫星距离较远，因此可以简单地将其看作质心，从而通过牛顿万有引力公式得到其他星体对卫星所产生的摄动力加速度，具体形式如下：</w:t>
      </w:r>
    </w:p>
    <w:p w14:paraId="023D3836" w14:textId="77777777" w:rsidR="00914B35" w:rsidRDefault="00914B35" w:rsidP="00914B35">
      <w:pPr>
        <w:pStyle w:val="af1"/>
      </w:pPr>
      <w:r>
        <w:tab/>
      </w:r>
      <w:r w:rsidR="003D1328" w:rsidRPr="00914B35">
        <w:rPr>
          <w:noProof/>
          <w:position w:val="-44"/>
        </w:rPr>
        <w:object w:dxaOrig="3060" w:dyaOrig="880" w14:anchorId="16D13CD6">
          <v:shape id="_x0000_i1082" type="#_x0000_t75" alt="" style="width:153.3pt;height:44.05pt;mso-width-percent:0;mso-height-percent:0;mso-width-percent:0;mso-height-percent:0" o:ole="">
            <v:imagedata r:id="rId134" o:title=""/>
          </v:shape>
          <o:OLEObject Type="Embed" ProgID="Equation.DSMT4" ShapeID="_x0000_i1082" DrawAspect="Content" ObjectID="_1712057397" r:id="rId135"/>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r w:rsidR="00F97E2B">
        <w:fldChar w:fldCharType="begin"/>
      </w:r>
      <w:r w:rsidR="00F97E2B">
        <w:instrText xml:space="preserve"> SEQ MTChap \c \* Arabic \* MERGEFORMAT </w:instrText>
      </w:r>
      <w:r w:rsidR="00F97E2B">
        <w:fldChar w:fldCharType="separate"/>
      </w:r>
      <w:r w:rsidR="00897A40">
        <w:rPr>
          <w:noProof/>
        </w:rPr>
        <w:instrText>2</w:instrText>
      </w:r>
      <w:r w:rsidR="00F97E2B">
        <w:rPr>
          <w:noProof/>
        </w:rPr>
        <w:fldChar w:fldCharType="end"/>
      </w:r>
      <w:r w:rsidR="003746BA">
        <w:instrText>-</w:instrText>
      </w:r>
      <w:r w:rsidR="00F97E2B">
        <w:fldChar w:fldCharType="begin"/>
      </w:r>
      <w:r w:rsidR="00F97E2B">
        <w:instrText xml:space="preserve"> SEQ MTEqn \c \* Arabic \* MERGEFORMAT </w:instrText>
      </w:r>
      <w:r w:rsidR="00F97E2B">
        <w:fldChar w:fldCharType="separate"/>
      </w:r>
      <w:r w:rsidR="00897A40">
        <w:rPr>
          <w:noProof/>
        </w:rPr>
        <w:instrText>10</w:instrText>
      </w:r>
      <w:r w:rsidR="00F97E2B">
        <w:rPr>
          <w:noProof/>
        </w:rPr>
        <w:fldChar w:fldCharType="end"/>
      </w:r>
      <w:r w:rsidR="003746BA">
        <w:instrText>)</w:instrText>
      </w:r>
      <w:r w:rsidR="003746BA">
        <w:fldChar w:fldCharType="end"/>
      </w:r>
    </w:p>
    <w:p w14:paraId="01A21336" w14:textId="291E3863" w:rsidR="00914B35" w:rsidRDefault="00914B35" w:rsidP="00914B35">
      <w:pPr>
        <w:spacing w:before="60" w:after="60"/>
        <w:ind w:firstLine="480"/>
        <w:rPr>
          <w:rFonts w:hint="eastAsia"/>
        </w:rPr>
      </w:pPr>
      <w:r>
        <w:rPr>
          <w:rFonts w:hint="eastAsia"/>
        </w:rPr>
        <w:t>式中，</w:t>
      </w:r>
      <w:r w:rsidR="003D1328" w:rsidRPr="00BE0113">
        <w:rPr>
          <w:noProof/>
          <w:position w:val="-12"/>
        </w:rPr>
        <w:object w:dxaOrig="340" w:dyaOrig="360" w14:anchorId="13FE41E3">
          <v:shape id="_x0000_i1083" type="#_x0000_t75" alt="" style="width:17.4pt;height:18pt;mso-width-percent:0;mso-height-percent:0;mso-width-percent:0;mso-height-percent:0" o:ole="">
            <v:imagedata r:id="rId136" o:title=""/>
          </v:shape>
          <o:OLEObject Type="Embed" ProgID="Equation.DSMT4" ShapeID="_x0000_i1083" DrawAspect="Content" ObjectID="_1712057398" r:id="rId137"/>
        </w:object>
      </w:r>
      <w:r w:rsidR="00CC1C51">
        <w:rPr>
          <w:rFonts w:hint="eastAsia"/>
        </w:rPr>
        <w:t>表示其他星体的质量，</w:t>
      </w:r>
      <w:r w:rsidR="003D1328" w:rsidRPr="00CC1C51">
        <w:rPr>
          <w:noProof/>
          <w:position w:val="-6"/>
        </w:rPr>
        <w:object w:dxaOrig="200" w:dyaOrig="220" w14:anchorId="58C63CEC">
          <v:shape id="_x0000_i1084" type="#_x0000_t75" alt="" style="width:9.95pt;height:11.15pt;mso-width-percent:0;mso-height-percent:0;mso-width-percent:0;mso-height-percent:0" o:ole="">
            <v:imagedata r:id="rId138" o:title=""/>
          </v:shape>
          <o:OLEObject Type="Embed" ProgID="Equation.DSMT4" ShapeID="_x0000_i1084" DrawAspect="Content" ObjectID="_1712057399" r:id="rId139"/>
        </w:object>
      </w:r>
      <w:del w:id="305" w:author="王 庆云" w:date="2022-04-18T10:41:00Z">
        <w:r w:rsidR="00CC1C51" w:rsidDel="007C1E3C">
          <w:rPr>
            <w:rFonts w:hint="eastAsia"/>
          </w:rPr>
          <w:delText>位</w:delText>
        </w:r>
      </w:del>
      <w:ins w:id="306" w:author="王 庆云" w:date="2022-04-18T10:41:00Z">
        <w:r w:rsidR="007C1E3C">
          <w:rPr>
            <w:rFonts w:hint="eastAsia"/>
          </w:rPr>
          <w:t>为</w:t>
        </w:r>
      </w:ins>
      <w:r w:rsidR="00CC1C51">
        <w:rPr>
          <w:rFonts w:hint="eastAsia"/>
        </w:rPr>
        <w:t>总共考虑的星体数量，</w:t>
      </w:r>
      <w:r w:rsidR="003D1328" w:rsidRPr="00CC1C51">
        <w:rPr>
          <w:noProof/>
          <w:position w:val="-10"/>
        </w:rPr>
        <w:object w:dxaOrig="540" w:dyaOrig="380" w14:anchorId="3C25DD60">
          <v:shape id="_x0000_i1085" type="#_x0000_t75" alt="" style="width:27.3pt;height:19.25pt;mso-width-percent:0;mso-height-percent:0;mso-width-percent:0;mso-height-percent:0" o:ole="">
            <v:imagedata r:id="rId140" o:title=""/>
          </v:shape>
          <o:OLEObject Type="Embed" ProgID="Equation.DSMT4" ShapeID="_x0000_i1085" DrawAspect="Content" ObjectID="_1712057400" r:id="rId141"/>
        </w:object>
      </w:r>
      <w:r w:rsidR="00B56E67">
        <w:rPr>
          <w:rFonts w:hint="eastAsia"/>
        </w:rPr>
        <w:t>分别表示了导航卫星和其他星体在惯性坐标系的坐标向量。</w:t>
      </w:r>
      <w:ins w:id="307" w:author="郑鸿杰" w:date="2022-04-18T16:02:00Z">
        <w:r w:rsidR="0020697B">
          <w:tab/>
        </w:r>
      </w:ins>
    </w:p>
    <w:p w14:paraId="41C7BCCF" w14:textId="101721B7" w:rsidR="00235302" w:rsidRDefault="004B3B43" w:rsidP="00914B35">
      <w:pPr>
        <w:spacing w:before="60" w:after="60"/>
        <w:ind w:firstLine="480"/>
      </w:pPr>
      <w:r>
        <w:t xml:space="preserve">5. </w:t>
      </w:r>
      <w:r w:rsidR="009C4136">
        <w:rPr>
          <w:rFonts w:hint="eastAsia"/>
        </w:rPr>
        <w:t>太阳光压摄动力。当太阳光照射在卫星太阳能帆板以及卫星星体表面上的时候，会对卫星产生相应的摄动力</w:t>
      </w:r>
      <w:r w:rsidR="00DB2EF0">
        <w:rPr>
          <w:rFonts w:hint="eastAsia"/>
        </w:rPr>
        <w:t>。其</w:t>
      </w:r>
      <w:r w:rsidR="008B41D8">
        <w:rPr>
          <w:rFonts w:hint="eastAsia"/>
        </w:rPr>
        <w:t>摄动力大小</w:t>
      </w:r>
      <w:r w:rsidR="00DB2EF0">
        <w:rPr>
          <w:rFonts w:hint="eastAsia"/>
        </w:rPr>
        <w:t>与太阳光具体的照射方向，卫星星体表面及太阳帆板的材料特性，具体的受照面积以及受照强度</w:t>
      </w:r>
      <w:r w:rsidR="008B41D8">
        <w:rPr>
          <w:rFonts w:hint="eastAsia"/>
        </w:rPr>
        <w:t>等众多因素相关，因此</w:t>
      </w:r>
      <w:r w:rsidR="00924F17">
        <w:rPr>
          <w:rFonts w:hint="eastAsia"/>
        </w:rPr>
        <w:t>较难以对其精确衡量。同时太阳光压摄动力</w:t>
      </w:r>
      <w:r w:rsidR="00E84189">
        <w:rPr>
          <w:rFonts w:hint="eastAsia"/>
        </w:rPr>
        <w:t>又是卫星所受非保守力模型中占主要量级的摄动力，因此在导航卫星精密轨道确定中是重点的研究内容。许多国内外专家学者都对太阳光压的</w:t>
      </w:r>
      <w:r w:rsidR="00E84189">
        <w:rPr>
          <w:rFonts w:hint="eastAsia"/>
        </w:rPr>
        <w:lastRenderedPageBreak/>
        <w:t>摄动力建模做出了许多深入研究，根据</w:t>
      </w:r>
      <w:r w:rsidR="00144946">
        <w:rPr>
          <w:rFonts w:hint="eastAsia"/>
        </w:rPr>
        <w:t>模型特点，目前已有的太阳光压模型大致可以分为以下三类：分析型，经验型和半分析半经验型</w:t>
      </w:r>
      <w:r w:rsidR="00235302">
        <w:rPr>
          <w:rFonts w:hint="eastAsia"/>
        </w:rPr>
        <w:t>。分析型模型的通常思路是利用精确的卫星建造信息（如几何尺寸，星体表面材料的光学特性参数等），从而根据实际的物理作用规律构建出相应的光压模型。具体有如下一些代表性的分析型光压模型：</w:t>
      </w:r>
      <w:r w:rsidR="00235302">
        <w:rPr>
          <w:rFonts w:hint="eastAsia"/>
        </w:rPr>
        <w:t>Cannonball</w:t>
      </w:r>
      <w:r w:rsidR="00235302">
        <w:rPr>
          <w:rFonts w:hint="eastAsia"/>
        </w:rPr>
        <w:t>模型（</w:t>
      </w:r>
      <w:r w:rsidR="00235302">
        <w:rPr>
          <w:rFonts w:hint="eastAsia"/>
        </w:rPr>
        <w:t>Marshall</w:t>
      </w:r>
      <w:r w:rsidR="00235302">
        <w:t xml:space="preserve"> </w:t>
      </w:r>
      <w:r w:rsidR="00235302">
        <w:rPr>
          <w:rFonts w:hint="eastAsia"/>
        </w:rPr>
        <w:t>et</w:t>
      </w:r>
      <w:r w:rsidR="00235302">
        <w:t xml:space="preserve"> al. 199</w:t>
      </w:r>
      <w:r w:rsidR="00A77810">
        <w:t>4</w:t>
      </w:r>
      <w:r w:rsidR="00235302">
        <w:rPr>
          <w:rFonts w:hint="eastAsia"/>
        </w:rPr>
        <w:t>），</w:t>
      </w:r>
      <w:r w:rsidR="00235302">
        <w:rPr>
          <w:rFonts w:hint="eastAsia"/>
        </w:rPr>
        <w:t>UCL</w:t>
      </w:r>
      <w:r w:rsidR="00235302">
        <w:rPr>
          <w:rFonts w:hint="eastAsia"/>
        </w:rPr>
        <w:t>模型（</w:t>
      </w:r>
      <w:r w:rsidR="00235302">
        <w:rPr>
          <w:rFonts w:hint="eastAsia"/>
        </w:rPr>
        <w:t>Ziebart</w:t>
      </w:r>
      <w:r w:rsidR="00235302">
        <w:t xml:space="preserve"> </w:t>
      </w:r>
      <w:r w:rsidR="00235302">
        <w:rPr>
          <w:rFonts w:hint="eastAsia"/>
        </w:rPr>
        <w:t>et</w:t>
      </w:r>
      <w:r w:rsidR="00235302">
        <w:t xml:space="preserve"> al.</w:t>
      </w:r>
      <w:r w:rsidR="00235302">
        <w:rPr>
          <w:rFonts w:hint="eastAsia"/>
        </w:rPr>
        <w:t>,</w:t>
      </w:r>
      <w:r w:rsidR="00235302">
        <w:t xml:space="preserve"> 2004</w:t>
      </w:r>
      <w:r w:rsidR="00235302">
        <w:rPr>
          <w:rFonts w:hint="eastAsia"/>
        </w:rPr>
        <w:t>），</w:t>
      </w:r>
      <w:r w:rsidR="00235302">
        <w:rPr>
          <w:rFonts w:hint="eastAsia"/>
        </w:rPr>
        <w:t>Rock</w:t>
      </w:r>
      <w:r w:rsidR="00235302">
        <w:rPr>
          <w:rFonts w:hint="eastAsia"/>
        </w:rPr>
        <w:t>模型（</w:t>
      </w:r>
      <w:r w:rsidR="00235302">
        <w:t>Filegel et al., 1996</w:t>
      </w:r>
      <w:r w:rsidR="00235302">
        <w:rPr>
          <w:rFonts w:hint="eastAsia"/>
        </w:rPr>
        <w:t>）。经验</w:t>
      </w:r>
      <w:ins w:id="308" w:author="王 庆云" w:date="2022-04-18T10:45:00Z">
        <w:r w:rsidR="008A447B">
          <w:rPr>
            <w:rFonts w:hint="eastAsia"/>
          </w:rPr>
          <w:t>型</w:t>
        </w:r>
      </w:ins>
      <w:del w:id="309" w:author="王 庆云" w:date="2022-04-18T10:45:00Z">
        <w:r w:rsidR="00235302" w:rsidDel="008A447B">
          <w:rPr>
            <w:rFonts w:hint="eastAsia"/>
          </w:rPr>
          <w:delText>性</w:delText>
        </w:r>
      </w:del>
      <w:r w:rsidR="00235302">
        <w:rPr>
          <w:rFonts w:hint="eastAsia"/>
        </w:rPr>
        <w:t>模型的思路则</w:t>
      </w:r>
      <w:r w:rsidR="00B31BC0">
        <w:rPr>
          <w:rFonts w:hint="eastAsia"/>
        </w:rPr>
        <w:t>是通过对大量的</w:t>
      </w:r>
      <w:del w:id="310" w:author="王 庆云" w:date="2022-04-18T10:44:00Z">
        <w:r w:rsidR="00B31BC0" w:rsidDel="008A447B">
          <w:rPr>
            <w:rFonts w:hint="eastAsia"/>
          </w:rPr>
          <w:delText>时候</w:delText>
        </w:r>
      </w:del>
      <w:ins w:id="311" w:author="王 庆云" w:date="2022-04-18T10:44:00Z">
        <w:r w:rsidR="008A447B">
          <w:rPr>
            <w:rFonts w:hint="eastAsia"/>
          </w:rPr>
          <w:t>事后</w:t>
        </w:r>
      </w:ins>
      <w:r w:rsidR="00B31BC0">
        <w:rPr>
          <w:rFonts w:hint="eastAsia"/>
        </w:rPr>
        <w:t>定轨数据进行分析拟合，从而构建相应的光压模型。这类光压模型中的参数没有实际的物理含义，只是对卫星所受太阳光压力进行最优拟合，也因此基于该模型的轨道精度普遍较高。这里列举一些常见的经验</w:t>
      </w:r>
      <w:ins w:id="312" w:author="王 庆云" w:date="2022-04-18T10:45:00Z">
        <w:r w:rsidR="008A447B">
          <w:rPr>
            <w:rFonts w:hint="eastAsia"/>
          </w:rPr>
          <w:t>型</w:t>
        </w:r>
      </w:ins>
      <w:del w:id="313" w:author="王 庆云" w:date="2022-04-18T10:45:00Z">
        <w:r w:rsidR="00B31BC0" w:rsidDel="008A447B">
          <w:rPr>
            <w:rFonts w:hint="eastAsia"/>
          </w:rPr>
          <w:delText>性</w:delText>
        </w:r>
      </w:del>
      <w:r w:rsidR="00B31BC0">
        <w:rPr>
          <w:rFonts w:hint="eastAsia"/>
        </w:rPr>
        <w:t>光压模型：</w:t>
      </w:r>
      <w:r w:rsidR="00B31BC0">
        <w:rPr>
          <w:rFonts w:hint="eastAsia"/>
        </w:rPr>
        <w:t>Colombo</w:t>
      </w:r>
      <w:r w:rsidR="00B31BC0">
        <w:rPr>
          <w:rFonts w:hint="eastAsia"/>
        </w:rPr>
        <w:t>模型（</w:t>
      </w:r>
      <w:r w:rsidR="00B31BC0">
        <w:rPr>
          <w:rFonts w:hint="eastAsia"/>
        </w:rPr>
        <w:t>Colombo</w:t>
      </w:r>
      <w:r w:rsidR="00B31BC0">
        <w:rPr>
          <w:rFonts w:hint="eastAsia"/>
        </w:rPr>
        <w:t>，</w:t>
      </w:r>
      <w:r w:rsidR="00B31BC0">
        <w:t>1989</w:t>
      </w:r>
      <w:r w:rsidR="00B31BC0">
        <w:rPr>
          <w:rFonts w:hint="eastAsia"/>
        </w:rPr>
        <w:t>），</w:t>
      </w:r>
      <w:r w:rsidR="00B31BC0">
        <w:rPr>
          <w:rFonts w:hint="eastAsia"/>
        </w:rPr>
        <w:t>CODE</w:t>
      </w:r>
      <w:r w:rsidR="00B31BC0">
        <w:rPr>
          <w:rFonts w:hint="eastAsia"/>
        </w:rPr>
        <w:t>分析中心建立的</w:t>
      </w:r>
      <w:r w:rsidR="00B31BC0">
        <w:rPr>
          <w:rFonts w:hint="eastAsia"/>
        </w:rPr>
        <w:t>ECOM</w:t>
      </w:r>
      <w:r w:rsidR="00B31BC0">
        <w:rPr>
          <w:rFonts w:hint="eastAsia"/>
        </w:rPr>
        <w:t>模型（</w:t>
      </w:r>
      <w:r w:rsidR="00B31BC0">
        <w:rPr>
          <w:rFonts w:hint="eastAsia"/>
        </w:rPr>
        <w:t>Beutler</w:t>
      </w:r>
      <w:r w:rsidR="00B31BC0">
        <w:t xml:space="preserve"> </w:t>
      </w:r>
      <w:r w:rsidR="00B31BC0">
        <w:rPr>
          <w:rFonts w:hint="eastAsia"/>
        </w:rPr>
        <w:t>et</w:t>
      </w:r>
      <w:r w:rsidR="00B31BC0">
        <w:t xml:space="preserve"> al., 1994</w:t>
      </w:r>
      <w:r w:rsidR="00B31BC0">
        <w:rPr>
          <w:rFonts w:hint="eastAsia"/>
        </w:rPr>
        <w:t>），以及后来的</w:t>
      </w:r>
      <w:r w:rsidR="00B31BC0">
        <w:rPr>
          <w:rFonts w:hint="eastAsia"/>
        </w:rPr>
        <w:t>ECOM</w:t>
      </w:r>
      <w:r w:rsidR="00B31BC0">
        <w:t>2</w:t>
      </w:r>
      <w:r w:rsidR="00B31BC0">
        <w:rPr>
          <w:rFonts w:hint="eastAsia"/>
        </w:rPr>
        <w:t>模型（</w:t>
      </w:r>
      <w:r w:rsidR="00B31BC0">
        <w:rPr>
          <w:rFonts w:hint="eastAsia"/>
        </w:rPr>
        <w:t>Arnold</w:t>
      </w:r>
      <w:r w:rsidR="00B31BC0">
        <w:t xml:space="preserve"> </w:t>
      </w:r>
      <w:r w:rsidR="00B31BC0">
        <w:rPr>
          <w:rFonts w:hint="eastAsia"/>
        </w:rPr>
        <w:t>et</w:t>
      </w:r>
      <w:r w:rsidR="00B31BC0">
        <w:t xml:space="preserve"> al., 2015</w:t>
      </w:r>
      <w:r w:rsidR="00B31BC0">
        <w:rPr>
          <w:rFonts w:hint="eastAsia"/>
        </w:rPr>
        <w:t>）。半</w:t>
      </w:r>
      <w:r w:rsidR="00336864">
        <w:rPr>
          <w:rFonts w:hint="eastAsia"/>
        </w:rPr>
        <w:t>分析半经验</w:t>
      </w:r>
      <w:ins w:id="314" w:author="王 庆云" w:date="2022-04-18T10:45:00Z">
        <w:r w:rsidR="008A447B">
          <w:rPr>
            <w:rFonts w:hint="eastAsia"/>
          </w:rPr>
          <w:t>型</w:t>
        </w:r>
      </w:ins>
      <w:del w:id="315" w:author="王 庆云" w:date="2022-04-18T10:45:00Z">
        <w:r w:rsidR="00336864" w:rsidDel="008A447B">
          <w:rPr>
            <w:rFonts w:hint="eastAsia"/>
          </w:rPr>
          <w:delText>性</w:delText>
        </w:r>
      </w:del>
      <w:r w:rsidR="00336864">
        <w:rPr>
          <w:rFonts w:hint="eastAsia"/>
        </w:rPr>
        <w:t>模型则介于上述两者模型之间，即从卫星实际信息出发，构造了含有实际物理意义的模型参数，</w:t>
      </w:r>
      <w:ins w:id="316" w:author="王 庆云" w:date="2022-04-18T10:45:00Z">
        <w:r w:rsidR="008A447B">
          <w:rPr>
            <w:rFonts w:hint="eastAsia"/>
          </w:rPr>
          <w:t>同时</w:t>
        </w:r>
      </w:ins>
      <w:r w:rsidR="00336864">
        <w:rPr>
          <w:rFonts w:hint="eastAsia"/>
        </w:rPr>
        <w:t>又具备较高</w:t>
      </w:r>
      <w:del w:id="317" w:author="王 庆云" w:date="2022-04-18T10:45:00Z">
        <w:r w:rsidR="00336864" w:rsidDel="008A447B">
          <w:rPr>
            <w:rFonts w:hint="eastAsia"/>
          </w:rPr>
          <w:delText>地</w:delText>
        </w:r>
      </w:del>
      <w:ins w:id="318" w:author="王 庆云" w:date="2022-04-18T10:45:00Z">
        <w:r w:rsidR="008A447B">
          <w:rPr>
            <w:rFonts w:hint="eastAsia"/>
          </w:rPr>
          <w:t>的</w:t>
        </w:r>
      </w:ins>
      <w:r w:rsidR="00336864">
        <w:rPr>
          <w:rFonts w:hint="eastAsia"/>
        </w:rPr>
        <w:t>模型精度，其典型代表模型</w:t>
      </w:r>
      <w:del w:id="319" w:author="王 庆云" w:date="2022-04-18T10:46:00Z">
        <w:r w:rsidR="00336864" w:rsidDel="008A447B">
          <w:rPr>
            <w:rFonts w:hint="eastAsia"/>
          </w:rPr>
          <w:delText>即</w:delText>
        </w:r>
      </w:del>
      <w:r w:rsidR="00336864">
        <w:rPr>
          <w:rFonts w:hint="eastAsia"/>
        </w:rPr>
        <w:t>是</w:t>
      </w:r>
      <w:r w:rsidR="00336864">
        <w:rPr>
          <w:rFonts w:hint="eastAsia"/>
        </w:rPr>
        <w:t>Adjustable</w:t>
      </w:r>
      <w:r w:rsidR="00336864">
        <w:t xml:space="preserve"> </w:t>
      </w:r>
      <w:r w:rsidR="00336864">
        <w:rPr>
          <w:rFonts w:hint="eastAsia"/>
        </w:rPr>
        <w:t>Box</w:t>
      </w:r>
      <w:r w:rsidR="00336864">
        <w:t>-</w:t>
      </w:r>
      <w:r w:rsidR="00336864">
        <w:rPr>
          <w:rFonts w:hint="eastAsia"/>
        </w:rPr>
        <w:t>Wing</w:t>
      </w:r>
      <w:r w:rsidR="00336864">
        <w:rPr>
          <w:rFonts w:hint="eastAsia"/>
        </w:rPr>
        <w:t>模型（</w:t>
      </w:r>
      <w:r w:rsidR="00336864" w:rsidRPr="00336864">
        <w:rPr>
          <w:rFonts w:hint="eastAsia"/>
        </w:rPr>
        <w:t xml:space="preserve">Rodriguez-Solano </w:t>
      </w:r>
      <w:r w:rsidR="00336864">
        <w:rPr>
          <w:rFonts w:hint="eastAsia"/>
        </w:rPr>
        <w:t>e</w:t>
      </w:r>
      <w:r w:rsidR="00336864">
        <w:t xml:space="preserve"> al.,</w:t>
      </w:r>
      <w:r w:rsidR="00336864" w:rsidRPr="00336864">
        <w:rPr>
          <w:rFonts w:hint="eastAsia"/>
        </w:rPr>
        <w:t xml:space="preserve"> 2012</w:t>
      </w:r>
      <w:r w:rsidR="00336864">
        <w:rPr>
          <w:rFonts w:hint="eastAsia"/>
        </w:rPr>
        <w:t>）。</w:t>
      </w:r>
    </w:p>
    <w:p w14:paraId="26A338E5" w14:textId="6D1F217F" w:rsidR="00336864" w:rsidRDefault="00336864" w:rsidP="00914B35">
      <w:pPr>
        <w:spacing w:before="60" w:after="60"/>
        <w:ind w:firstLine="480"/>
        <w:rPr>
          <w:rFonts w:hint="eastAsia"/>
        </w:rPr>
      </w:pPr>
      <w:r>
        <w:t xml:space="preserve">6. </w:t>
      </w:r>
      <w:r w:rsidR="00CA6503">
        <w:rPr>
          <w:rFonts w:hint="eastAsia"/>
        </w:rPr>
        <w:t>地球</w:t>
      </w:r>
      <w:r>
        <w:rPr>
          <w:rFonts w:hint="eastAsia"/>
        </w:rPr>
        <w:t>返照热辐射。由于地球在受到太阳照射后，会将</w:t>
      </w:r>
      <w:del w:id="320" w:author="王 庆云" w:date="2022-04-18T10:47:00Z">
        <w:r w:rsidDel="008A447B">
          <w:rPr>
            <w:rFonts w:hint="eastAsia"/>
          </w:rPr>
          <w:delText>其</w:delText>
        </w:r>
      </w:del>
      <w:r>
        <w:rPr>
          <w:rFonts w:hint="eastAsia"/>
        </w:rPr>
        <w:t>一部分的太阳光辐射以及红外线辐射反射出地球，从而会对在轨运行的导航卫星产生摄动力影响。</w:t>
      </w:r>
      <w:r w:rsidR="00CA6503">
        <w:rPr>
          <w:rFonts w:hint="eastAsia"/>
        </w:rPr>
        <w:t>其摄动力大小量级约为太阳光压的</w:t>
      </w:r>
      <w:r w:rsidR="00CA6503">
        <w:t>10%</w:t>
      </w:r>
      <w:r w:rsidR="00CA6503">
        <w:rPr>
          <w:rFonts w:hint="eastAsia"/>
        </w:rPr>
        <w:t>（</w:t>
      </w:r>
      <w:r w:rsidR="00CA6503">
        <w:rPr>
          <w:rFonts w:hint="eastAsia"/>
        </w:rPr>
        <w:t>Adhya et</w:t>
      </w:r>
      <w:r w:rsidR="00CA6503">
        <w:t xml:space="preserve"> al.</w:t>
      </w:r>
      <w:r w:rsidR="00CA6503">
        <w:rPr>
          <w:rFonts w:hint="eastAsia"/>
        </w:rPr>
        <w:t>，</w:t>
      </w:r>
      <w:r w:rsidR="00CA6503">
        <w:t>2015</w:t>
      </w:r>
      <w:r w:rsidR="00CA6503">
        <w:rPr>
          <w:rFonts w:hint="eastAsia"/>
        </w:rPr>
        <w:t>），因此需要在导航卫星精密轨道确定中考虑这一部分的影响。考虑到地球表面物质构成的复杂性，因此通常需要对地球表面进行分块处理，最后再统一计算得到对卫星的摄动力影响。具体的地球返照热辐射模型的构建可以参考</w:t>
      </w:r>
      <w:r w:rsidR="00CA6503">
        <w:rPr>
          <w:rFonts w:hint="eastAsia"/>
        </w:rPr>
        <w:t>Rodriguez</w:t>
      </w:r>
      <w:r w:rsidR="00CA6503">
        <w:t>-</w:t>
      </w:r>
      <w:r w:rsidR="00CA6503">
        <w:rPr>
          <w:rFonts w:hint="eastAsia"/>
        </w:rPr>
        <w:t>Solano</w:t>
      </w:r>
      <w:r w:rsidR="00CA6503">
        <w:rPr>
          <w:rFonts w:hint="eastAsia"/>
        </w:rPr>
        <w:t>等（</w:t>
      </w:r>
      <w:r w:rsidR="00CA6503">
        <w:rPr>
          <w:rFonts w:hint="eastAsia"/>
        </w:rPr>
        <w:t>2</w:t>
      </w:r>
      <w:r w:rsidR="00CA6503">
        <w:t>01</w:t>
      </w:r>
      <w:r w:rsidR="00F06BAA">
        <w:t>2</w:t>
      </w:r>
      <w:r w:rsidR="00CA6503">
        <w:rPr>
          <w:rFonts w:hint="eastAsia"/>
        </w:rPr>
        <w:t>）</w:t>
      </w:r>
      <w:r w:rsidR="00F06BAA">
        <w:rPr>
          <w:rFonts w:hint="eastAsia"/>
        </w:rPr>
        <w:t>的</w:t>
      </w:r>
      <w:r w:rsidR="00CA6503">
        <w:rPr>
          <w:rFonts w:hint="eastAsia"/>
        </w:rPr>
        <w:t>相关研究。</w:t>
      </w:r>
      <w:bookmarkStart w:id="321" w:name="_GoBack"/>
      <w:bookmarkEnd w:id="321"/>
    </w:p>
    <w:p w14:paraId="5ECA7EE8" w14:textId="2608E35E" w:rsidR="00CA6503" w:rsidRDefault="00CA6503" w:rsidP="00914B35">
      <w:pPr>
        <w:spacing w:before="60" w:after="60"/>
        <w:ind w:firstLine="480"/>
      </w:pPr>
      <w:r>
        <w:t xml:space="preserve">7. </w:t>
      </w:r>
      <w:r w:rsidR="006F2133">
        <w:rPr>
          <w:rFonts w:hint="eastAsia"/>
        </w:rPr>
        <w:t>卫星天线推力。由于卫星天线始终朝向地球地心方向持续不断的发射</w:t>
      </w:r>
      <w:r w:rsidR="006F2133">
        <w:rPr>
          <w:rFonts w:hint="eastAsia"/>
        </w:rPr>
        <w:t>GNSS</w:t>
      </w:r>
      <w:r w:rsidR="006F2133">
        <w:rPr>
          <w:rFonts w:hint="eastAsia"/>
        </w:rPr>
        <w:t>信号，因此卫星天线本身根据牛顿第三定律将受到一个与信号发射方向相反的作用力。其作用力大小与信号发射功率以及发射方向相关</w:t>
      </w:r>
      <w:del w:id="322" w:author="王 庆云" w:date="2022-04-18T10:48:00Z">
        <w:r w:rsidR="006F2133" w:rsidDel="008A447B">
          <w:rPr>
            <w:rFonts w:hint="eastAsia"/>
          </w:rPr>
          <w:delText>。</w:delText>
        </w:r>
      </w:del>
      <w:ins w:id="323" w:author="王 庆云" w:date="2022-04-18T10:48:00Z">
        <w:r w:rsidR="008A447B">
          <w:rPr>
            <w:rFonts w:hint="eastAsia"/>
          </w:rPr>
          <w:t>，</w:t>
        </w:r>
      </w:ins>
      <w:r w:rsidR="006F2133">
        <w:rPr>
          <w:rFonts w:hint="eastAsia"/>
        </w:rPr>
        <w:t>具体的</w:t>
      </w:r>
      <w:r w:rsidR="00334B81">
        <w:rPr>
          <w:rFonts w:hint="eastAsia"/>
        </w:rPr>
        <w:t>摄动力模型如下所示：</w:t>
      </w:r>
    </w:p>
    <w:p w14:paraId="197382B2" w14:textId="77777777" w:rsidR="00334B81" w:rsidRDefault="00334B81" w:rsidP="00334B81">
      <w:pPr>
        <w:pStyle w:val="af1"/>
      </w:pPr>
      <w:r>
        <w:tab/>
      </w:r>
      <w:r w:rsidR="003D1328" w:rsidRPr="00334B81">
        <w:rPr>
          <w:noProof/>
          <w:position w:val="-40"/>
        </w:rPr>
        <w:object w:dxaOrig="1400" w:dyaOrig="840" w14:anchorId="2021D67D">
          <v:shape id="_x0000_i1086" type="#_x0000_t75" alt="" style="width:70.15pt;height:42.2pt;mso-width-percent:0;mso-height-percent:0;mso-width-percent:0;mso-height-percent:0" o:ole="">
            <v:imagedata r:id="rId142" o:title=""/>
          </v:shape>
          <o:OLEObject Type="Embed" ProgID="Equation.DSMT4" ShapeID="_x0000_i1086" DrawAspect="Content" ObjectID="_1712057401" r:id="rId143"/>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r w:rsidR="00F97E2B">
        <w:fldChar w:fldCharType="begin"/>
      </w:r>
      <w:r w:rsidR="00F97E2B">
        <w:instrText xml:space="preserve"> SEQ MTChap \c \* Arabic \* MERGEFORMAT </w:instrText>
      </w:r>
      <w:r w:rsidR="00F97E2B">
        <w:fldChar w:fldCharType="separate"/>
      </w:r>
      <w:r w:rsidR="00897A40">
        <w:rPr>
          <w:noProof/>
        </w:rPr>
        <w:instrText>2</w:instrText>
      </w:r>
      <w:r w:rsidR="00F97E2B">
        <w:rPr>
          <w:noProof/>
        </w:rPr>
        <w:fldChar w:fldCharType="end"/>
      </w:r>
      <w:r w:rsidR="003746BA">
        <w:instrText>-</w:instrText>
      </w:r>
      <w:r w:rsidR="00F97E2B">
        <w:fldChar w:fldCharType="begin"/>
      </w:r>
      <w:r w:rsidR="00F97E2B">
        <w:instrText xml:space="preserve"> SEQ MTEqn \c \* Arabic \* MERGEFORMAT </w:instrText>
      </w:r>
      <w:r w:rsidR="00F97E2B">
        <w:fldChar w:fldCharType="separate"/>
      </w:r>
      <w:r w:rsidR="00897A40">
        <w:rPr>
          <w:noProof/>
        </w:rPr>
        <w:instrText>11</w:instrText>
      </w:r>
      <w:r w:rsidR="00F97E2B">
        <w:rPr>
          <w:noProof/>
        </w:rPr>
        <w:fldChar w:fldCharType="end"/>
      </w:r>
      <w:r w:rsidR="003746BA">
        <w:instrText>)</w:instrText>
      </w:r>
      <w:r w:rsidR="003746BA">
        <w:fldChar w:fldCharType="end"/>
      </w:r>
    </w:p>
    <w:p w14:paraId="7F69962A" w14:textId="6F424C02" w:rsidR="009C4136" w:rsidRPr="00914B35" w:rsidRDefault="00334B81" w:rsidP="00914B35">
      <w:pPr>
        <w:spacing w:before="60" w:after="60"/>
        <w:ind w:firstLine="480"/>
      </w:pPr>
      <w:r>
        <w:rPr>
          <w:rFonts w:hint="eastAsia"/>
        </w:rPr>
        <w:t>式中，</w:t>
      </w:r>
      <w:r w:rsidR="003D1328" w:rsidRPr="00BE0113">
        <w:rPr>
          <w:noProof/>
          <w:position w:val="-4"/>
        </w:rPr>
        <w:object w:dxaOrig="240" w:dyaOrig="260" w14:anchorId="26FC95B3">
          <v:shape id="_x0000_i1087" type="#_x0000_t75" alt="" style="width:11.8pt;height:13.65pt;mso-width-percent:0;mso-height-percent:0;mso-width-percent:0;mso-height-percent:0" o:ole="">
            <v:imagedata r:id="rId144" o:title=""/>
          </v:shape>
          <o:OLEObject Type="Embed" ProgID="Equation.DSMT4" ShapeID="_x0000_i1087" DrawAspect="Content" ObjectID="_1712057402" r:id="rId145"/>
        </w:object>
      </w:r>
      <w:del w:id="324" w:author="王 庆云" w:date="2022-04-18T10:48:00Z">
        <w:r w:rsidDel="008A447B">
          <w:rPr>
            <w:rFonts w:hint="eastAsia"/>
          </w:rPr>
          <w:delText>位</w:delText>
        </w:r>
      </w:del>
      <w:ins w:id="325" w:author="王 庆云" w:date="2022-04-18T10:48:00Z">
        <w:r w:rsidR="008A447B">
          <w:rPr>
            <w:rFonts w:hint="eastAsia"/>
          </w:rPr>
          <w:t>为</w:t>
        </w:r>
      </w:ins>
      <w:r>
        <w:rPr>
          <w:rFonts w:hint="eastAsia"/>
        </w:rPr>
        <w:t>信号发射功率，</w:t>
      </w:r>
      <w:r w:rsidR="003D1328" w:rsidRPr="00334B81">
        <w:rPr>
          <w:noProof/>
          <w:position w:val="-6"/>
        </w:rPr>
        <w:object w:dxaOrig="180" w:dyaOrig="220" w14:anchorId="722D0B6F">
          <v:shape id="_x0000_i1088" type="#_x0000_t75" alt="" style="width:9.3pt;height:11.15pt;mso-width-percent:0;mso-height-percent:0;mso-width-percent:0;mso-height-percent:0" o:ole="">
            <v:imagedata r:id="rId146" o:title=""/>
          </v:shape>
          <o:OLEObject Type="Embed" ProgID="Equation.DSMT4" ShapeID="_x0000_i1088" DrawAspect="Content" ObjectID="_1712057403" r:id="rId147"/>
        </w:object>
      </w:r>
      <w:del w:id="326" w:author="王 庆云" w:date="2022-04-18T10:48:00Z">
        <w:r w:rsidDel="008A447B">
          <w:rPr>
            <w:rFonts w:hint="eastAsia"/>
          </w:rPr>
          <w:delText>位</w:delText>
        </w:r>
      </w:del>
      <w:ins w:id="327" w:author="王 庆云" w:date="2022-04-18T10:48:00Z">
        <w:r w:rsidR="008A447B">
          <w:rPr>
            <w:rFonts w:hint="eastAsia"/>
          </w:rPr>
          <w:t>为</w:t>
        </w:r>
      </w:ins>
      <w:r>
        <w:rPr>
          <w:rFonts w:hint="eastAsia"/>
        </w:rPr>
        <w:t>光速，</w:t>
      </w:r>
      <w:r w:rsidR="003D1328" w:rsidRPr="00BE0113">
        <w:rPr>
          <w:noProof/>
          <w:position w:val="-4"/>
        </w:rPr>
        <w:object w:dxaOrig="240" w:dyaOrig="320" w14:anchorId="51D4EB8A">
          <v:shape id="_x0000_i1089" type="#_x0000_t75" alt="" style="width:11.8pt;height:17.4pt;mso-width-percent:0;mso-height-percent:0;mso-width-percent:0;mso-height-percent:0" o:ole="">
            <v:imagedata r:id="rId148" o:title=""/>
          </v:shape>
          <o:OLEObject Type="Embed" ProgID="Equation.DSMT4" ShapeID="_x0000_i1089" DrawAspect="Content" ObjectID="_1712057404" r:id="rId149"/>
        </w:object>
      </w:r>
      <w:del w:id="328" w:author="王 庆云" w:date="2022-04-18T10:48:00Z">
        <w:r w:rsidDel="008A447B">
          <w:rPr>
            <w:rFonts w:hint="eastAsia"/>
          </w:rPr>
          <w:delText>位</w:delText>
        </w:r>
      </w:del>
      <w:ins w:id="329" w:author="王 庆云" w:date="2022-04-18T10:48:00Z">
        <w:r w:rsidR="008A447B">
          <w:rPr>
            <w:rFonts w:hint="eastAsia"/>
          </w:rPr>
          <w:t>为</w:t>
        </w:r>
      </w:ins>
      <w:r>
        <w:rPr>
          <w:rFonts w:hint="eastAsia"/>
        </w:rPr>
        <w:t>卫星位置向量。</w:t>
      </w:r>
    </w:p>
    <w:p w14:paraId="10B2CF9C" w14:textId="77777777" w:rsidR="00AA32E4" w:rsidRDefault="00AA32E4" w:rsidP="00596A6E">
      <w:pPr>
        <w:pStyle w:val="2"/>
      </w:pPr>
      <w:bookmarkStart w:id="330" w:name="_Toc101082647"/>
      <w:r>
        <w:rPr>
          <w:rFonts w:hint="eastAsia"/>
        </w:rPr>
        <w:t>参数估计方法</w:t>
      </w:r>
      <w:bookmarkEnd w:id="330"/>
    </w:p>
    <w:p w14:paraId="36D33B03" w14:textId="4C7DFC3A" w:rsidR="00CF69DF" w:rsidRDefault="008E04CD" w:rsidP="00AA32E4">
      <w:pPr>
        <w:spacing w:before="60" w:after="60"/>
        <w:ind w:firstLine="480"/>
      </w:pPr>
      <w:r>
        <w:rPr>
          <w:rFonts w:hint="eastAsia"/>
        </w:rPr>
        <w:t>高精度</w:t>
      </w:r>
      <w:r>
        <w:rPr>
          <w:rFonts w:hint="eastAsia"/>
        </w:rPr>
        <w:t>GNSS</w:t>
      </w:r>
      <w:r>
        <w:rPr>
          <w:rFonts w:hint="eastAsia"/>
        </w:rPr>
        <w:t>数据处理问题</w:t>
      </w:r>
      <w:r w:rsidR="00936D0F">
        <w:rPr>
          <w:rFonts w:hint="eastAsia"/>
        </w:rPr>
        <w:t>归结到最后是需要在具有观测噪声的观测量中，</w:t>
      </w:r>
      <w:r w:rsidR="00A87520">
        <w:rPr>
          <w:rFonts w:hint="eastAsia"/>
        </w:rPr>
        <w:t>基于某种最优准则，求解出</w:t>
      </w:r>
      <w:r w:rsidR="003D22C2">
        <w:rPr>
          <w:rFonts w:hint="eastAsia"/>
        </w:rPr>
        <w:t>所构建观测</w:t>
      </w:r>
      <w:r w:rsidR="003D22C2">
        <w:rPr>
          <w:rFonts w:hint="eastAsia"/>
        </w:rPr>
        <w:t>/</w:t>
      </w:r>
      <w:r w:rsidR="003D22C2">
        <w:rPr>
          <w:rFonts w:hint="eastAsia"/>
        </w:rPr>
        <w:t>运动</w:t>
      </w:r>
      <w:r w:rsidR="00A87520">
        <w:rPr>
          <w:rFonts w:hint="eastAsia"/>
        </w:rPr>
        <w:t>模型中参数的估计值</w:t>
      </w:r>
      <w:r w:rsidR="00936D0F">
        <w:rPr>
          <w:rFonts w:hint="eastAsia"/>
        </w:rPr>
        <w:t>。</w:t>
      </w:r>
      <w:r w:rsidR="00A90C72">
        <w:rPr>
          <w:rFonts w:hint="eastAsia"/>
        </w:rPr>
        <w:t>目前在</w:t>
      </w:r>
      <w:r w:rsidR="00A90C72">
        <w:rPr>
          <w:rFonts w:hint="eastAsia"/>
        </w:rPr>
        <w:t>GNSS</w:t>
      </w:r>
      <w:r w:rsidR="00A90C72">
        <w:rPr>
          <w:rFonts w:hint="eastAsia"/>
        </w:rPr>
        <w:t>相关领域中，主流处理方法主要有以下两类</w:t>
      </w:r>
      <w:r w:rsidR="002C503E">
        <w:rPr>
          <w:rFonts w:hint="eastAsia"/>
        </w:rPr>
        <w:t>：</w:t>
      </w:r>
      <w:r w:rsidR="00A90C72">
        <w:rPr>
          <w:rFonts w:hint="eastAsia"/>
        </w:rPr>
        <w:t>最小二乘估计算法和卡尔曼滤波算法</w:t>
      </w:r>
      <w:r w:rsidR="00AC3318">
        <w:rPr>
          <w:rFonts w:hint="eastAsia"/>
        </w:rPr>
        <w:t>。</w:t>
      </w:r>
      <w:r w:rsidR="00593AC2">
        <w:rPr>
          <w:rFonts w:hint="eastAsia"/>
        </w:rPr>
        <w:t>最小二乘算法</w:t>
      </w:r>
      <w:r w:rsidR="00040ABE">
        <w:rPr>
          <w:rFonts w:hint="eastAsia"/>
        </w:rPr>
        <w:t>在遵循了残差平方和最小的准则下</w:t>
      </w:r>
      <w:r w:rsidR="002C503E">
        <w:rPr>
          <w:rFonts w:hint="eastAsia"/>
        </w:rPr>
        <w:t>，通过统一处理所有观测量以获得最优估值。卡尔曼滤波算法则是基于最小方差准则</w:t>
      </w:r>
      <w:ins w:id="331" w:author="王 庆云" w:date="2022-04-18T10:50:00Z">
        <w:r w:rsidR="00600898">
          <w:rPr>
            <w:rFonts w:hint="eastAsia"/>
          </w:rPr>
          <w:t>，</w:t>
        </w:r>
      </w:ins>
      <w:del w:id="332" w:author="王 庆云" w:date="2022-04-18T10:50:00Z">
        <w:r w:rsidR="002C503E" w:rsidDel="00600898">
          <w:rPr>
            <w:rFonts w:hint="eastAsia"/>
          </w:rPr>
          <w:delText>下</w:delText>
        </w:r>
      </w:del>
      <w:r w:rsidR="002C503E">
        <w:rPr>
          <w:rFonts w:hint="eastAsia"/>
        </w:rPr>
        <w:t>在一系列观测量和构建的动力学模型信息下求解待估状态参数的最优估值。</w:t>
      </w:r>
      <w:r w:rsidR="0025270C">
        <w:rPr>
          <w:rFonts w:hint="eastAsia"/>
        </w:rPr>
        <w:t>在所有观测信息的噪声均</w:t>
      </w:r>
      <w:r w:rsidR="000F6977">
        <w:rPr>
          <w:rFonts w:hint="eastAsia"/>
        </w:rPr>
        <w:t>为高斯</w:t>
      </w:r>
      <w:r w:rsidR="0025270C">
        <w:rPr>
          <w:rFonts w:hint="eastAsia"/>
        </w:rPr>
        <w:t>正态分布的情况下，两者的估计结</w:t>
      </w:r>
      <w:r w:rsidR="0025270C">
        <w:rPr>
          <w:rFonts w:hint="eastAsia"/>
        </w:rPr>
        <w:lastRenderedPageBreak/>
        <w:t>果理论上是可以等价转换的。接下来</w:t>
      </w:r>
      <w:r w:rsidR="006F205E">
        <w:rPr>
          <w:rFonts w:hint="eastAsia"/>
        </w:rPr>
        <w:t>分别对</w:t>
      </w:r>
      <w:r w:rsidR="0025270C">
        <w:rPr>
          <w:rFonts w:hint="eastAsia"/>
        </w:rPr>
        <w:t>两种</w:t>
      </w:r>
      <w:r w:rsidR="006F205E">
        <w:rPr>
          <w:rFonts w:hint="eastAsia"/>
        </w:rPr>
        <w:t>算法进行简要介绍</w:t>
      </w:r>
      <w:r w:rsidR="0025270C">
        <w:rPr>
          <w:rFonts w:hint="eastAsia"/>
        </w:rPr>
        <w:t>。</w:t>
      </w:r>
    </w:p>
    <w:p w14:paraId="608BA36D" w14:textId="77777777" w:rsidR="00AA32E4" w:rsidRDefault="00AA32E4" w:rsidP="001C5752">
      <w:pPr>
        <w:pStyle w:val="3"/>
      </w:pPr>
      <w:bookmarkStart w:id="333" w:name="最小二乘章节"/>
      <w:bookmarkStart w:id="334" w:name="_Toc101082648"/>
      <w:bookmarkEnd w:id="333"/>
      <w:r>
        <w:rPr>
          <w:rFonts w:hint="eastAsia"/>
        </w:rPr>
        <w:t>最小二乘</w:t>
      </w:r>
      <w:bookmarkEnd w:id="334"/>
    </w:p>
    <w:p w14:paraId="6809756C" w14:textId="74215C35" w:rsidR="00797F25" w:rsidRDefault="00797F25" w:rsidP="00797F25">
      <w:pPr>
        <w:spacing w:before="60" w:after="60"/>
        <w:ind w:firstLine="480"/>
      </w:pPr>
      <w:r>
        <w:rPr>
          <w:rFonts w:hint="eastAsia"/>
        </w:rPr>
        <w:t>对于已经构建好线性化后的观测函数模型以及确定了待估参数的问题</w:t>
      </w:r>
      <w:del w:id="335" w:author="王 庆云" w:date="2022-04-18T10:51:00Z">
        <w:r w:rsidDel="00600898">
          <w:rPr>
            <w:rFonts w:hint="eastAsia"/>
          </w:rPr>
          <w:delText>中</w:delText>
        </w:r>
      </w:del>
      <w:r>
        <w:rPr>
          <w:rFonts w:hint="eastAsia"/>
        </w:rPr>
        <w:t>，最小二乘算法所求解的核心问题为</w:t>
      </w:r>
      <w:ins w:id="336" w:author="王 庆云" w:date="2022-04-18T10:51:00Z">
        <w:r w:rsidR="00600898">
          <w:rPr>
            <w:rFonts w:hint="eastAsia"/>
          </w:rPr>
          <w:t>：</w:t>
        </w:r>
      </w:ins>
      <w:del w:id="337" w:author="王 庆云" w:date="2022-04-18T10:51:00Z">
        <w:r w:rsidDel="00600898">
          <w:rPr>
            <w:rFonts w:hint="eastAsia"/>
          </w:rPr>
          <w:delText>:</w:delText>
        </w:r>
      </w:del>
      <w:r>
        <w:rPr>
          <w:rFonts w:hint="eastAsia"/>
        </w:rPr>
        <w:t>在包含有多余观测量的情况下，求解出一组最优的待估参数，使得所有观测方程的残差平方和最小，即满足</w:t>
      </w:r>
      <w:r w:rsidR="00165549">
        <w:fldChar w:fldCharType="begin"/>
      </w:r>
      <w:r w:rsidR="00165549">
        <w:instrText xml:space="preserve"> </w:instrText>
      </w:r>
      <w:r w:rsidR="00165549">
        <w:rPr>
          <w:rFonts w:hint="eastAsia"/>
        </w:rPr>
        <w:instrText>GOTOBUTTON ZEqnNum574975  \* MERGEFORMAT</w:instrText>
      </w:r>
      <w:r w:rsidR="00165549">
        <w:instrText xml:space="preserve"> </w:instrText>
      </w:r>
      <w:fldSimple w:instr=" REF ZEqnNum574975 \* Charformat \! \* MERGEFORMAT ">
        <w:r w:rsidR="00897A40">
          <w:rPr>
            <w:rFonts w:hint="eastAsia"/>
          </w:rPr>
          <w:instrText>(</w:instrText>
        </w:r>
        <w:r w:rsidR="00897A40">
          <w:rPr>
            <w:rFonts w:hint="eastAsia"/>
          </w:rPr>
          <w:instrText>公式</w:instrText>
        </w:r>
        <w:r w:rsidR="00897A40">
          <w:instrText>2-12)</w:instrText>
        </w:r>
      </w:fldSimple>
      <w:r w:rsidR="00165549">
        <w:fldChar w:fldCharType="end"/>
      </w:r>
      <w:r>
        <w:rPr>
          <w:rFonts w:hint="eastAsia"/>
        </w:rPr>
        <w:t>。</w:t>
      </w:r>
    </w:p>
    <w:p w14:paraId="4DEA8E7E" w14:textId="77777777" w:rsidR="00797F25" w:rsidRDefault="00797F25" w:rsidP="00797F25">
      <w:pPr>
        <w:pStyle w:val="af1"/>
        <w:ind w:firstLine="360"/>
      </w:pPr>
      <w:r>
        <w:tab/>
      </w:r>
      <w:r w:rsidR="003D1328">
        <w:rPr>
          <w:noProof/>
          <w:position w:val="-28"/>
        </w:rPr>
        <w:object w:dxaOrig="2020" w:dyaOrig="688" w14:anchorId="66F39B08">
          <v:shape id="_x0000_i1090" type="#_x0000_t75" alt="" style="width:101.15pt;height:34.75pt;mso-width-percent:0;mso-height-percent:0;mso-width-percent:0;mso-height-percent:0" o:ole="">
            <v:imagedata r:id="rId150" o:title=""/>
          </v:shape>
          <o:OLEObject Type="Embed" ProgID="Equation.DSMT4" ShapeID="_x0000_i1090" DrawAspect="Content" ObjectID="_1712057405" r:id="rId151"/>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338" w:name="ZEqnNum574975"/>
      <w:r w:rsidR="003746BA">
        <w:rPr>
          <w:rFonts w:hint="eastAsia"/>
        </w:rPr>
        <w:instrText>(</w:instrText>
      </w:r>
      <w:r w:rsidR="003746BA">
        <w:rPr>
          <w:rFonts w:hint="eastAsia"/>
        </w:rPr>
        <w:instrText>公式</w:instrText>
      </w:r>
      <w:r w:rsidR="00F97E2B">
        <w:fldChar w:fldCharType="begin"/>
      </w:r>
      <w:r w:rsidR="00F97E2B">
        <w:instrText xml:space="preserve"> SEQ MTChap \c \* Arabic \* MERGEFORMAT </w:instrText>
      </w:r>
      <w:r w:rsidR="00F97E2B">
        <w:fldChar w:fldCharType="separate"/>
      </w:r>
      <w:r w:rsidR="00897A40">
        <w:rPr>
          <w:noProof/>
        </w:rPr>
        <w:instrText>2</w:instrText>
      </w:r>
      <w:r w:rsidR="00F97E2B">
        <w:rPr>
          <w:noProof/>
        </w:rPr>
        <w:fldChar w:fldCharType="end"/>
      </w:r>
      <w:r w:rsidR="003746BA">
        <w:instrText>-</w:instrText>
      </w:r>
      <w:r w:rsidR="00F97E2B">
        <w:fldChar w:fldCharType="begin"/>
      </w:r>
      <w:r w:rsidR="00F97E2B">
        <w:instrText xml:space="preserve"> SEQ MTEqn \c \* Arabic \* MERGEFORMAT </w:instrText>
      </w:r>
      <w:r w:rsidR="00F97E2B">
        <w:fldChar w:fldCharType="separate"/>
      </w:r>
      <w:r w:rsidR="00897A40">
        <w:rPr>
          <w:noProof/>
        </w:rPr>
        <w:instrText>12</w:instrText>
      </w:r>
      <w:r w:rsidR="00F97E2B">
        <w:rPr>
          <w:noProof/>
        </w:rPr>
        <w:fldChar w:fldCharType="end"/>
      </w:r>
      <w:r w:rsidR="003746BA">
        <w:instrText>)</w:instrText>
      </w:r>
      <w:bookmarkEnd w:id="338"/>
      <w:r w:rsidR="003746BA">
        <w:fldChar w:fldCharType="end"/>
      </w:r>
    </w:p>
    <w:p w14:paraId="3A6964F2" w14:textId="258BF22A" w:rsidR="00797F25" w:rsidRDefault="00797F25" w:rsidP="00797F25">
      <w:pPr>
        <w:spacing w:before="60" w:after="60"/>
        <w:ind w:firstLineChars="0" w:firstLine="0"/>
      </w:pPr>
      <w:r>
        <w:rPr>
          <w:rFonts w:hint="eastAsia"/>
        </w:rPr>
        <w:t>式中，</w:t>
      </w:r>
      <w:r>
        <w:t xml:space="preserve"> </w:t>
      </w:r>
      <w:r w:rsidR="003D1328">
        <w:rPr>
          <w:noProof/>
          <w:position w:val="-6"/>
        </w:rPr>
        <w:object w:dxaOrig="204" w:dyaOrig="226" w14:anchorId="4DFA54F4">
          <v:shape id="_x0000_i1091" type="#_x0000_t75" alt="" style="width:9.95pt;height:10.55pt;mso-width-percent:0;mso-height-percent:0;mso-width-percent:0;mso-height-percent:0" o:ole="">
            <v:imagedata r:id="rId152" o:title=""/>
          </v:shape>
          <o:OLEObject Type="Embed" ProgID="Equation.DSMT4" ShapeID="_x0000_i1091" DrawAspect="Content" ObjectID="_1712057406" r:id="rId153"/>
        </w:object>
      </w:r>
      <w:r>
        <w:rPr>
          <w:rFonts w:hint="eastAsia"/>
        </w:rPr>
        <w:t>为待估计的参数向量</w:t>
      </w:r>
      <w:r w:rsidR="00A92E69">
        <w:rPr>
          <w:rFonts w:hint="eastAsia"/>
        </w:rPr>
        <w:t>；</w:t>
      </w:r>
      <w:r w:rsidR="003D1328">
        <w:rPr>
          <w:noProof/>
          <w:position w:val="-4"/>
        </w:rPr>
        <w:object w:dxaOrig="236" w:dyaOrig="258" w14:anchorId="6576BD35">
          <v:shape id="_x0000_i1092" type="#_x0000_t75" alt="" style="width:11.8pt;height:13.65pt;mso-width-percent:0;mso-height-percent:0;mso-width-percent:0;mso-height-percent:0" o:ole="">
            <v:imagedata r:id="rId154" o:title=""/>
          </v:shape>
          <o:OLEObject Type="Embed" ProgID="Equation.DSMT4" ShapeID="_x0000_i1092" DrawAspect="Content" ObjectID="_1712057407" r:id="rId155"/>
        </w:object>
      </w:r>
      <w:r>
        <w:rPr>
          <w:rFonts w:hint="eastAsia"/>
        </w:rPr>
        <w:t>为观测函数模型</w:t>
      </w:r>
      <w:r w:rsidR="00592EC0">
        <w:rPr>
          <w:rFonts w:hint="eastAsia"/>
        </w:rPr>
        <w:t>在</w:t>
      </w:r>
      <w:r>
        <w:rPr>
          <w:rFonts w:hint="eastAsia"/>
        </w:rPr>
        <w:t>参数初始值上的线性</w:t>
      </w:r>
      <w:r w:rsidR="00592EC0">
        <w:rPr>
          <w:rFonts w:hint="eastAsia"/>
        </w:rPr>
        <w:t>化后</w:t>
      </w:r>
      <w:r>
        <w:rPr>
          <w:rFonts w:hint="eastAsia"/>
        </w:rPr>
        <w:t>的系数矩阵</w:t>
      </w:r>
      <w:r w:rsidR="00A92E69">
        <w:rPr>
          <w:rFonts w:hint="eastAsia"/>
        </w:rPr>
        <w:t>；</w:t>
      </w:r>
      <w:r w:rsidR="003D1328">
        <w:rPr>
          <w:noProof/>
          <w:position w:val="-6"/>
        </w:rPr>
        <w:object w:dxaOrig="204" w:dyaOrig="258" w14:anchorId="7EBE88DF">
          <v:shape id="_x0000_i1093" type="#_x0000_t75" alt="" style="width:9.95pt;height:13.65pt;mso-width-percent:0;mso-height-percent:0;mso-width-percent:0;mso-height-percent:0" o:ole="">
            <v:imagedata r:id="rId156" o:title=""/>
          </v:shape>
          <o:OLEObject Type="Embed" ProgID="Equation.DSMT4" ShapeID="_x0000_i1093" DrawAspect="Content" ObjectID="_1712057408" r:id="rId157"/>
        </w:object>
      </w:r>
      <w:r>
        <w:rPr>
          <w:rFonts w:hint="eastAsia"/>
        </w:rPr>
        <w:t>为观测值与使用参数初值计算的观测函数初值之差得到的先验残差向量</w:t>
      </w:r>
      <w:del w:id="339" w:author="王 庆云" w:date="2022-04-18T10:52:00Z">
        <w:r w:rsidDel="00600898">
          <w:rPr>
            <w:rFonts w:hint="eastAsia"/>
          </w:rPr>
          <w:delText>。</w:delText>
        </w:r>
      </w:del>
      <w:ins w:id="340" w:author="王 庆云" w:date="2022-04-18T10:52:00Z">
        <w:r w:rsidR="00600898">
          <w:rPr>
            <w:rFonts w:hint="eastAsia"/>
          </w:rPr>
          <w:t>；</w:t>
        </w:r>
      </w:ins>
      <w:r w:rsidR="003D1328">
        <w:rPr>
          <w:noProof/>
          <w:position w:val="-10"/>
        </w:rPr>
        <w:object w:dxaOrig="462" w:dyaOrig="258" w14:anchorId="1465126A">
          <v:shape id="_x0000_i1094" type="#_x0000_t75" alt="" style="width:23.6pt;height:13.65pt;mso-width-percent:0;mso-height-percent:0;mso-width-percent:0;mso-height-percent:0" o:ole="">
            <v:imagedata r:id="rId158" o:title=""/>
          </v:shape>
          <o:OLEObject Type="Embed" ProgID="Equation.DSMT4" ShapeID="_x0000_i1094" DrawAspect="Content" ObjectID="_1712057409" r:id="rId159"/>
        </w:object>
      </w:r>
      <w:r>
        <w:rPr>
          <w:rFonts w:hint="eastAsia"/>
        </w:rPr>
        <w:t>分别为观测方程的数量与待估参数的维度</w:t>
      </w:r>
      <w:del w:id="341" w:author="王 庆云" w:date="2022-04-18T10:52:00Z">
        <w:r w:rsidDel="00600898">
          <w:rPr>
            <w:rFonts w:hint="eastAsia"/>
          </w:rPr>
          <w:delText>。</w:delText>
        </w:r>
      </w:del>
      <w:ins w:id="342" w:author="王 庆云" w:date="2022-04-18T10:52:00Z">
        <w:r w:rsidR="00600898">
          <w:rPr>
            <w:rFonts w:hint="eastAsia"/>
          </w:rPr>
          <w:t>；</w:t>
        </w:r>
      </w:ins>
      <w:r w:rsidR="003D1328">
        <w:rPr>
          <w:noProof/>
          <w:position w:val="-4"/>
        </w:rPr>
        <w:object w:dxaOrig="236" w:dyaOrig="258" w14:anchorId="1A0C67F5">
          <v:shape id="_x0000_i1095" type="#_x0000_t75" alt="" style="width:11.8pt;height:13.65pt;mso-width-percent:0;mso-height-percent:0;mso-width-percent:0;mso-height-percent:0" o:ole="">
            <v:imagedata r:id="rId160" o:title=""/>
          </v:shape>
          <o:OLEObject Type="Embed" ProgID="Equation.DSMT4" ShapeID="_x0000_i1095" DrawAspect="Content" ObjectID="_1712057410" r:id="rId161"/>
        </w:object>
      </w:r>
      <w:r>
        <w:rPr>
          <w:rFonts w:hint="eastAsia"/>
        </w:rPr>
        <w:t>为观测方程的权矩阵，这里假定其为正定对称阵。在此基础上，除考虑观测信息外，还需要考虑到待估计参数具有先验信息</w:t>
      </w:r>
      <w:r w:rsidR="003D1328">
        <w:rPr>
          <w:noProof/>
          <w:position w:val="-6"/>
        </w:rPr>
        <w:object w:dxaOrig="258" w:dyaOrig="258" w14:anchorId="07B9DC2F">
          <v:shape id="_x0000_i1096" type="#_x0000_t75" alt="" style="width:13.65pt;height:13.65pt;mso-width-percent:0;mso-height-percent:0;mso-width-percent:0;mso-height-percent:0" o:ole="">
            <v:imagedata r:id="rId162" o:title=""/>
          </v:shape>
          <o:OLEObject Type="Embed" ProgID="Equation.DSMT4" ShapeID="_x0000_i1096" DrawAspect="Content" ObjectID="_1712057411" r:id="rId163"/>
        </w:object>
      </w:r>
      <w:r>
        <w:rPr>
          <w:rFonts w:hint="eastAsia"/>
        </w:rPr>
        <w:t>。这里广义最小二乘算法的常见做法是构建基于先验的虚拟观测方程，和其他观测方程一同求解，即</w:t>
      </w:r>
      <w:r w:rsidR="00D82CFB">
        <w:fldChar w:fldCharType="begin"/>
      </w:r>
      <w:r w:rsidR="00D82CFB">
        <w:instrText xml:space="preserve"> </w:instrText>
      </w:r>
      <w:r w:rsidR="00D82CFB">
        <w:rPr>
          <w:rFonts w:hint="eastAsia"/>
        </w:rPr>
        <w:instrText>GOTOBUTTON ZEqnNum574975  \* MERGEFORMAT</w:instrText>
      </w:r>
      <w:r w:rsidR="00D82CFB">
        <w:instrText xml:space="preserve"> </w:instrText>
      </w:r>
      <w:fldSimple w:instr=" REF ZEqnNum574975 \* Charformat \! \* MERGEFORMAT ">
        <w:r w:rsidR="00897A40">
          <w:rPr>
            <w:rFonts w:hint="eastAsia"/>
          </w:rPr>
          <w:instrText>(</w:instrText>
        </w:r>
        <w:r w:rsidR="00897A40">
          <w:rPr>
            <w:rFonts w:hint="eastAsia"/>
          </w:rPr>
          <w:instrText>公式</w:instrText>
        </w:r>
        <w:r w:rsidR="00897A40">
          <w:instrText>2-12)</w:instrText>
        </w:r>
      </w:fldSimple>
      <w:r w:rsidR="00D82CFB">
        <w:fldChar w:fldCharType="end"/>
      </w:r>
      <w:r>
        <w:rPr>
          <w:rFonts w:hint="eastAsia"/>
        </w:rPr>
        <w:t>可以被扩展成</w:t>
      </w:r>
      <w:r w:rsidR="00D82CFB">
        <w:fldChar w:fldCharType="begin"/>
      </w:r>
      <w:r w:rsidR="00D82CFB">
        <w:instrText xml:space="preserve"> </w:instrText>
      </w:r>
      <w:r w:rsidR="00D82CFB">
        <w:rPr>
          <w:rFonts w:hint="eastAsia"/>
        </w:rPr>
        <w:instrText>GOTOBUTTON ZEqnNum268513  \* MERGEFORMAT</w:instrText>
      </w:r>
      <w:r w:rsidR="00D82CFB">
        <w:instrText xml:space="preserve"> </w:instrText>
      </w:r>
      <w:fldSimple w:instr=" REF ZEqnNum268513 \* Charformat \! \* MERGEFORMAT ">
        <w:r w:rsidR="00897A40">
          <w:rPr>
            <w:rFonts w:hint="eastAsia"/>
          </w:rPr>
          <w:instrText>(</w:instrText>
        </w:r>
        <w:r w:rsidR="00897A40">
          <w:rPr>
            <w:rFonts w:hint="eastAsia"/>
          </w:rPr>
          <w:instrText>公式</w:instrText>
        </w:r>
        <w:r w:rsidR="00897A40">
          <w:instrText>2-13)</w:instrText>
        </w:r>
      </w:fldSimple>
      <w:r w:rsidR="00D82CFB">
        <w:fldChar w:fldCharType="end"/>
      </w:r>
      <w:r>
        <w:rPr>
          <w:rFonts w:hint="eastAsia"/>
        </w:rPr>
        <w:t>。</w:t>
      </w:r>
    </w:p>
    <w:p w14:paraId="78526456" w14:textId="77777777" w:rsidR="00797F25" w:rsidRDefault="00797F25" w:rsidP="00797F25">
      <w:pPr>
        <w:pStyle w:val="af1"/>
        <w:ind w:firstLine="360"/>
      </w:pPr>
      <w:r>
        <w:tab/>
      </w:r>
      <w:r w:rsidR="003D1328">
        <w:rPr>
          <w:noProof/>
          <w:position w:val="-50"/>
        </w:rPr>
        <w:object w:dxaOrig="3675" w:dyaOrig="1128" w14:anchorId="1F41179C">
          <v:shape id="_x0000_i1097" type="#_x0000_t75" alt="" style="width:183.1pt;height:57.1pt;mso-width-percent:0;mso-height-percent:0;mso-width-percent:0;mso-height-percent:0" o:ole="">
            <v:imagedata r:id="rId164" o:title=""/>
          </v:shape>
          <o:OLEObject Type="Embed" ProgID="Equation.DSMT4" ShapeID="_x0000_i1097" DrawAspect="Content" ObjectID="_1712057412" r:id="rId165"/>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343" w:name="ZEqnNum268513"/>
      <w:r w:rsidR="003746BA">
        <w:rPr>
          <w:rFonts w:hint="eastAsia"/>
        </w:rPr>
        <w:instrText>(</w:instrText>
      </w:r>
      <w:r w:rsidR="003746BA">
        <w:rPr>
          <w:rFonts w:hint="eastAsia"/>
        </w:rPr>
        <w:instrText>公式</w:instrText>
      </w:r>
      <w:r w:rsidR="00F97E2B">
        <w:fldChar w:fldCharType="begin"/>
      </w:r>
      <w:r w:rsidR="00F97E2B">
        <w:instrText xml:space="preserve"> SEQ MTChap \c \* Arabic \* MERGEFORMAT </w:instrText>
      </w:r>
      <w:r w:rsidR="00F97E2B">
        <w:fldChar w:fldCharType="separate"/>
      </w:r>
      <w:r w:rsidR="00897A40">
        <w:rPr>
          <w:noProof/>
        </w:rPr>
        <w:instrText>2</w:instrText>
      </w:r>
      <w:r w:rsidR="00F97E2B">
        <w:rPr>
          <w:noProof/>
        </w:rPr>
        <w:fldChar w:fldCharType="end"/>
      </w:r>
      <w:r w:rsidR="003746BA">
        <w:instrText>-</w:instrText>
      </w:r>
      <w:r w:rsidR="00F97E2B">
        <w:fldChar w:fldCharType="begin"/>
      </w:r>
      <w:r w:rsidR="00F97E2B">
        <w:instrText xml:space="preserve"> SEQ MTEqn \c \* Arabic \* MERGEFORMAT </w:instrText>
      </w:r>
      <w:r w:rsidR="00F97E2B">
        <w:fldChar w:fldCharType="separate"/>
      </w:r>
      <w:r w:rsidR="00897A40">
        <w:rPr>
          <w:noProof/>
        </w:rPr>
        <w:instrText>13</w:instrText>
      </w:r>
      <w:r w:rsidR="00F97E2B">
        <w:rPr>
          <w:noProof/>
        </w:rPr>
        <w:fldChar w:fldCharType="end"/>
      </w:r>
      <w:r w:rsidR="003746BA">
        <w:instrText>)</w:instrText>
      </w:r>
      <w:bookmarkEnd w:id="343"/>
      <w:r w:rsidR="003746BA">
        <w:fldChar w:fldCharType="end"/>
      </w:r>
    </w:p>
    <w:p w14:paraId="0BE041F0" w14:textId="77777777" w:rsidR="00AE1691" w:rsidRDefault="00797F25" w:rsidP="00972A48">
      <w:pPr>
        <w:spacing w:before="60" w:after="60"/>
        <w:ind w:firstLineChars="0" w:firstLine="0"/>
      </w:pPr>
      <w:r>
        <w:rPr>
          <w:rFonts w:hint="eastAsia"/>
        </w:rPr>
        <w:t>式中，</w:t>
      </w:r>
      <w:r w:rsidR="003D1328">
        <w:rPr>
          <w:noProof/>
          <w:position w:val="-4"/>
        </w:rPr>
        <w:object w:dxaOrig="236" w:dyaOrig="258" w14:anchorId="35327657">
          <v:shape id="_x0000_i1098" type="#_x0000_t75" alt="" style="width:11.8pt;height:13.65pt;mso-width-percent:0;mso-height-percent:0;mso-width-percent:0;mso-height-percent:0" o:ole="">
            <v:imagedata r:id="rId166" o:title=""/>
          </v:shape>
          <o:OLEObject Type="Embed" ProgID="Equation.DSMT4" ShapeID="_x0000_i1098" DrawAspect="Content" ObjectID="_1712057413" r:id="rId167"/>
        </w:object>
      </w:r>
      <w:r>
        <w:rPr>
          <w:rFonts w:hint="eastAsia"/>
        </w:rPr>
        <w:t>为单位阵</w:t>
      </w:r>
      <w:r>
        <w:rPr>
          <w:rFonts w:hint="eastAsia"/>
        </w:rPr>
        <w:t>,</w:t>
      </w:r>
      <w:r w:rsidR="003D1328">
        <w:rPr>
          <w:noProof/>
          <w:position w:val="-6"/>
        </w:rPr>
        <w:object w:dxaOrig="226" w:dyaOrig="258" w14:anchorId="562D4BC2">
          <v:shape id="_x0000_i1099" type="#_x0000_t75" alt="" style="width:10.55pt;height:13.65pt;mso-width-percent:0;mso-height-percent:0;mso-width-percent:0;mso-height-percent:0" o:ole="">
            <v:imagedata r:id="rId168" o:title=""/>
          </v:shape>
          <o:OLEObject Type="Embed" ProgID="Equation.DSMT4" ShapeID="_x0000_i1099" DrawAspect="Content" ObjectID="_1712057414" r:id="rId169"/>
        </w:object>
      </w:r>
      <w:r>
        <w:rPr>
          <w:rFonts w:hint="eastAsia"/>
        </w:rPr>
        <w:t>为待估参数的先验值</w:t>
      </w:r>
      <w:r w:rsidR="00972A48">
        <w:rPr>
          <w:rFonts w:hint="eastAsia"/>
        </w:rPr>
        <w:t>。在上式具有二阶导的情况下，可以通过求解驻点的方式获取待估参数，</w:t>
      </w:r>
      <w:r w:rsidR="00AE1691">
        <w:rPr>
          <w:rFonts w:hint="eastAsia"/>
        </w:rPr>
        <w:t>表达式如下：</w:t>
      </w:r>
    </w:p>
    <w:p w14:paraId="354E500E" w14:textId="77777777" w:rsidR="00AE1691" w:rsidRPr="00797F25" w:rsidRDefault="00AE1691" w:rsidP="00AE1691">
      <w:pPr>
        <w:pStyle w:val="af1"/>
      </w:pPr>
      <w:r>
        <w:tab/>
      </w:r>
      <w:r w:rsidR="003D1328" w:rsidRPr="00C876C8">
        <w:rPr>
          <w:noProof/>
          <w:position w:val="-50"/>
        </w:rPr>
        <w:object w:dxaOrig="2040" w:dyaOrig="1400" w14:anchorId="277C462A">
          <v:shape id="_x0000_i1100" type="#_x0000_t75" alt="" style="width:101.8pt;height:70.15pt;mso-width-percent:0;mso-height-percent:0;mso-width-percent:0;mso-height-percent:0" o:ole="">
            <v:imagedata r:id="rId170" o:title=""/>
          </v:shape>
          <o:OLEObject Type="Embed" ProgID="Equation.DSMT4" ShapeID="_x0000_i1100" DrawAspect="Content" ObjectID="_1712057415" r:id="rId171"/>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344" w:name="ZEqnNum782943"/>
      <w:r w:rsidR="003746BA">
        <w:rPr>
          <w:rFonts w:hint="eastAsia"/>
        </w:rPr>
        <w:instrText>(</w:instrText>
      </w:r>
      <w:r w:rsidR="003746BA">
        <w:rPr>
          <w:rFonts w:hint="eastAsia"/>
        </w:rPr>
        <w:instrText>公式</w:instrText>
      </w:r>
      <w:r w:rsidR="00F97E2B">
        <w:fldChar w:fldCharType="begin"/>
      </w:r>
      <w:r w:rsidR="00F97E2B">
        <w:instrText xml:space="preserve"> SEQ MTChap \c \* Arabic \* MERGEFORMAT </w:instrText>
      </w:r>
      <w:r w:rsidR="00F97E2B">
        <w:fldChar w:fldCharType="separate"/>
      </w:r>
      <w:r w:rsidR="00897A40">
        <w:rPr>
          <w:noProof/>
        </w:rPr>
        <w:instrText>2</w:instrText>
      </w:r>
      <w:r w:rsidR="00F97E2B">
        <w:rPr>
          <w:noProof/>
        </w:rPr>
        <w:fldChar w:fldCharType="end"/>
      </w:r>
      <w:r w:rsidR="003746BA">
        <w:instrText>-</w:instrText>
      </w:r>
      <w:r w:rsidR="00F97E2B">
        <w:fldChar w:fldCharType="begin"/>
      </w:r>
      <w:r w:rsidR="00F97E2B">
        <w:instrText xml:space="preserve"> SEQ MTEqn \c \* Arabic \* MERGEFORMAT </w:instrText>
      </w:r>
      <w:r w:rsidR="00F97E2B">
        <w:fldChar w:fldCharType="separate"/>
      </w:r>
      <w:r w:rsidR="00897A40">
        <w:rPr>
          <w:noProof/>
        </w:rPr>
        <w:instrText>14</w:instrText>
      </w:r>
      <w:r w:rsidR="00F97E2B">
        <w:rPr>
          <w:noProof/>
        </w:rPr>
        <w:fldChar w:fldCharType="end"/>
      </w:r>
      <w:r w:rsidR="003746BA">
        <w:instrText>)</w:instrText>
      </w:r>
      <w:bookmarkEnd w:id="344"/>
      <w:r w:rsidR="003746BA">
        <w:fldChar w:fldCharType="end"/>
      </w:r>
    </w:p>
    <w:p w14:paraId="186207F3" w14:textId="77777777" w:rsidR="008354E7" w:rsidRDefault="00CF7A62" w:rsidP="00CB50A3">
      <w:pPr>
        <w:spacing w:before="60" w:after="60"/>
        <w:ind w:firstLine="480"/>
      </w:pPr>
      <w:r>
        <w:fldChar w:fldCharType="begin"/>
      </w:r>
      <w:r>
        <w:instrText xml:space="preserve"> </w:instrText>
      </w:r>
      <w:r>
        <w:rPr>
          <w:rFonts w:hint="eastAsia"/>
        </w:rPr>
        <w:instrText>GOTOBUTTON ZEqnNum782943  \* MERGEFORMAT</w:instrText>
      </w:r>
      <w:r>
        <w:instrText xml:space="preserve"> </w:instrText>
      </w:r>
      <w:fldSimple w:instr=" REF ZEqnNum782943 \* Charformat \! \* MERGEFORMAT ">
        <w:r w:rsidR="00897A40">
          <w:rPr>
            <w:rFonts w:hint="eastAsia"/>
          </w:rPr>
          <w:instrText>(</w:instrText>
        </w:r>
        <w:r w:rsidR="00897A40">
          <w:rPr>
            <w:rFonts w:hint="eastAsia"/>
          </w:rPr>
          <w:instrText>公式</w:instrText>
        </w:r>
        <w:r w:rsidR="00897A40">
          <w:instrText>2-14)</w:instrText>
        </w:r>
      </w:fldSimple>
      <w:r>
        <w:fldChar w:fldCharType="end"/>
      </w:r>
      <w:r>
        <w:rPr>
          <w:rFonts w:hint="eastAsia"/>
        </w:rPr>
        <w:t>待求解的方程</w:t>
      </w:r>
      <w:r w:rsidR="003D1328" w:rsidRPr="00BE0113">
        <w:rPr>
          <w:noProof/>
          <w:position w:val="-10"/>
        </w:rPr>
        <w:object w:dxaOrig="1719" w:dyaOrig="360" w14:anchorId="7742F62C">
          <v:shape id="_x0000_i1101" type="#_x0000_t75" alt="" style="width:86.3pt;height:18pt;mso-width-percent:0;mso-height-percent:0;mso-width-percent:0;mso-height-percent:0" o:ole="">
            <v:imagedata r:id="rId172" o:title=""/>
          </v:shape>
          <o:OLEObject Type="Embed" ProgID="Equation.DSMT4" ShapeID="_x0000_i1101" DrawAspect="Content" ObjectID="_1712057416" r:id="rId173"/>
        </w:object>
      </w:r>
      <w:r>
        <w:rPr>
          <w:rFonts w:hint="eastAsia"/>
        </w:rPr>
        <w:t>称为正规方程</w:t>
      </w:r>
      <w:r>
        <w:rPr>
          <w:rFonts w:hint="eastAsia"/>
        </w:rPr>
        <w:t>(normal equations)</w:t>
      </w:r>
      <w:r>
        <w:rPr>
          <w:rFonts w:hint="eastAsia"/>
        </w:rPr>
        <w:t>。</w:t>
      </w:r>
      <w:r w:rsidR="00C876C8">
        <w:rPr>
          <w:rFonts w:hint="eastAsia"/>
        </w:rPr>
        <w:t>待估参数的求解</w:t>
      </w:r>
      <w:r w:rsidR="0007598D">
        <w:rPr>
          <w:rFonts w:hint="eastAsia"/>
        </w:rPr>
        <w:t>结果如下</w:t>
      </w:r>
      <w:r w:rsidR="00C876C8">
        <w:rPr>
          <w:rFonts w:hint="eastAsia"/>
        </w:rPr>
        <w:t>所示：</w:t>
      </w:r>
    </w:p>
    <w:p w14:paraId="03D7A71C" w14:textId="77777777" w:rsidR="00C876C8" w:rsidRDefault="00C876C8" w:rsidP="00C876C8">
      <w:pPr>
        <w:pStyle w:val="af1"/>
      </w:pPr>
      <w:r>
        <w:tab/>
      </w:r>
      <w:r w:rsidR="003D1328" w:rsidRPr="00C876C8">
        <w:rPr>
          <w:noProof/>
          <w:position w:val="-10"/>
        </w:rPr>
        <w:object w:dxaOrig="1880" w:dyaOrig="360" w14:anchorId="20767A65">
          <v:shape id="_x0000_i1102" type="#_x0000_t75" alt="" style="width:93.7pt;height:18pt;mso-width-percent:0;mso-height-percent:0;mso-width-percent:0;mso-height-percent:0" o:ole="">
            <v:imagedata r:id="rId174" o:title=""/>
          </v:shape>
          <o:OLEObject Type="Embed" ProgID="Equation.DSMT4" ShapeID="_x0000_i1102" DrawAspect="Content" ObjectID="_1712057417" r:id="rId175"/>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r w:rsidR="00F97E2B">
        <w:fldChar w:fldCharType="begin"/>
      </w:r>
      <w:r w:rsidR="00F97E2B">
        <w:instrText xml:space="preserve"> SEQ MTChap \c \* Arabic \* MERGEFORMAT </w:instrText>
      </w:r>
      <w:r w:rsidR="00F97E2B">
        <w:fldChar w:fldCharType="separate"/>
      </w:r>
      <w:r w:rsidR="00897A40">
        <w:rPr>
          <w:noProof/>
        </w:rPr>
        <w:instrText>2</w:instrText>
      </w:r>
      <w:r w:rsidR="00F97E2B">
        <w:rPr>
          <w:noProof/>
        </w:rPr>
        <w:fldChar w:fldCharType="end"/>
      </w:r>
      <w:r w:rsidR="003746BA">
        <w:instrText>-</w:instrText>
      </w:r>
      <w:r w:rsidR="00F97E2B">
        <w:fldChar w:fldCharType="begin"/>
      </w:r>
      <w:r w:rsidR="00F97E2B">
        <w:instrText xml:space="preserve"> SEQ MTEqn \c \* Arabic \* MERGEFORMAT </w:instrText>
      </w:r>
      <w:r w:rsidR="00F97E2B">
        <w:fldChar w:fldCharType="separate"/>
      </w:r>
      <w:r w:rsidR="00897A40">
        <w:rPr>
          <w:noProof/>
        </w:rPr>
        <w:instrText>15</w:instrText>
      </w:r>
      <w:r w:rsidR="00F97E2B">
        <w:rPr>
          <w:noProof/>
        </w:rPr>
        <w:fldChar w:fldCharType="end"/>
      </w:r>
      <w:r w:rsidR="003746BA">
        <w:instrText>)</w:instrText>
      </w:r>
      <w:r w:rsidR="003746BA">
        <w:fldChar w:fldCharType="end"/>
      </w:r>
    </w:p>
    <w:p w14:paraId="033288A2" w14:textId="2F1053EC" w:rsidR="00B17A0E" w:rsidRDefault="00777E19" w:rsidP="00B17A0E">
      <w:pPr>
        <w:spacing w:before="60" w:after="60"/>
        <w:ind w:firstLine="480"/>
      </w:pPr>
      <w:r>
        <w:rPr>
          <w:rFonts w:hint="eastAsia"/>
        </w:rPr>
        <w:t>上式仅在观测函数为线性模型情况下，能够单次求解出待估参数的最优估计值。对于非线性的情况，则需要进行多次迭代直至求解结果收敛。由于</w:t>
      </w:r>
      <w:r>
        <w:rPr>
          <w:rFonts w:hint="eastAsia"/>
        </w:rPr>
        <w:t>GNSS</w:t>
      </w:r>
      <w:r>
        <w:rPr>
          <w:rFonts w:hint="eastAsia"/>
        </w:rPr>
        <w:t>精密轨道处理中一般使用广播星历作为参数初值，</w:t>
      </w:r>
      <w:ins w:id="345" w:author="王 庆云" w:date="2022-04-18T10:54:00Z">
        <w:r w:rsidR="00600898">
          <w:rPr>
            <w:rFonts w:hint="eastAsia"/>
          </w:rPr>
          <w:t>参数初值精度较高，</w:t>
        </w:r>
      </w:ins>
      <w:r>
        <w:rPr>
          <w:rFonts w:hint="eastAsia"/>
        </w:rPr>
        <w:t>因此其迭代次数基本在</w:t>
      </w:r>
      <w:r>
        <w:rPr>
          <w:rFonts w:hint="eastAsia"/>
        </w:rPr>
        <w:t>3</w:t>
      </w:r>
      <w:r>
        <w:t>-6</w:t>
      </w:r>
      <w:r>
        <w:rPr>
          <w:rFonts w:hint="eastAsia"/>
        </w:rPr>
        <w:t>次</w:t>
      </w:r>
      <w:r w:rsidR="00B17A0E">
        <w:rPr>
          <w:rFonts w:hint="eastAsia"/>
        </w:rPr>
        <w:t>即可完成结果收敛。</w:t>
      </w:r>
    </w:p>
    <w:p w14:paraId="44B06FD0" w14:textId="77777777" w:rsidR="00AA32E4" w:rsidRDefault="00AA32E4" w:rsidP="001C5752">
      <w:pPr>
        <w:pStyle w:val="3"/>
      </w:pPr>
      <w:bookmarkStart w:id="346" w:name="_Toc101082649"/>
      <w:r>
        <w:rPr>
          <w:rFonts w:hint="eastAsia"/>
        </w:rPr>
        <w:t>卡尔曼滤波</w:t>
      </w:r>
      <w:bookmarkEnd w:id="346"/>
    </w:p>
    <w:p w14:paraId="3FBE6AE9" w14:textId="77777777" w:rsidR="00150241" w:rsidRDefault="00A0513A" w:rsidP="00150241">
      <w:pPr>
        <w:spacing w:before="60" w:after="60"/>
        <w:ind w:firstLine="480"/>
      </w:pPr>
      <w:r>
        <w:rPr>
          <w:rFonts w:hint="eastAsia"/>
        </w:rPr>
        <w:t>对于需要进行分时段求解同时</w:t>
      </w:r>
      <w:r w:rsidR="008023D7">
        <w:rPr>
          <w:rFonts w:hint="eastAsia"/>
        </w:rPr>
        <w:t>具有较好</w:t>
      </w:r>
      <w:r w:rsidR="00150241">
        <w:rPr>
          <w:rFonts w:hint="eastAsia"/>
        </w:rPr>
        <w:t>的</w:t>
      </w:r>
      <w:r w:rsidR="008023D7">
        <w:rPr>
          <w:rFonts w:hint="eastAsia"/>
        </w:rPr>
        <w:t>先验运动模型的问题，更适用采用卡尔曼</w:t>
      </w:r>
      <w:r w:rsidR="008023D7">
        <w:rPr>
          <w:rFonts w:hint="eastAsia"/>
        </w:rPr>
        <w:lastRenderedPageBreak/>
        <w:t>滤波估计方法进行求解。</w:t>
      </w:r>
      <w:r w:rsidR="00150241">
        <w:rPr>
          <w:rFonts w:hint="eastAsia"/>
        </w:rPr>
        <w:t>考虑如下的离散线性系统：</w:t>
      </w:r>
    </w:p>
    <w:p w14:paraId="07185027" w14:textId="77777777" w:rsidR="007A0078" w:rsidRPr="007A0078" w:rsidRDefault="007A0078" w:rsidP="007A0078">
      <w:pPr>
        <w:pStyle w:val="af1"/>
      </w:pPr>
      <w:r>
        <w:tab/>
      </w:r>
      <w:r w:rsidR="003D1328" w:rsidRPr="00150241">
        <w:rPr>
          <w:noProof/>
          <w:position w:val="-126"/>
        </w:rPr>
        <w:object w:dxaOrig="4500" w:dyaOrig="1880" w14:anchorId="44A15355">
          <v:shape id="_x0000_i1103" type="#_x0000_t75" alt="" style="width:225.3pt;height:93.7pt;mso-width-percent:0;mso-height-percent:0;mso-width-percent:0;mso-height-percent:0" o:ole="">
            <v:imagedata r:id="rId176" o:title=""/>
          </v:shape>
          <o:OLEObject Type="Embed" ProgID="Equation.DSMT4" ShapeID="_x0000_i1103" DrawAspect="Content" ObjectID="_1712057418" r:id="rId177"/>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r w:rsidR="00F97E2B">
        <w:fldChar w:fldCharType="begin"/>
      </w:r>
      <w:r w:rsidR="00F97E2B">
        <w:instrText xml:space="preserve"> SEQ MTChap \c \* Arabic \* MERGEFORMAT </w:instrText>
      </w:r>
      <w:r w:rsidR="00F97E2B">
        <w:fldChar w:fldCharType="separate"/>
      </w:r>
      <w:r w:rsidR="00897A40">
        <w:rPr>
          <w:noProof/>
        </w:rPr>
        <w:instrText>2</w:instrText>
      </w:r>
      <w:r w:rsidR="00F97E2B">
        <w:rPr>
          <w:noProof/>
        </w:rPr>
        <w:fldChar w:fldCharType="end"/>
      </w:r>
      <w:r w:rsidR="003746BA">
        <w:instrText>-</w:instrText>
      </w:r>
      <w:r w:rsidR="00F97E2B">
        <w:fldChar w:fldCharType="begin"/>
      </w:r>
      <w:r w:rsidR="00F97E2B">
        <w:instrText xml:space="preserve"> SEQ MTEqn \c \* Arabic \* MERGEFORMAT </w:instrText>
      </w:r>
      <w:r w:rsidR="00F97E2B">
        <w:fldChar w:fldCharType="separate"/>
      </w:r>
      <w:r w:rsidR="00897A40">
        <w:rPr>
          <w:noProof/>
        </w:rPr>
        <w:instrText>16</w:instrText>
      </w:r>
      <w:r w:rsidR="00F97E2B">
        <w:rPr>
          <w:noProof/>
        </w:rPr>
        <w:fldChar w:fldCharType="end"/>
      </w:r>
      <w:r w:rsidR="003746BA">
        <w:instrText>)</w:instrText>
      </w:r>
      <w:r w:rsidR="003746BA">
        <w:fldChar w:fldCharType="end"/>
      </w:r>
    </w:p>
    <w:p w14:paraId="4AC7A409" w14:textId="59CFCB08" w:rsidR="00956A31" w:rsidRDefault="003B7FD5" w:rsidP="000B367B">
      <w:pPr>
        <w:spacing w:before="60" w:after="60"/>
        <w:ind w:firstLine="480"/>
      </w:pPr>
      <w:r>
        <w:rPr>
          <w:rFonts w:hint="eastAsia"/>
        </w:rPr>
        <w:t>式中，</w:t>
      </w:r>
      <w:r w:rsidR="00956A31">
        <w:rPr>
          <w:rFonts w:hint="eastAsia"/>
        </w:rPr>
        <w:t>下标</w:t>
      </w:r>
      <w:r w:rsidR="003D1328" w:rsidRPr="00BE0113">
        <w:rPr>
          <w:noProof/>
          <w:position w:val="-6"/>
        </w:rPr>
        <w:object w:dxaOrig="200" w:dyaOrig="279" w14:anchorId="791DEDE8">
          <v:shape id="_x0000_i1104" type="#_x0000_t75" alt="" style="width:9.95pt;height:14.3pt;mso-width-percent:0;mso-height-percent:0;mso-width-percent:0;mso-height-percent:0" o:ole="">
            <v:imagedata r:id="rId178" o:title=""/>
          </v:shape>
          <o:OLEObject Type="Embed" ProgID="Equation.DSMT4" ShapeID="_x0000_i1104" DrawAspect="Content" ObjectID="_1712057419" r:id="rId179"/>
        </w:object>
      </w:r>
      <w:r w:rsidR="00956A31">
        <w:rPr>
          <w:rFonts w:hint="eastAsia"/>
        </w:rPr>
        <w:t>表示所处理的时刻；</w:t>
      </w:r>
      <w:r w:rsidR="003D1328" w:rsidRPr="00BE0113">
        <w:rPr>
          <w:noProof/>
          <w:position w:val="-4"/>
        </w:rPr>
        <w:object w:dxaOrig="279" w:dyaOrig="260" w14:anchorId="25EE865B">
          <v:shape id="_x0000_i1105" type="#_x0000_t75" alt="" style="width:14.3pt;height:13.65pt;mso-width-percent:0;mso-height-percent:0;mso-width-percent:0;mso-height-percent:0" o:ole="">
            <v:imagedata r:id="rId180" o:title=""/>
          </v:shape>
          <o:OLEObject Type="Embed" ProgID="Equation.DSMT4" ShapeID="_x0000_i1105" DrawAspect="Content" ObjectID="_1712057420" r:id="rId181"/>
        </w:object>
      </w:r>
      <w:r>
        <w:rPr>
          <w:rFonts w:hint="eastAsia"/>
        </w:rPr>
        <w:t>表示待估状态参数；</w:t>
      </w:r>
      <w:r w:rsidR="003D1328" w:rsidRPr="00BE0113">
        <w:rPr>
          <w:noProof/>
          <w:position w:val="-4"/>
        </w:rPr>
        <w:object w:dxaOrig="260" w:dyaOrig="240" w14:anchorId="2217AC2C">
          <v:shape id="_x0000_i1106" type="#_x0000_t75" alt="" style="width:13.65pt;height:11.8pt;mso-width-percent:0;mso-height-percent:0;mso-width-percent:0;mso-height-percent:0" o:ole="">
            <v:imagedata r:id="rId182" o:title=""/>
          </v:shape>
          <o:OLEObject Type="Embed" ProgID="Equation.DSMT4" ShapeID="_x0000_i1106" DrawAspect="Content" ObjectID="_1712057421" r:id="rId183"/>
        </w:object>
      </w:r>
      <w:r>
        <w:rPr>
          <w:rFonts w:hint="eastAsia"/>
        </w:rPr>
        <w:t>表示前后时刻状态转移矩阵，由运动模型得到；</w:t>
      </w:r>
      <w:r w:rsidR="003D1328" w:rsidRPr="00BE0113">
        <w:rPr>
          <w:noProof/>
          <w:position w:val="-6"/>
        </w:rPr>
        <w:object w:dxaOrig="240" w:dyaOrig="220" w14:anchorId="03CAF091">
          <v:shape id="_x0000_i1107" type="#_x0000_t75" alt="" style="width:11.8pt;height:11.15pt;mso-width-percent:0;mso-height-percent:0;mso-width-percent:0;mso-height-percent:0" o:ole="">
            <v:imagedata r:id="rId184" o:title=""/>
          </v:shape>
          <o:OLEObject Type="Embed" ProgID="Equation.DSMT4" ShapeID="_x0000_i1107" DrawAspect="Content" ObjectID="_1712057422" r:id="rId185"/>
        </w:object>
      </w:r>
      <w:r w:rsidR="00956A31">
        <w:rPr>
          <w:rFonts w:hint="eastAsia"/>
        </w:rPr>
        <w:t>表示状态转移模型的误差噪声，其为零均值的高斯白噪声；</w:t>
      </w:r>
      <w:r w:rsidR="00956A31">
        <w:rPr>
          <w:rFonts w:hint="eastAsia"/>
        </w:rPr>
        <w:t>Z</w:t>
      </w:r>
      <w:r w:rsidR="00956A31">
        <w:rPr>
          <w:rFonts w:hint="eastAsia"/>
        </w:rPr>
        <w:t>为观测量</w:t>
      </w:r>
      <w:del w:id="347" w:author="王 庆云" w:date="2022-04-18T10:55:00Z">
        <w:r w:rsidR="00956A31" w:rsidDel="00C54E7A">
          <w:rPr>
            <w:rFonts w:hint="eastAsia"/>
          </w:rPr>
          <w:delText>，</w:delText>
        </w:r>
      </w:del>
      <w:ins w:id="348" w:author="王 庆云" w:date="2022-04-18T10:55:00Z">
        <w:r w:rsidR="00C54E7A">
          <w:rPr>
            <w:rFonts w:hint="eastAsia"/>
          </w:rPr>
          <w:t>；</w:t>
        </w:r>
      </w:ins>
      <w:r w:rsidR="003D1328" w:rsidRPr="00BE0113">
        <w:rPr>
          <w:noProof/>
          <w:position w:val="-4"/>
        </w:rPr>
        <w:object w:dxaOrig="279" w:dyaOrig="260" w14:anchorId="114CB7B4">
          <v:shape id="_x0000_i1108" type="#_x0000_t75" alt="" style="width:14.3pt;height:13.65pt;mso-width-percent:0;mso-height-percent:0;mso-width-percent:0;mso-height-percent:0" o:ole="">
            <v:imagedata r:id="rId186" o:title=""/>
          </v:shape>
          <o:OLEObject Type="Embed" ProgID="Equation.DSMT4" ShapeID="_x0000_i1108" DrawAspect="Content" ObjectID="_1712057423" r:id="rId187"/>
        </w:object>
      </w:r>
      <w:r w:rsidR="00956A31">
        <w:rPr>
          <w:rFonts w:hint="eastAsia"/>
        </w:rPr>
        <w:t>为观测模型线性化系数</w:t>
      </w:r>
      <w:del w:id="349" w:author="王 庆云" w:date="2022-04-18T10:55:00Z">
        <w:r w:rsidR="00956A31" w:rsidDel="00C54E7A">
          <w:rPr>
            <w:rFonts w:hint="eastAsia"/>
          </w:rPr>
          <w:delText>，</w:delText>
        </w:r>
      </w:del>
      <w:ins w:id="350" w:author="王 庆云" w:date="2022-04-18T10:55:00Z">
        <w:r w:rsidR="00C54E7A">
          <w:rPr>
            <w:rFonts w:hint="eastAsia"/>
          </w:rPr>
          <w:t>；</w:t>
        </w:r>
      </w:ins>
      <w:r w:rsidR="003D1328" w:rsidRPr="00BE0113">
        <w:rPr>
          <w:noProof/>
          <w:position w:val="-4"/>
        </w:rPr>
        <w:object w:dxaOrig="220" w:dyaOrig="260" w14:anchorId="0D05DE7C">
          <v:shape id="_x0000_i1109" type="#_x0000_t75" alt="" style="width:11.15pt;height:13.65pt;mso-width-percent:0;mso-height-percent:0;mso-width-percent:0;mso-height-percent:0" o:ole="">
            <v:imagedata r:id="rId188" o:title=""/>
          </v:shape>
          <o:OLEObject Type="Embed" ProgID="Equation.DSMT4" ShapeID="_x0000_i1109" DrawAspect="Content" ObjectID="_1712057424" r:id="rId189"/>
        </w:object>
      </w:r>
      <w:r w:rsidR="00956A31">
        <w:rPr>
          <w:rFonts w:hint="eastAsia"/>
        </w:rPr>
        <w:t>为观测误差噪声，其为零均值的高斯白噪声；</w:t>
      </w:r>
      <w:r w:rsidR="003D1328" w:rsidRPr="00BE0113">
        <w:rPr>
          <w:noProof/>
          <w:position w:val="-6"/>
        </w:rPr>
        <w:object w:dxaOrig="220" w:dyaOrig="279" w14:anchorId="4B0EA9C9">
          <v:shape id="_x0000_i1110" type="#_x0000_t75" alt="" style="width:11.15pt;height:14.3pt;mso-width-percent:0;mso-height-percent:0;mso-width-percent:0;mso-height-percent:0" o:ole="">
            <v:imagedata r:id="rId190" o:title=""/>
          </v:shape>
          <o:OLEObject Type="Embed" ProgID="Equation.DSMT4" ShapeID="_x0000_i1110" DrawAspect="Content" ObjectID="_1712057425" r:id="rId191"/>
        </w:object>
      </w:r>
      <w:r w:rsidR="00956A31">
        <w:rPr>
          <w:rFonts w:hint="eastAsia"/>
        </w:rPr>
        <w:t>为狄拉克函数。卡尔曼滤波即</w:t>
      </w:r>
      <w:del w:id="351" w:author="王 庆云" w:date="2022-04-18T10:55:00Z">
        <w:r w:rsidR="00956A31" w:rsidDel="00C54E7A">
          <w:rPr>
            <w:rFonts w:hint="eastAsia"/>
          </w:rPr>
          <w:delText>是</w:delText>
        </w:r>
      </w:del>
      <w:r w:rsidR="001B3E75">
        <w:rPr>
          <w:rFonts w:hint="eastAsia"/>
        </w:rPr>
        <w:t>需要在最小方差估计准则下，递推得到上述系统不同时刻下的待估参数的无偏估计值。</w:t>
      </w:r>
      <w:r w:rsidR="003F341E">
        <w:rPr>
          <w:rFonts w:hint="eastAsia"/>
        </w:rPr>
        <w:t>这里不加推导的直接给出具体的求解方法。首先对上一时刻的状态参数</w:t>
      </w:r>
      <w:r w:rsidR="003D1328" w:rsidRPr="00BE0113">
        <w:rPr>
          <w:noProof/>
          <w:position w:val="-10"/>
        </w:rPr>
        <w:object w:dxaOrig="859" w:dyaOrig="400" w14:anchorId="28630C2A">
          <v:shape id="_x0000_i1111" type="#_x0000_t75" alt="" style="width:42.85pt;height:19.25pt;mso-width-percent:0;mso-height-percent:0;mso-width-percent:0;mso-height-percent:0" o:ole="">
            <v:imagedata r:id="rId192" o:title=""/>
          </v:shape>
          <o:OLEObject Type="Embed" ProgID="Equation.DSMT4" ShapeID="_x0000_i1111" DrawAspect="Content" ObjectID="_1712057426" r:id="rId193"/>
        </w:object>
      </w:r>
      <w:r w:rsidR="003F341E">
        <w:rPr>
          <w:rFonts w:hint="eastAsia"/>
        </w:rPr>
        <w:t>和方差</w:t>
      </w:r>
      <w:r w:rsidR="003D1328" w:rsidRPr="003F341E">
        <w:rPr>
          <w:noProof/>
          <w:position w:val="-14"/>
        </w:rPr>
        <w:object w:dxaOrig="980" w:dyaOrig="380" w14:anchorId="101F5F64">
          <v:shape id="_x0000_i1112" type="#_x0000_t75" alt="" style="width:49.05pt;height:19.25pt;mso-width-percent:0;mso-height-percent:0;mso-width-percent:0;mso-height-percent:0" o:ole="">
            <v:imagedata r:id="rId194" o:title=""/>
          </v:shape>
          <o:OLEObject Type="Embed" ProgID="Equation.DSMT4" ShapeID="_x0000_i1112" DrawAspect="Content" ObjectID="_1712057427" r:id="rId195"/>
        </w:object>
      </w:r>
      <w:r w:rsidR="003F341E">
        <w:rPr>
          <w:rFonts w:hint="eastAsia"/>
        </w:rPr>
        <w:t>根据状态转移方程进行时间更新：</w:t>
      </w:r>
    </w:p>
    <w:p w14:paraId="67ECCC20" w14:textId="77777777" w:rsidR="003F341E" w:rsidRDefault="003F341E" w:rsidP="003F341E">
      <w:pPr>
        <w:pStyle w:val="af1"/>
      </w:pPr>
      <w:r>
        <w:tab/>
      </w:r>
      <w:r w:rsidR="003D1328" w:rsidRPr="003F341E">
        <w:rPr>
          <w:noProof/>
          <w:position w:val="-38"/>
        </w:rPr>
        <w:object w:dxaOrig="4500" w:dyaOrig="880" w14:anchorId="4C7F2DEA">
          <v:shape id="_x0000_i1113" type="#_x0000_t75" alt="" style="width:225.3pt;height:44.05pt;mso-width-percent:0;mso-height-percent:0;mso-width-percent:0;mso-height-percent:0" o:ole="">
            <v:imagedata r:id="rId196" o:title=""/>
          </v:shape>
          <o:OLEObject Type="Embed" ProgID="Equation.DSMT4" ShapeID="_x0000_i1113" DrawAspect="Content" ObjectID="_1712057428" r:id="rId197"/>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r w:rsidR="00F97E2B">
        <w:fldChar w:fldCharType="begin"/>
      </w:r>
      <w:r w:rsidR="00F97E2B">
        <w:instrText xml:space="preserve"> SEQ MTChap \c \* Arabic \* MERGEFORMAT </w:instrText>
      </w:r>
      <w:r w:rsidR="00F97E2B">
        <w:fldChar w:fldCharType="separate"/>
      </w:r>
      <w:r w:rsidR="00897A40">
        <w:rPr>
          <w:noProof/>
        </w:rPr>
        <w:instrText>2</w:instrText>
      </w:r>
      <w:r w:rsidR="00F97E2B">
        <w:rPr>
          <w:noProof/>
        </w:rPr>
        <w:fldChar w:fldCharType="end"/>
      </w:r>
      <w:r w:rsidR="003746BA">
        <w:instrText>-</w:instrText>
      </w:r>
      <w:r w:rsidR="00F97E2B">
        <w:fldChar w:fldCharType="begin"/>
      </w:r>
      <w:r w:rsidR="00F97E2B">
        <w:instrText xml:space="preserve"> SEQ MTEqn \c \* Arabic \* MERGEFORMAT </w:instrText>
      </w:r>
      <w:r w:rsidR="00F97E2B">
        <w:fldChar w:fldCharType="separate"/>
      </w:r>
      <w:r w:rsidR="00897A40">
        <w:rPr>
          <w:noProof/>
        </w:rPr>
        <w:instrText>17</w:instrText>
      </w:r>
      <w:r w:rsidR="00F97E2B">
        <w:rPr>
          <w:noProof/>
        </w:rPr>
        <w:fldChar w:fldCharType="end"/>
      </w:r>
      <w:r w:rsidR="003746BA">
        <w:instrText>)</w:instrText>
      </w:r>
      <w:r w:rsidR="003746BA">
        <w:fldChar w:fldCharType="end"/>
      </w:r>
    </w:p>
    <w:p w14:paraId="025FE62F" w14:textId="77777777" w:rsidR="003F341E" w:rsidRDefault="003F341E" w:rsidP="003F341E">
      <w:pPr>
        <w:spacing w:before="60" w:after="60"/>
        <w:ind w:firstLine="480"/>
      </w:pPr>
      <w:r>
        <w:rPr>
          <w:rFonts w:hint="eastAsia"/>
        </w:rPr>
        <w:t>接着根据观测函数模型对状态参数进行量测更新：</w:t>
      </w:r>
    </w:p>
    <w:p w14:paraId="340E4489" w14:textId="77777777" w:rsidR="003F341E" w:rsidRDefault="003F341E" w:rsidP="003F341E">
      <w:pPr>
        <w:pStyle w:val="af1"/>
      </w:pPr>
      <w:r>
        <w:tab/>
      </w:r>
      <w:r w:rsidR="003D1328" w:rsidRPr="003F341E">
        <w:rPr>
          <w:noProof/>
          <w:position w:val="-104"/>
        </w:rPr>
        <w:object w:dxaOrig="5720" w:dyaOrig="1740" w14:anchorId="3ECCE13E">
          <v:shape id="_x0000_i1114" type="#_x0000_t75" alt="" style="width:286.15pt;height:87.5pt;mso-width-percent:0;mso-height-percent:0;mso-width-percent:0;mso-height-percent:0" o:ole="">
            <v:imagedata r:id="rId198" o:title=""/>
          </v:shape>
          <o:OLEObject Type="Embed" ProgID="Equation.DSMT4" ShapeID="_x0000_i1114" DrawAspect="Content" ObjectID="_1712057429" r:id="rId199"/>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r w:rsidR="00F97E2B">
        <w:fldChar w:fldCharType="begin"/>
      </w:r>
      <w:r w:rsidR="00F97E2B">
        <w:instrText xml:space="preserve"> SEQ MTChap \c \* Arabic \* MERGEFORMAT </w:instrText>
      </w:r>
      <w:r w:rsidR="00F97E2B">
        <w:fldChar w:fldCharType="separate"/>
      </w:r>
      <w:r w:rsidR="00897A40">
        <w:rPr>
          <w:noProof/>
        </w:rPr>
        <w:instrText>2</w:instrText>
      </w:r>
      <w:r w:rsidR="00F97E2B">
        <w:rPr>
          <w:noProof/>
        </w:rPr>
        <w:fldChar w:fldCharType="end"/>
      </w:r>
      <w:r w:rsidR="003746BA">
        <w:instrText>-</w:instrText>
      </w:r>
      <w:r w:rsidR="00F97E2B">
        <w:fldChar w:fldCharType="begin"/>
      </w:r>
      <w:r w:rsidR="00F97E2B">
        <w:instrText xml:space="preserve"> SEQ MTEqn \c \* Arabic \* MERGEFORMAT </w:instrText>
      </w:r>
      <w:r w:rsidR="00F97E2B">
        <w:fldChar w:fldCharType="separate"/>
      </w:r>
      <w:r w:rsidR="00897A40">
        <w:rPr>
          <w:noProof/>
        </w:rPr>
        <w:instrText>18</w:instrText>
      </w:r>
      <w:r w:rsidR="00F97E2B">
        <w:rPr>
          <w:noProof/>
        </w:rPr>
        <w:fldChar w:fldCharType="end"/>
      </w:r>
      <w:r w:rsidR="003746BA">
        <w:instrText>)</w:instrText>
      </w:r>
      <w:r w:rsidR="003746BA">
        <w:fldChar w:fldCharType="end"/>
      </w:r>
    </w:p>
    <w:p w14:paraId="2267FCBD" w14:textId="46F2D828" w:rsidR="003F341E" w:rsidRPr="003F341E" w:rsidRDefault="008033EA" w:rsidP="003F341E">
      <w:pPr>
        <w:spacing w:before="60" w:after="60"/>
        <w:ind w:firstLine="480"/>
      </w:pPr>
      <w:r>
        <w:rPr>
          <w:rFonts w:hint="eastAsia"/>
        </w:rPr>
        <w:t>式中，</w:t>
      </w:r>
      <w:r w:rsidR="003D1328" w:rsidRPr="00BE0113">
        <w:rPr>
          <w:noProof/>
          <w:position w:val="-12"/>
        </w:rPr>
        <w:object w:dxaOrig="340" w:dyaOrig="360" w14:anchorId="10AF15E8">
          <v:shape id="_x0000_i1115" type="#_x0000_t75" alt="" style="width:17.4pt;height:18pt;mso-width-percent:0;mso-height-percent:0;mso-width-percent:0;mso-height-percent:0" o:ole="">
            <v:imagedata r:id="rId200" o:title=""/>
          </v:shape>
          <o:OLEObject Type="Embed" ProgID="Equation.DSMT4" ShapeID="_x0000_i1115" DrawAspect="Content" ObjectID="_1712057430" r:id="rId201"/>
        </w:object>
      </w:r>
      <w:r>
        <w:rPr>
          <w:rFonts w:hint="eastAsia"/>
        </w:rPr>
        <w:t>称为增益矩阵，</w:t>
      </w:r>
      <w:r w:rsidR="003D1328" w:rsidRPr="00BE0113">
        <w:rPr>
          <w:noProof/>
          <w:position w:val="-10"/>
        </w:rPr>
        <w:object w:dxaOrig="1040" w:dyaOrig="320" w14:anchorId="155A21DD">
          <v:shape id="_x0000_i1116" type="#_x0000_t75" alt="" style="width:52.75pt;height:17.4pt;mso-width-percent:0;mso-height-percent:0;mso-width-percent:0;mso-height-percent:0" o:ole="">
            <v:imagedata r:id="rId202" o:title=""/>
          </v:shape>
          <o:OLEObject Type="Embed" ProgID="Equation.DSMT4" ShapeID="_x0000_i1116" DrawAspect="Content" ObjectID="_1712057431" r:id="rId203"/>
        </w:object>
      </w:r>
      <w:r>
        <w:rPr>
          <w:rFonts w:hint="eastAsia"/>
        </w:rPr>
        <w:t>为观测新息。观测更新过程就是利用观测信息对上述时间更新后的状态参数进行进一步的修正。</w:t>
      </w:r>
      <w:r w:rsidR="006E6226">
        <w:rPr>
          <w:rFonts w:hint="eastAsia"/>
        </w:rPr>
        <w:t>综合上述过程，即可以不断递推得到各个时刻</w:t>
      </w:r>
      <w:del w:id="352" w:author="王 庆云" w:date="2022-04-18T10:57:00Z">
        <w:r w:rsidR="006E6226" w:rsidDel="00C54E7A">
          <w:rPr>
            <w:rFonts w:hint="eastAsia"/>
          </w:rPr>
          <w:delText>上</w:delText>
        </w:r>
      </w:del>
      <w:r w:rsidR="006E6226">
        <w:rPr>
          <w:rFonts w:hint="eastAsia"/>
        </w:rPr>
        <w:t>状态参数的估计值。在实际处理过程中，滤波器正常工作的前提</w:t>
      </w:r>
      <w:r w:rsidR="008F1A60">
        <w:rPr>
          <w:rFonts w:hint="eastAsia"/>
        </w:rPr>
        <w:t>是在</w:t>
      </w:r>
      <w:r w:rsidR="006E6226">
        <w:rPr>
          <w:rFonts w:hint="eastAsia"/>
        </w:rPr>
        <w:t>构建了符合实际物理情形的观测模型和运动模型，同时需要对状态转移模型噪声和观测模型噪声进行合理的设置。在偏离了实际建模的情况下，容易导致滤波估计结果为有偏甚至发散。</w:t>
      </w:r>
    </w:p>
    <w:p w14:paraId="0A579549" w14:textId="77777777" w:rsidR="00117C2A" w:rsidRDefault="00117C2A" w:rsidP="00596A6E">
      <w:pPr>
        <w:pStyle w:val="2"/>
      </w:pPr>
      <w:bookmarkStart w:id="353" w:name="_Toc101082650"/>
      <w:r>
        <w:rPr>
          <w:rFonts w:hint="eastAsia"/>
        </w:rPr>
        <w:t>本章小结</w:t>
      </w:r>
      <w:bookmarkEnd w:id="353"/>
    </w:p>
    <w:p w14:paraId="5D06D4F4" w14:textId="77777777" w:rsidR="00BF2CF7" w:rsidRPr="00BF58D1" w:rsidRDefault="00225B12" w:rsidP="00BF2CF7">
      <w:pPr>
        <w:spacing w:before="60" w:after="60"/>
        <w:ind w:firstLine="480"/>
      </w:pPr>
      <w:r>
        <w:rPr>
          <w:rFonts w:hint="eastAsia"/>
        </w:rPr>
        <w:t>本章主要对导航卫星动力学定轨方法所包含的算法原理进行了梳理和介绍。首先介绍了</w:t>
      </w:r>
      <w:r w:rsidR="001C70F3">
        <w:rPr>
          <w:rFonts w:hint="eastAsia"/>
        </w:rPr>
        <w:t>导航卫星</w:t>
      </w:r>
      <w:r>
        <w:rPr>
          <w:rFonts w:hint="eastAsia"/>
        </w:rPr>
        <w:t>精密轨道确定所涉及</w:t>
      </w:r>
      <w:r w:rsidR="001C70F3">
        <w:rPr>
          <w:rFonts w:hint="eastAsia"/>
        </w:rPr>
        <w:t>的几种</w:t>
      </w:r>
      <w:r>
        <w:rPr>
          <w:rFonts w:hint="eastAsia"/>
        </w:rPr>
        <w:t>时空参考系统</w:t>
      </w:r>
      <w:r w:rsidR="00CE6103">
        <w:rPr>
          <w:rFonts w:hint="eastAsia"/>
        </w:rPr>
        <w:t>，</w:t>
      </w:r>
      <w:r w:rsidR="00BF2CF7">
        <w:rPr>
          <w:rFonts w:hint="eastAsia"/>
        </w:rPr>
        <w:t>接着给出了</w:t>
      </w:r>
      <w:r w:rsidR="00BF2CF7">
        <w:rPr>
          <w:rFonts w:hint="eastAsia"/>
        </w:rPr>
        <w:t>IF</w:t>
      </w:r>
      <w:r w:rsidR="00BF2CF7">
        <w:rPr>
          <w:rFonts w:hint="eastAsia"/>
        </w:rPr>
        <w:t>组合的</w:t>
      </w:r>
      <w:r w:rsidR="00BF2CF7">
        <w:rPr>
          <w:rFonts w:hint="eastAsia"/>
        </w:rPr>
        <w:t>GNSS</w:t>
      </w:r>
      <w:r w:rsidR="00BF2CF7">
        <w:rPr>
          <w:rFonts w:hint="eastAsia"/>
        </w:rPr>
        <w:t>伪距和相位的基本观测方程。然后对导航卫星运动模型进行了梳理分析，阐述了动力学方程和状态转移方程构建的基本原理，并依次介绍了导航卫星在空间运动中所受到的保守力和非保守力模型。</w:t>
      </w:r>
      <w:r w:rsidR="00423C54">
        <w:rPr>
          <w:rFonts w:hint="eastAsia"/>
        </w:rPr>
        <w:t>最后论述了</w:t>
      </w:r>
      <w:r w:rsidR="00423C54">
        <w:rPr>
          <w:rFonts w:hint="eastAsia"/>
        </w:rPr>
        <w:t>GNSS</w:t>
      </w:r>
      <w:r w:rsidR="00423C54">
        <w:rPr>
          <w:rFonts w:hint="eastAsia"/>
        </w:rPr>
        <w:t>数据处理中常用的参数估计方法。</w:t>
      </w:r>
    </w:p>
    <w:p w14:paraId="6A2480C3" w14:textId="77777777" w:rsidR="00AA32E4" w:rsidRDefault="00AA32E4" w:rsidP="001C5752">
      <w:pPr>
        <w:pStyle w:val="1"/>
      </w:pPr>
      <w:bookmarkStart w:id="354" w:name="_Toc101082651"/>
      <w:r>
        <w:rPr>
          <w:rFonts w:hint="eastAsia"/>
        </w:rPr>
        <w:lastRenderedPageBreak/>
        <w:t>GNSS实时滤波精密轨道确定的研究与实现</w:t>
      </w:r>
      <w:bookmarkEnd w:id="354"/>
    </w:p>
    <w:p w14:paraId="156C96CE" w14:textId="77777777" w:rsidR="00AA32E4" w:rsidRDefault="00DF6D6A" w:rsidP="00AA32E4">
      <w:pPr>
        <w:spacing w:before="60" w:after="60"/>
        <w:ind w:firstLine="480"/>
      </w:pPr>
      <w:r>
        <w:fldChar w:fldCharType="begin"/>
      </w:r>
      <w:r>
        <w:instrText xml:space="preserve"> </w:instrText>
      </w:r>
      <w:r>
        <w:rPr>
          <w:rFonts w:hint="eastAsia"/>
        </w:rPr>
        <w:instrText>MACROBUTTON MTEditEquationSection2</w:instrText>
      </w:r>
      <w:r>
        <w:instrText xml:space="preserve"> </w:instrText>
      </w:r>
      <w:r>
        <w:rPr>
          <w:rStyle w:val="MTEquationSection"/>
          <w:rFonts w:hint="eastAsia"/>
        </w:rPr>
        <w:instrText>公式章</w:instrText>
      </w:r>
      <w:r>
        <w:rPr>
          <w:rStyle w:val="MTEquationSection"/>
          <w:rFonts w:hint="eastAsia"/>
        </w:rPr>
        <w:instrText xml:space="preserve"> (</w:instrText>
      </w:r>
      <w:r>
        <w:rPr>
          <w:rStyle w:val="MTEquationSection"/>
          <w:rFonts w:hint="eastAsia"/>
        </w:rPr>
        <w:instrText>下一章</w:instrText>
      </w:r>
      <w:r>
        <w:rPr>
          <w:rStyle w:val="MTEquationSection"/>
          <w:rFonts w:hint="eastAsia"/>
        </w:rPr>
        <w:instrText xml:space="preserve">) </w:instrText>
      </w:r>
      <w:r>
        <w:rPr>
          <w:rStyle w:val="MTEquationSection"/>
          <w:rFonts w:hint="eastAsia"/>
        </w:rPr>
        <w:instrText>节</w:instrText>
      </w:r>
      <w:r>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A32E4">
        <w:rPr>
          <w:rFonts w:hint="eastAsia"/>
        </w:rPr>
        <w:t>不论是提供事后或是实时的导航卫星轨道的位置服务，目前主流的</w:t>
      </w:r>
      <w:r w:rsidR="00AA32E4">
        <w:rPr>
          <w:rFonts w:hint="eastAsia"/>
        </w:rPr>
        <w:t>GNSS</w:t>
      </w:r>
      <w:r w:rsidR="00AA32E4">
        <w:rPr>
          <w:rFonts w:hint="eastAsia"/>
        </w:rPr>
        <w:t>精密轨道处理的方式仍是基于事后批处理的解算模型，其算法模型和处理流程随着多年来研究已经逐步趋于完善。相对的，基于实时观测数据，采用实时滤波解算方式进行轨道确定的处理模式在近几年仍在不断的研究和探索中。在事后批处理过程中，由于包含了所有观测数据信息，因此可以对观测数据进行统一的预处理，同时在解算过程中进行反复迭代计算和整体质量控制，以达到最优的数据处理效果。而实时滤波处理流程中往往需要通过处理实时观测数据流，实时给出当前已有观测数据信息下的最优轨道位置信息。因此实时滤波精密轨道确定在不论是在观测数据的预处理、参数估计方法、质量控制方法以及整体算法流程都与事后解算模式大不相同。如果直接应用事后解算模式的经验与方法，将难以取得理想的解算效果。</w:t>
      </w:r>
    </w:p>
    <w:p w14:paraId="01E207C6" w14:textId="77777777" w:rsidR="00AA32E4" w:rsidRDefault="00AA32E4" w:rsidP="00AA32E4">
      <w:pPr>
        <w:spacing w:before="60" w:after="60"/>
        <w:ind w:firstLine="480"/>
      </w:pPr>
      <w:r>
        <w:rPr>
          <w:rFonts w:hint="eastAsia"/>
        </w:rPr>
        <w:t>本章从实时滤波精密轨道确定的算法流程出发，分别对处理过程中的关键环节：参数估计方法、实时质量控制方法和实时模糊度固定方法，进行了相应的推导和实现，并通过实验对比分析验证了算法的正确性和有效性。最后，本文在目前已有的数据处理软件平台上</w:t>
      </w:r>
      <w:r>
        <w:rPr>
          <w:rFonts w:hint="eastAsia"/>
        </w:rPr>
        <w:t>GREAT</w:t>
      </w:r>
      <w:r>
        <w:rPr>
          <w:rFonts w:hint="eastAsia"/>
        </w:rPr>
        <w:t>（</w:t>
      </w:r>
      <w:r>
        <w:rPr>
          <w:rFonts w:hint="eastAsia"/>
        </w:rPr>
        <w:t>GNSS+ Research, Application and Teaching</w:t>
      </w:r>
      <w:r>
        <w:rPr>
          <w:rFonts w:hint="eastAsia"/>
        </w:rPr>
        <w:t>）的基础上，开发实现了具有</w:t>
      </w:r>
      <w:r>
        <w:rPr>
          <w:rFonts w:hint="eastAsia"/>
        </w:rPr>
        <w:t>GNSS</w:t>
      </w:r>
      <w:r>
        <w:rPr>
          <w:rFonts w:hint="eastAsia"/>
        </w:rPr>
        <w:t>实时滤波精密轨道确定的功能，并给出了该功能的整体结构组成及其算法处理流程。</w:t>
      </w:r>
    </w:p>
    <w:p w14:paraId="5750ED7A" w14:textId="77777777" w:rsidR="00AA32E4" w:rsidRDefault="00AA32E4" w:rsidP="00596A6E">
      <w:pPr>
        <w:pStyle w:val="2"/>
      </w:pPr>
      <w:bookmarkStart w:id="355" w:name="_Toc101082652"/>
      <w:r>
        <w:rPr>
          <w:rFonts w:hint="eastAsia"/>
        </w:rPr>
        <w:t>基于平方根信息滤波的参数估计原理</w:t>
      </w:r>
      <w:bookmarkEnd w:id="355"/>
    </w:p>
    <w:p w14:paraId="56B34427" w14:textId="77777777" w:rsidR="00AA32E4" w:rsidRDefault="00AA32E4" w:rsidP="00AA32E4">
      <w:pPr>
        <w:spacing w:before="60" w:after="60"/>
        <w:ind w:firstLine="480"/>
      </w:pPr>
      <w:r>
        <w:rPr>
          <w:rFonts w:hint="eastAsia"/>
        </w:rPr>
        <w:t>在第二章的参数估计部分，我们介绍了常用的最小二乘算法和卡尔曼滤波估计算法。其中卡尔曼滤波估计算法更适合实时数据的处理，相对于最小二乘批处理需要存储所有的观测值信息，滤波估计算法无需存储历史时刻的观测数据信息，而是以待估参数的协方差矩阵信息进行存储。同时滤波算法在处理具有先验运动模型的最优估计问题也更为直观。但由于计算机中计算过程截断误差的存在，导致存在滤波因数值误差而发散的情况存在，因此引入了平方根滤波算法，其核心原理通过采用原有滤波算法一半字节长度进行相关数据信息的存储，大大减少了数值计算误差，从而抑制了滤波发散的情况，具有更高的数值稳定性。这里，我们选用了实时滤波轨道处理中常用的平方根信息滤波（</w:t>
      </w:r>
      <w:r>
        <w:rPr>
          <w:rFonts w:hint="eastAsia"/>
        </w:rPr>
        <w:t>Square Root Information Filter,SRIF</w:t>
      </w:r>
      <w:r>
        <w:rPr>
          <w:rFonts w:hint="eastAsia"/>
        </w:rPr>
        <w:t>）作为参数估计的方法。由于广义最小二乘算法在测绘领域更为常用，因此本文从广义最小二乘算法角度出发，推导和梳理了</w:t>
      </w:r>
      <w:r>
        <w:rPr>
          <w:rFonts w:hint="eastAsia"/>
        </w:rPr>
        <w:t>SRIF</w:t>
      </w:r>
      <w:r>
        <w:rPr>
          <w:rFonts w:hint="eastAsia"/>
        </w:rPr>
        <w:t>算法过程。</w:t>
      </w:r>
    </w:p>
    <w:p w14:paraId="364A6D0D" w14:textId="77777777" w:rsidR="00AA32E4" w:rsidRDefault="00AA32E4" w:rsidP="001C5752">
      <w:pPr>
        <w:pStyle w:val="3"/>
      </w:pPr>
      <w:bookmarkStart w:id="356" w:name="_Toc101082653"/>
      <w:r>
        <w:rPr>
          <w:rFonts w:hint="eastAsia"/>
        </w:rPr>
        <w:t>量测更新算法</w:t>
      </w:r>
      <w:bookmarkEnd w:id="356"/>
    </w:p>
    <w:p w14:paraId="6046603D" w14:textId="77777777" w:rsidR="00AA32E4" w:rsidRDefault="00D32C7B" w:rsidP="00AA32E4">
      <w:pPr>
        <w:spacing w:before="60" w:after="60"/>
        <w:ind w:firstLine="480"/>
      </w:pPr>
      <w:r>
        <w:rPr>
          <w:rFonts w:hint="eastAsia"/>
        </w:rPr>
        <w:lastRenderedPageBreak/>
        <w:t>在</w:t>
      </w:r>
      <w:r>
        <w:fldChar w:fldCharType="begin"/>
      </w:r>
      <w:r>
        <w:instrText xml:space="preserve"> </w:instrText>
      </w:r>
      <w:r>
        <w:rPr>
          <w:rFonts w:hint="eastAsia"/>
        </w:rPr>
        <w:instrText xml:space="preserve">REF </w:instrText>
      </w:r>
      <w:r>
        <w:rPr>
          <w:rFonts w:hint="eastAsia"/>
        </w:rPr>
        <w:instrText>最小二乘章节</w:instrText>
      </w:r>
      <w:r>
        <w:rPr>
          <w:rFonts w:hint="eastAsia"/>
        </w:rPr>
        <w:instrText xml:space="preserve"> \r \h</w:instrText>
      </w:r>
      <w:r>
        <w:instrText xml:space="preserve"> </w:instrText>
      </w:r>
      <w:r>
        <w:fldChar w:fldCharType="separate"/>
      </w:r>
      <w:r w:rsidR="00897A40">
        <w:t>2.4.1</w:t>
      </w:r>
      <w:r>
        <w:fldChar w:fldCharType="end"/>
      </w:r>
      <w:r>
        <w:rPr>
          <w:rFonts w:hint="eastAsia"/>
        </w:rPr>
        <w:t>节中，给出</w:t>
      </w:r>
      <w:r w:rsidR="005B0581">
        <w:rPr>
          <w:rFonts w:hint="eastAsia"/>
        </w:rPr>
        <w:t>了</w:t>
      </w:r>
      <w:r>
        <w:rPr>
          <w:rFonts w:hint="eastAsia"/>
        </w:rPr>
        <w:t>广义最小二乘算法的基本求解思路，在对</w:t>
      </w:r>
      <w:r>
        <w:fldChar w:fldCharType="begin"/>
      </w:r>
      <w:r>
        <w:instrText xml:space="preserve"> </w:instrText>
      </w:r>
      <w:r>
        <w:rPr>
          <w:rFonts w:hint="eastAsia"/>
        </w:rPr>
        <w:instrText>GOTOBUTTON ZEqnNum782943  \* MERGEFORMAT</w:instrText>
      </w:r>
      <w:r>
        <w:instrText xml:space="preserve"> </w:instrText>
      </w:r>
      <w:fldSimple w:instr=" REF ZEqnNum782943 \* Charformat \! \* MERGEFORMAT ">
        <w:r w:rsidR="00897A40">
          <w:rPr>
            <w:rFonts w:hint="eastAsia"/>
          </w:rPr>
          <w:instrText>(</w:instrText>
        </w:r>
        <w:r w:rsidR="00897A40">
          <w:rPr>
            <w:rFonts w:hint="eastAsia"/>
          </w:rPr>
          <w:instrText>公式</w:instrText>
        </w:r>
        <w:r w:rsidR="00897A40">
          <w:instrText>2-14)</w:instrText>
        </w:r>
      </w:fldSimple>
      <w:r>
        <w:fldChar w:fldCharType="end"/>
      </w:r>
      <w:r>
        <w:rPr>
          <w:rFonts w:hint="eastAsia"/>
        </w:rPr>
        <w:t>中的正规方程进行求解过程中，</w:t>
      </w:r>
      <w:r w:rsidR="00AA32E4">
        <w:rPr>
          <w:rFonts w:hint="eastAsia"/>
        </w:rPr>
        <w:t>当观测系统存在</w:t>
      </w:r>
      <w:r w:rsidR="001B2156">
        <w:rPr>
          <w:rFonts w:hint="eastAsia"/>
        </w:rPr>
        <w:t>由</w:t>
      </w:r>
      <w:r w:rsidR="00AA32E4">
        <w:rPr>
          <w:rFonts w:hint="eastAsia"/>
        </w:rPr>
        <w:t>病态观测的</w:t>
      </w:r>
      <w:r w:rsidR="001B2156">
        <w:rPr>
          <w:rFonts w:hint="eastAsia"/>
        </w:rPr>
        <w:t>情形</w:t>
      </w:r>
      <w:r w:rsidR="00AA32E4">
        <w:rPr>
          <w:rFonts w:hint="eastAsia"/>
        </w:rPr>
        <w:t>，也就是系数矩阵</w:t>
      </w:r>
      <w:r w:rsidR="003D1328">
        <w:rPr>
          <w:noProof/>
          <w:position w:val="-4"/>
        </w:rPr>
        <w:object w:dxaOrig="236" w:dyaOrig="258" w14:anchorId="3AD8F61B">
          <v:shape id="_x0000_i1117" type="#_x0000_t75" alt="" style="width:11.8pt;height:13.65pt;mso-width-percent:0;mso-height-percent:0;mso-width-percent:0;mso-height-percent:0" o:ole="">
            <v:imagedata r:id="rId204" o:title=""/>
          </v:shape>
          <o:OLEObject Type="Embed" ProgID="Equation.DSMT4" ShapeID="_x0000_i1117" DrawAspect="Content" ObjectID="_1712057432" r:id="rId205"/>
        </w:object>
      </w:r>
      <w:r w:rsidR="00AA32E4">
        <w:rPr>
          <w:rFonts w:hint="eastAsia"/>
        </w:rPr>
        <w:t>的条件数较大的时候，容易导致所求解的参数数值误差较大。为了避免这种情况，可以使用</w:t>
      </w:r>
      <w:r w:rsidR="00AA32E4">
        <w:rPr>
          <w:rFonts w:hint="eastAsia"/>
        </w:rPr>
        <w:t>QR</w:t>
      </w:r>
      <w:r w:rsidR="00AA32E4">
        <w:rPr>
          <w:rFonts w:hint="eastAsia"/>
        </w:rPr>
        <w:t>分解的方式进行求解。在使用</w:t>
      </w:r>
      <w:r w:rsidR="00AA32E4">
        <w:rPr>
          <w:rFonts w:hint="eastAsia"/>
        </w:rPr>
        <w:t>QR</w:t>
      </w:r>
      <w:r w:rsidR="00AA32E4">
        <w:rPr>
          <w:rFonts w:hint="eastAsia"/>
        </w:rPr>
        <w:t>分解算法之前，需要对上述广义最小二乘问题进行单位权规整化。对于前述的观测方程权矩阵和先验信息的权矩阵作三角化分解有，</w:t>
      </w:r>
      <w:r w:rsidR="00AA32E4">
        <w:t xml:space="preserve"> </w:t>
      </w:r>
      <w:r w:rsidR="003D1328">
        <w:rPr>
          <w:noProof/>
          <w:position w:val="-12"/>
        </w:rPr>
        <w:object w:dxaOrig="1956" w:dyaOrig="387" w14:anchorId="059205DB">
          <v:shape id="_x0000_i1118" type="#_x0000_t75" alt="" style="width:98.05pt;height:19.25pt;mso-width-percent:0;mso-height-percent:0;mso-width-percent:0;mso-height-percent:0" o:ole="">
            <v:imagedata r:id="rId206" o:title=""/>
          </v:shape>
          <o:OLEObject Type="Embed" ProgID="Equation.DSMT4" ShapeID="_x0000_i1118" DrawAspect="Content" ObjectID="_1712057433" r:id="rId207"/>
        </w:object>
      </w:r>
      <w:r w:rsidR="00AA32E4">
        <w:rPr>
          <w:rFonts w:hint="eastAsia"/>
        </w:rPr>
        <w:t>，这里我们用下标</w:t>
      </w:r>
      <w:r w:rsidR="003D1328">
        <w:rPr>
          <w:noProof/>
          <w:position w:val="-6"/>
        </w:rPr>
        <w:object w:dxaOrig="204" w:dyaOrig="258" w14:anchorId="58DEEA19">
          <v:shape id="_x0000_i1119" type="#_x0000_t75" alt="" style="width:9.95pt;height:13.65pt;mso-width-percent:0;mso-height-percent:0;mso-width-percent:0;mso-height-percent:0" o:ole="">
            <v:imagedata r:id="rId208" o:title=""/>
          </v:shape>
          <o:OLEObject Type="Embed" ProgID="Equation.DSMT4" ShapeID="_x0000_i1119" DrawAspect="Content" ObjectID="_1712057434" r:id="rId209"/>
        </w:object>
      </w:r>
      <w:r w:rsidR="00AA32E4">
        <w:rPr>
          <w:rFonts w:hint="eastAsia"/>
        </w:rPr>
        <w:t>表明权矩阵所在的时刻。因此</w:t>
      </w:r>
      <w:r w:rsidR="00AA32E4">
        <w:rPr>
          <w:rFonts w:hint="eastAsia"/>
        </w:rPr>
        <w:t>,</w:t>
      </w:r>
      <w:r w:rsidR="00AA32E4">
        <w:rPr>
          <w:rFonts w:hint="eastAsia"/>
        </w:rPr>
        <w:t>上述最小二乘问题可被等价转换为下面的表达：</w:t>
      </w:r>
    </w:p>
    <w:p w14:paraId="06E7002C" w14:textId="77777777" w:rsidR="00AA32E4" w:rsidRDefault="00AA32E4" w:rsidP="00AA32E4">
      <w:pPr>
        <w:pStyle w:val="af1"/>
      </w:pPr>
      <w:r>
        <w:tab/>
      </w:r>
      <w:r w:rsidR="003D1328">
        <w:rPr>
          <w:noProof/>
          <w:position w:val="-50"/>
        </w:rPr>
        <w:object w:dxaOrig="2622" w:dyaOrig="1128" w14:anchorId="77964D98">
          <v:shape id="_x0000_i1120" type="#_x0000_t75" alt="" style="width:130.95pt;height:57.1pt;mso-width-percent:0;mso-height-percent:0;mso-width-percent:0;mso-height-percent:0" o:ole="">
            <v:imagedata r:id="rId210" o:title=""/>
          </v:shape>
          <o:OLEObject Type="Embed" ProgID="Equation.DSMT4" ShapeID="_x0000_i1120" DrawAspect="Content" ObjectID="_1712057435" r:id="rId211"/>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357" w:name="ZEqnNum923347"/>
      <w:r w:rsidR="003746BA">
        <w:rPr>
          <w:rFonts w:hint="eastAsia"/>
        </w:rPr>
        <w:instrText>(</w:instrText>
      </w:r>
      <w:r w:rsidR="003746BA">
        <w:rPr>
          <w:rFonts w:hint="eastAsia"/>
        </w:rPr>
        <w:instrText>公式</w:instrText>
      </w:r>
      <w:r w:rsidR="00F97E2B">
        <w:fldChar w:fldCharType="begin"/>
      </w:r>
      <w:r w:rsidR="00F97E2B">
        <w:instrText xml:space="preserve"> SEQ MTChap \c \* Arabic \* MERGEFORMAT </w:instrText>
      </w:r>
      <w:r w:rsidR="00F97E2B">
        <w:fldChar w:fldCharType="separate"/>
      </w:r>
      <w:r w:rsidR="00897A40">
        <w:rPr>
          <w:noProof/>
        </w:rPr>
        <w:instrText>3</w:instrText>
      </w:r>
      <w:r w:rsidR="00F97E2B">
        <w:rPr>
          <w:noProof/>
        </w:rPr>
        <w:fldChar w:fldCharType="end"/>
      </w:r>
      <w:r w:rsidR="003746BA">
        <w:instrText>-</w:instrText>
      </w:r>
      <w:r w:rsidR="00F97E2B">
        <w:fldChar w:fldCharType="begin"/>
      </w:r>
      <w:r w:rsidR="00F97E2B">
        <w:instrText xml:space="preserve"> SEQ MTEqn \c \* Arabic \* MERGEFORMAT </w:instrText>
      </w:r>
      <w:r w:rsidR="00F97E2B">
        <w:fldChar w:fldCharType="separate"/>
      </w:r>
      <w:r w:rsidR="00897A40">
        <w:rPr>
          <w:noProof/>
        </w:rPr>
        <w:instrText>1</w:instrText>
      </w:r>
      <w:r w:rsidR="00F97E2B">
        <w:rPr>
          <w:noProof/>
        </w:rPr>
        <w:fldChar w:fldCharType="end"/>
      </w:r>
      <w:r w:rsidR="003746BA">
        <w:instrText>)</w:instrText>
      </w:r>
      <w:bookmarkEnd w:id="357"/>
      <w:r w:rsidR="003746BA">
        <w:fldChar w:fldCharType="end"/>
      </w:r>
    </w:p>
    <w:p w14:paraId="66FE3CB2" w14:textId="77777777" w:rsidR="00AA32E4" w:rsidRDefault="00AA32E4" w:rsidP="00AA32E4">
      <w:pPr>
        <w:spacing w:before="60" w:after="60"/>
        <w:ind w:firstLineChars="0" w:firstLine="0"/>
      </w:pPr>
      <w:r>
        <w:rPr>
          <w:rFonts w:hint="eastAsia"/>
        </w:rPr>
        <w:t>式中</w:t>
      </w:r>
      <w:r>
        <w:rPr>
          <w:rFonts w:hint="eastAsia"/>
        </w:rPr>
        <w:t>,</w:t>
      </w:r>
      <w:r>
        <w:t xml:space="preserve"> </w:t>
      </w:r>
      <w:r w:rsidR="003D1328">
        <w:rPr>
          <w:noProof/>
          <w:position w:val="-10"/>
        </w:rPr>
        <w:object w:dxaOrig="441" w:dyaOrig="312" w14:anchorId="505E7398">
          <v:shape id="_x0000_i1121" type="#_x0000_t75" alt="" style="width:21.7pt;height:15.5pt;mso-width-percent:0;mso-height-percent:0;mso-width-percent:0;mso-height-percent:0" o:ole="">
            <v:imagedata r:id="rId212" o:title=""/>
          </v:shape>
          <o:OLEObject Type="Embed" ProgID="Equation.DSMT4" ShapeID="_x0000_i1121" DrawAspect="Content" ObjectID="_1712057436" r:id="rId213"/>
        </w:object>
      </w:r>
      <w:r>
        <w:rPr>
          <w:rFonts w:hint="eastAsia"/>
        </w:rPr>
        <w:t>分别表示规整化后的系数矩阵与先验残差向量。对系数矩阵进行</w:t>
      </w:r>
      <w:r>
        <w:rPr>
          <w:rFonts w:hint="eastAsia"/>
        </w:rPr>
        <w:t>QR</w:t>
      </w:r>
      <w:r>
        <w:rPr>
          <w:rFonts w:hint="eastAsia"/>
        </w:rPr>
        <w:t>分解有：</w:t>
      </w:r>
    </w:p>
    <w:p w14:paraId="426B7904" w14:textId="77777777" w:rsidR="00AA32E4" w:rsidRDefault="00AA32E4" w:rsidP="00AA32E4">
      <w:pPr>
        <w:pStyle w:val="af1"/>
      </w:pPr>
      <w:r>
        <w:tab/>
      </w:r>
      <w:r w:rsidR="003D1328">
        <w:rPr>
          <w:noProof/>
          <w:position w:val="-52"/>
        </w:rPr>
        <w:object w:dxaOrig="3675" w:dyaOrig="1161" w14:anchorId="2181A746">
          <v:shape id="_x0000_i1122" type="#_x0000_t75" alt="" style="width:183.1pt;height:57.7pt;mso-width-percent:0;mso-height-percent:0;mso-width-percent:0;mso-height-percent:0" o:ole="">
            <v:imagedata r:id="rId214" o:title=""/>
          </v:shape>
          <o:OLEObject Type="Embed" ProgID="Equation.DSMT4" ShapeID="_x0000_i1122" DrawAspect="Content" ObjectID="_1712057437" r:id="rId215"/>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358" w:name="ZEqnNum151206"/>
      <w:r w:rsidR="003746BA">
        <w:rPr>
          <w:rFonts w:hint="eastAsia"/>
        </w:rPr>
        <w:instrText>(</w:instrText>
      </w:r>
      <w:r w:rsidR="003746BA">
        <w:rPr>
          <w:rFonts w:hint="eastAsia"/>
        </w:rPr>
        <w:instrText>公式</w:instrText>
      </w:r>
      <w:r w:rsidR="00F97E2B">
        <w:fldChar w:fldCharType="begin"/>
      </w:r>
      <w:r w:rsidR="00F97E2B">
        <w:instrText xml:space="preserve"> SEQ MTChap \c \* Arabic \* MERGEFORMAT </w:instrText>
      </w:r>
      <w:r w:rsidR="00F97E2B">
        <w:fldChar w:fldCharType="separate"/>
      </w:r>
      <w:r w:rsidR="00897A40">
        <w:rPr>
          <w:noProof/>
        </w:rPr>
        <w:instrText>3</w:instrText>
      </w:r>
      <w:r w:rsidR="00F97E2B">
        <w:rPr>
          <w:noProof/>
        </w:rPr>
        <w:fldChar w:fldCharType="end"/>
      </w:r>
      <w:r w:rsidR="003746BA">
        <w:instrText>-</w:instrText>
      </w:r>
      <w:r w:rsidR="00F97E2B">
        <w:fldChar w:fldCharType="begin"/>
      </w:r>
      <w:r w:rsidR="00F97E2B">
        <w:instrText xml:space="preserve"> SEQ MTEqn \c \* Arabic \* MERGEFORMAT </w:instrText>
      </w:r>
      <w:r w:rsidR="00F97E2B">
        <w:fldChar w:fldCharType="separate"/>
      </w:r>
      <w:r w:rsidR="00897A40">
        <w:rPr>
          <w:noProof/>
        </w:rPr>
        <w:instrText>2</w:instrText>
      </w:r>
      <w:r w:rsidR="00F97E2B">
        <w:rPr>
          <w:noProof/>
        </w:rPr>
        <w:fldChar w:fldCharType="end"/>
      </w:r>
      <w:r w:rsidR="003746BA">
        <w:instrText>)</w:instrText>
      </w:r>
      <w:bookmarkEnd w:id="358"/>
      <w:r w:rsidR="003746BA">
        <w:fldChar w:fldCharType="end"/>
      </w:r>
    </w:p>
    <w:p w14:paraId="300E6E10" w14:textId="77777777" w:rsidR="00AA32E4" w:rsidRDefault="00AA32E4" w:rsidP="00BE46DF">
      <w:pPr>
        <w:spacing w:before="60" w:after="60"/>
        <w:ind w:firstLineChars="0" w:firstLine="0"/>
      </w:pPr>
      <w:r>
        <w:rPr>
          <w:rFonts w:hint="eastAsia"/>
        </w:rPr>
        <w:t>式中，</w:t>
      </w:r>
      <w:r w:rsidR="003D1328">
        <w:rPr>
          <w:noProof/>
          <w:position w:val="-10"/>
        </w:rPr>
        <w:object w:dxaOrig="236" w:dyaOrig="312" w14:anchorId="2EF5C44B">
          <v:shape id="_x0000_i1123" type="#_x0000_t75" alt="" style="width:11.8pt;height:15.5pt;mso-width-percent:0;mso-height-percent:0;mso-width-percent:0;mso-height-percent:0" o:ole="">
            <v:imagedata r:id="rId216" o:title=""/>
          </v:shape>
          <o:OLEObject Type="Embed" ProgID="Equation.DSMT4" ShapeID="_x0000_i1123" DrawAspect="Content" ObjectID="_1712057438" r:id="rId217"/>
        </w:object>
      </w:r>
      <w:r>
        <w:rPr>
          <w:rFonts w:hint="eastAsia"/>
        </w:rPr>
        <w:t>为分解得到的正交矩阵。对</w:t>
      </w:r>
      <w:r>
        <w:fldChar w:fldCharType="begin"/>
      </w:r>
      <w:r>
        <w:instrText xml:space="preserve"> </w:instrText>
      </w:r>
      <w:r>
        <w:rPr>
          <w:rFonts w:hint="eastAsia"/>
        </w:rPr>
        <w:instrText>GOTOBUTTON ZEqnNum923347  \* MERGEFORMAT</w:instrText>
      </w:r>
      <w:r>
        <w:instrText xml:space="preserve"> </w:instrText>
      </w:r>
      <w:fldSimple w:instr=" REF ZEqnNum923347 \* Charformat \! \* MERGEFORMAT ">
        <w:r w:rsidR="00897A40">
          <w:rPr>
            <w:rFonts w:hint="eastAsia"/>
          </w:rPr>
          <w:instrText>(</w:instrText>
        </w:r>
        <w:r w:rsidR="00897A40">
          <w:rPr>
            <w:rFonts w:hint="eastAsia"/>
          </w:rPr>
          <w:instrText>公式</w:instrText>
        </w:r>
        <w:r w:rsidR="00897A40">
          <w:instrText>3-1)</w:instrText>
        </w:r>
      </w:fldSimple>
      <w:r>
        <w:fldChar w:fldCharType="end"/>
      </w:r>
      <w:r>
        <w:rPr>
          <w:rFonts w:hint="eastAsia"/>
        </w:rPr>
        <w:t xml:space="preserve"> </w:t>
      </w:r>
      <w:r>
        <w:rPr>
          <w:rFonts w:hint="eastAsia"/>
        </w:rPr>
        <w:t>左右两边同乘以</w:t>
      </w:r>
      <w:r w:rsidR="003D1328">
        <w:rPr>
          <w:noProof/>
          <w:position w:val="-10"/>
        </w:rPr>
        <w:object w:dxaOrig="355" w:dyaOrig="355" w14:anchorId="7D1286F3">
          <v:shape id="_x0000_i1124" type="#_x0000_t75" alt="" style="width:18pt;height:18pt;mso-width-percent:0;mso-height-percent:0;mso-width-percent:0;mso-height-percent:0" o:ole="">
            <v:imagedata r:id="rId218" o:title=""/>
          </v:shape>
          <o:OLEObject Type="Embed" ProgID="Equation.DSMT4" ShapeID="_x0000_i1124" DrawAspect="Content" ObjectID="_1712057439" r:id="rId219"/>
        </w:object>
      </w:r>
      <w:r>
        <w:rPr>
          <w:rFonts w:hint="eastAsia"/>
        </w:rPr>
        <w:t>，则可以得到相应的等价表达：</w:t>
      </w:r>
    </w:p>
    <w:p w14:paraId="34A12CF6" w14:textId="77777777" w:rsidR="00AA32E4" w:rsidRDefault="00AA32E4" w:rsidP="00AA32E4">
      <w:pPr>
        <w:pStyle w:val="af1"/>
      </w:pPr>
      <w:r>
        <w:tab/>
      </w:r>
      <w:r w:rsidR="003D1328">
        <w:rPr>
          <w:noProof/>
          <w:position w:val="-96"/>
        </w:rPr>
        <w:object w:dxaOrig="4245" w:dyaOrig="2042" w14:anchorId="7AF0C3C7">
          <v:shape id="_x0000_i1125" type="#_x0000_t75" alt="" style="width:212.3pt;height:101.8pt;mso-width-percent:0;mso-height-percent:0;mso-width-percent:0;mso-height-percent:0" o:ole="">
            <v:imagedata r:id="rId220" o:title=""/>
          </v:shape>
          <o:OLEObject Type="Embed" ProgID="Equation.DSMT4" ShapeID="_x0000_i1125" DrawAspect="Content" ObjectID="_1712057440" r:id="rId221"/>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359" w:name="ZEqnNum761028"/>
      <w:r w:rsidR="003746BA">
        <w:rPr>
          <w:rFonts w:hint="eastAsia"/>
        </w:rPr>
        <w:instrText>(</w:instrText>
      </w:r>
      <w:r w:rsidR="003746BA">
        <w:rPr>
          <w:rFonts w:hint="eastAsia"/>
        </w:rPr>
        <w:instrText>公式</w:instrText>
      </w:r>
      <w:r w:rsidR="00F97E2B">
        <w:fldChar w:fldCharType="begin"/>
      </w:r>
      <w:r w:rsidR="00F97E2B">
        <w:instrText xml:space="preserve"> SEQ MTChap \c \* Arabic \* MERGEFORMAT </w:instrText>
      </w:r>
      <w:r w:rsidR="00F97E2B">
        <w:fldChar w:fldCharType="separate"/>
      </w:r>
      <w:r w:rsidR="00897A40">
        <w:rPr>
          <w:noProof/>
        </w:rPr>
        <w:instrText>3</w:instrText>
      </w:r>
      <w:r w:rsidR="00F97E2B">
        <w:rPr>
          <w:noProof/>
        </w:rPr>
        <w:fldChar w:fldCharType="end"/>
      </w:r>
      <w:r w:rsidR="003746BA">
        <w:instrText>-</w:instrText>
      </w:r>
      <w:r w:rsidR="00F97E2B">
        <w:fldChar w:fldCharType="begin"/>
      </w:r>
      <w:r w:rsidR="00F97E2B">
        <w:instrText xml:space="preserve"> SEQ MTEqn \c \* Arabic \* MERGEFORMAT </w:instrText>
      </w:r>
      <w:r w:rsidR="00F97E2B">
        <w:fldChar w:fldCharType="separate"/>
      </w:r>
      <w:r w:rsidR="00897A40">
        <w:rPr>
          <w:noProof/>
        </w:rPr>
        <w:instrText>3</w:instrText>
      </w:r>
      <w:r w:rsidR="00F97E2B">
        <w:rPr>
          <w:noProof/>
        </w:rPr>
        <w:fldChar w:fldCharType="end"/>
      </w:r>
      <w:r w:rsidR="003746BA">
        <w:instrText>)</w:instrText>
      </w:r>
      <w:bookmarkEnd w:id="359"/>
      <w:r w:rsidR="003746BA">
        <w:fldChar w:fldCharType="end"/>
      </w:r>
    </w:p>
    <w:p w14:paraId="2646A858" w14:textId="77777777" w:rsidR="00AA32E4" w:rsidRDefault="00AA32E4" w:rsidP="00AA32E4">
      <w:pPr>
        <w:spacing w:before="60" w:after="60"/>
        <w:ind w:firstLineChars="0" w:firstLine="0"/>
      </w:pPr>
      <w:r>
        <w:rPr>
          <w:rFonts w:hint="eastAsia"/>
        </w:rPr>
        <w:t>式中，</w:t>
      </w:r>
      <w:r w:rsidR="003D1328">
        <w:rPr>
          <w:noProof/>
          <w:position w:val="-6"/>
        </w:rPr>
        <w:object w:dxaOrig="183" w:dyaOrig="226" w14:anchorId="6B7E9DF5">
          <v:shape id="_x0000_i1126" type="#_x0000_t75" alt="" style="width:9.95pt;height:10.55pt;mso-width-percent:0;mso-height-percent:0;mso-width-percent:0;mso-height-percent:0" o:ole="">
            <v:imagedata r:id="rId222" o:title=""/>
          </v:shape>
          <o:OLEObject Type="Embed" ProgID="Equation.DSMT4" ShapeID="_x0000_i1126" DrawAspect="Content" ObjectID="_1712057441" r:id="rId223"/>
        </w:object>
      </w:r>
      <w:r>
        <w:rPr>
          <w:rFonts w:hint="eastAsia"/>
        </w:rPr>
        <w:t>为正规化后的验后观测残差向量。此时待估参数可以直接用由</w:t>
      </w:r>
      <w:r w:rsidR="003D1328">
        <w:rPr>
          <w:noProof/>
          <w:position w:val="-12"/>
        </w:rPr>
        <w:object w:dxaOrig="1032" w:dyaOrig="387" w14:anchorId="7061486E">
          <v:shape id="_x0000_i1127" type="#_x0000_t75" alt="" style="width:50.9pt;height:19.25pt;mso-width-percent:0;mso-height-percent:0;mso-width-percent:0;mso-height-percent:0" o:ole="">
            <v:imagedata r:id="rId224" o:title=""/>
          </v:shape>
          <o:OLEObject Type="Embed" ProgID="Equation.DSMT4" ShapeID="_x0000_i1127" DrawAspect="Content" ObjectID="_1712057442" r:id="rId225"/>
        </w:object>
      </w:r>
      <w:r>
        <w:rPr>
          <w:rFonts w:hint="eastAsia"/>
        </w:rPr>
        <w:t>直接求解得到</w:t>
      </w:r>
      <w:r>
        <w:rPr>
          <w:rFonts w:hint="eastAsia"/>
        </w:rPr>
        <w:t>,</w:t>
      </w:r>
      <w:r>
        <w:rPr>
          <w:rFonts w:hint="eastAsia"/>
        </w:rPr>
        <w:t>该方程在</w:t>
      </w:r>
      <w:r>
        <w:rPr>
          <w:rFonts w:hint="eastAsia"/>
        </w:rPr>
        <w:t>SRIF</w:t>
      </w:r>
      <w:r>
        <w:rPr>
          <w:rFonts w:hint="eastAsia"/>
        </w:rPr>
        <w:t>中也也被称为信息方程。到可以发现此表达式与</w:t>
      </w:r>
      <w:r>
        <w:rPr>
          <w:rFonts w:hint="eastAsia"/>
        </w:rPr>
        <w:t>k</w:t>
      </w:r>
      <w:r>
        <w:rPr>
          <w:rFonts w:hint="eastAsia"/>
        </w:rPr>
        <w:t>时刻的规整化的先验信息虚拟观测方程类似，此时</w:t>
      </w:r>
      <w:r w:rsidR="003D1328">
        <w:rPr>
          <w:noProof/>
          <w:position w:val="-12"/>
        </w:rPr>
        <w:object w:dxaOrig="999" w:dyaOrig="387" w14:anchorId="094C23B9">
          <v:shape id="_x0000_i1128" type="#_x0000_t75" alt="" style="width:50.3pt;height:19.25pt;mso-width-percent:0;mso-height-percent:0;mso-width-percent:0;mso-height-percent:0" o:ole="">
            <v:imagedata r:id="rId226" o:title=""/>
          </v:shape>
          <o:OLEObject Type="Embed" ProgID="Equation.DSMT4" ShapeID="_x0000_i1128" DrawAspect="Content" ObjectID="_1712057443" r:id="rId227"/>
        </w:object>
      </w:r>
      <w:r>
        <w:rPr>
          <w:rFonts w:hint="eastAsia"/>
        </w:rPr>
        <w:t>即为求解后参数</w:t>
      </w:r>
      <w:r w:rsidR="003D1328">
        <w:rPr>
          <w:noProof/>
          <w:position w:val="-6"/>
        </w:rPr>
        <w:object w:dxaOrig="204" w:dyaOrig="226" w14:anchorId="14911B45">
          <v:shape id="_x0000_i1129" type="#_x0000_t75" alt="" style="width:9.95pt;height:10.55pt;mso-width-percent:0;mso-height-percent:0;mso-width-percent:0;mso-height-percent:0" o:ole="">
            <v:imagedata r:id="rId228" o:title=""/>
          </v:shape>
          <o:OLEObject Type="Embed" ProgID="Equation.DSMT4" ShapeID="_x0000_i1129" DrawAspect="Content" ObjectID="_1712057444" r:id="rId229"/>
        </w:object>
      </w:r>
      <w:r>
        <w:rPr>
          <w:rFonts w:hint="eastAsia"/>
        </w:rPr>
        <w:t>的信息权矩阵</w:t>
      </w:r>
      <w:r>
        <w:rPr>
          <w:rFonts w:hint="eastAsia"/>
        </w:rPr>
        <w:t>,</w:t>
      </w:r>
      <w:r>
        <w:rPr>
          <w:rFonts w:hint="eastAsia"/>
        </w:rPr>
        <w:t>这里我们已经完成了</w:t>
      </w:r>
      <w:r>
        <w:rPr>
          <w:rFonts w:hint="eastAsia"/>
        </w:rPr>
        <w:t>SIRF</w:t>
      </w:r>
      <w:r>
        <w:rPr>
          <w:rFonts w:hint="eastAsia"/>
        </w:rPr>
        <w:t>量测更新的推导。在</w:t>
      </w:r>
      <w:r>
        <w:rPr>
          <w:rFonts w:hint="eastAsia"/>
        </w:rPr>
        <w:t>SRIF</w:t>
      </w:r>
      <w:r>
        <w:rPr>
          <w:rFonts w:hint="eastAsia"/>
        </w:rPr>
        <w:t>中，</w:t>
      </w:r>
      <w:r w:rsidR="003D1328">
        <w:rPr>
          <w:noProof/>
          <w:position w:val="-6"/>
        </w:rPr>
        <w:object w:dxaOrig="204" w:dyaOrig="226" w14:anchorId="0D813FFC">
          <v:shape id="_x0000_i1130" type="#_x0000_t75" alt="" style="width:9.95pt;height:10.55pt;mso-width-percent:0;mso-height-percent:0;mso-width-percent:0;mso-height-percent:0" o:ole="">
            <v:imagedata r:id="rId230" o:title=""/>
          </v:shape>
          <o:OLEObject Type="Embed" ProgID="Equation.DSMT4" ShapeID="_x0000_i1130" DrawAspect="Content" ObjectID="_1712057445" r:id="rId231"/>
        </w:object>
      </w:r>
      <w:r>
        <w:rPr>
          <w:rFonts w:hint="eastAsia"/>
        </w:rPr>
        <w:t>为待估参数的信息矩阵，因为其为原有的先验信息权矩阵三角化后的结果，在数值计算上具有更好的稳定性，其量测更新的核心原理即为</w:t>
      </w:r>
      <w:r>
        <w:fldChar w:fldCharType="begin"/>
      </w:r>
      <w:r>
        <w:instrText xml:space="preserve"> </w:instrText>
      </w:r>
      <w:r>
        <w:rPr>
          <w:rFonts w:hint="eastAsia"/>
        </w:rPr>
        <w:instrText>GOTOBUTTON ZEqnNum151206  \* MERGEFORMAT</w:instrText>
      </w:r>
      <w:r>
        <w:instrText xml:space="preserve"> </w:instrText>
      </w:r>
      <w:fldSimple w:instr=" REF ZEqnNum151206 \* Charformat \! \* MERGEFORMAT ">
        <w:r w:rsidR="00897A40">
          <w:rPr>
            <w:rFonts w:hint="eastAsia"/>
          </w:rPr>
          <w:instrText>(</w:instrText>
        </w:r>
        <w:r w:rsidR="00897A40">
          <w:rPr>
            <w:rFonts w:hint="eastAsia"/>
          </w:rPr>
          <w:instrText>公式</w:instrText>
        </w:r>
        <w:r w:rsidR="00897A40">
          <w:instrText>3-2)</w:instrText>
        </w:r>
      </w:fldSimple>
      <w:r>
        <w:fldChar w:fldCharType="end"/>
      </w:r>
      <w:r>
        <w:rPr>
          <w:rFonts w:hint="eastAsia"/>
        </w:rPr>
        <w:t>，其中分解得到</w:t>
      </w:r>
      <w:r w:rsidR="003D1328">
        <w:rPr>
          <w:noProof/>
          <w:position w:val="-12"/>
        </w:rPr>
        <w:object w:dxaOrig="537" w:dyaOrig="355" w14:anchorId="077B2583">
          <v:shape id="_x0000_i1131" type="#_x0000_t75" alt="" style="width:26.05pt;height:18pt;mso-width-percent:0;mso-height-percent:0;mso-width-percent:0;mso-height-percent:0" o:ole="">
            <v:imagedata r:id="rId232" o:title=""/>
          </v:shape>
          <o:OLEObject Type="Embed" ProgID="Equation.DSMT4" ShapeID="_x0000_i1131" DrawAspect="Content" ObjectID="_1712057446" r:id="rId233"/>
        </w:object>
      </w:r>
      <w:r>
        <w:rPr>
          <w:rFonts w:hint="eastAsia"/>
        </w:rPr>
        <w:t>即可直接作为量测更新后参数的信息矩阵。</w:t>
      </w:r>
    </w:p>
    <w:p w14:paraId="7FB4FCAD" w14:textId="77777777" w:rsidR="00AA32E4" w:rsidRDefault="00AA32E4" w:rsidP="001C5752">
      <w:pPr>
        <w:pStyle w:val="3"/>
      </w:pPr>
      <w:bookmarkStart w:id="360" w:name="_Toc101082654"/>
      <w:r>
        <w:rPr>
          <w:rFonts w:hint="eastAsia"/>
        </w:rPr>
        <w:t>时间更新算法</w:t>
      </w:r>
      <w:bookmarkEnd w:id="360"/>
    </w:p>
    <w:p w14:paraId="5D4E6857" w14:textId="77777777" w:rsidR="00AA32E4" w:rsidRDefault="00AA32E4" w:rsidP="00AA32E4">
      <w:pPr>
        <w:spacing w:before="60" w:after="60"/>
        <w:ind w:firstLine="480"/>
      </w:pPr>
      <w:r>
        <w:rPr>
          <w:rFonts w:hint="eastAsia"/>
        </w:rPr>
        <w:t>导航卫星精密轨道确定问题中包含着大量的随时间变化的动态参数，如轨道参数、钟差参数、对流层参数和模糊度参数等。如何在</w:t>
      </w:r>
      <w:r>
        <w:rPr>
          <w:rFonts w:hint="eastAsia"/>
        </w:rPr>
        <w:t>SRIF</w:t>
      </w:r>
      <w:r>
        <w:rPr>
          <w:rFonts w:hint="eastAsia"/>
        </w:rPr>
        <w:t>算法中随时间动态更新调整这些参数，也是实时滤波轨道处理中的一个关键步骤。尽管这些动态参数各自具有不同的特性，但考虑它们一般化的时间更新过程，都包含了参数增加、参数状态更新、参数消除</w:t>
      </w:r>
      <w:r>
        <w:rPr>
          <w:rFonts w:hint="eastAsia"/>
        </w:rPr>
        <w:lastRenderedPageBreak/>
        <w:t>这三个部分。接下来依次对这三个部分的具体算法流程进行相应的介绍。</w:t>
      </w:r>
    </w:p>
    <w:p w14:paraId="2405B63C" w14:textId="77777777" w:rsidR="00AA32E4" w:rsidRDefault="00AA32E4" w:rsidP="00AA32E4">
      <w:pPr>
        <w:spacing w:before="60" w:after="60"/>
        <w:ind w:firstLine="480"/>
      </w:pPr>
      <w:r>
        <w:rPr>
          <w:rFonts w:hint="eastAsia"/>
        </w:rPr>
        <w:t>考虑</w:t>
      </w:r>
      <w:r>
        <w:rPr>
          <w:rFonts w:hint="eastAsia"/>
        </w:rPr>
        <w:t>j</w:t>
      </w:r>
      <w:r>
        <w:rPr>
          <w:rFonts w:hint="eastAsia"/>
        </w:rPr>
        <w:t>时刻的信息方程为</w:t>
      </w:r>
      <w:r w:rsidR="003D1328">
        <w:rPr>
          <w:noProof/>
          <w:position w:val="-14"/>
        </w:rPr>
        <w:object w:dxaOrig="817" w:dyaOrig="387" w14:anchorId="0AE07E94">
          <v:shape id="_x0000_i1132" type="#_x0000_t75" alt="" style="width:41.6pt;height:19.25pt;mso-width-percent:0;mso-height-percent:0;mso-width-percent:0;mso-height-percent:0" o:ole="">
            <v:imagedata r:id="rId234" o:title=""/>
          </v:shape>
          <o:OLEObject Type="Embed" ProgID="Equation.DSMT4" ShapeID="_x0000_i1132" DrawAspect="Content" ObjectID="_1712057447" r:id="rId235"/>
        </w:object>
      </w:r>
      <w:r>
        <w:rPr>
          <w:rFonts w:hint="eastAsia"/>
        </w:rPr>
        <w:t>。其中，我们将参数</w:t>
      </w:r>
      <w:r w:rsidR="003D1328">
        <w:rPr>
          <w:noProof/>
          <w:position w:val="-6"/>
        </w:rPr>
        <w:object w:dxaOrig="204" w:dyaOrig="226" w14:anchorId="3AAD9D0C">
          <v:shape id="_x0000_i1133" type="#_x0000_t75" alt="" style="width:9.95pt;height:10.55pt;mso-width-percent:0;mso-height-percent:0;mso-width-percent:0;mso-height-percent:0" o:ole="">
            <v:imagedata r:id="rId236" o:title=""/>
          </v:shape>
          <o:OLEObject Type="Embed" ProgID="Equation.DSMT4" ShapeID="_x0000_i1133" DrawAspect="Content" ObjectID="_1712057448" r:id="rId237"/>
        </w:object>
      </w:r>
      <w:r>
        <w:rPr>
          <w:rFonts w:hint="eastAsia"/>
        </w:rPr>
        <w:t>中分为两个类别</w:t>
      </w:r>
      <w:r w:rsidR="003D1328">
        <w:rPr>
          <w:noProof/>
          <w:position w:val="-14"/>
        </w:rPr>
        <w:object w:dxaOrig="1311" w:dyaOrig="398" w14:anchorId="44B3BF2C">
          <v:shape id="_x0000_i1134" type="#_x0000_t75" alt="" style="width:65.8pt;height:20.5pt;mso-width-percent:0;mso-height-percent:0;mso-width-percent:0;mso-height-percent:0" o:ole="">
            <v:imagedata r:id="rId238" o:title=""/>
          </v:shape>
          <o:OLEObject Type="Embed" ProgID="Equation.DSMT4" ShapeID="_x0000_i1134" DrawAspect="Content" ObjectID="_1712057449" r:id="rId239"/>
        </w:object>
      </w:r>
      <w:r>
        <w:rPr>
          <w:rFonts w:hint="eastAsia"/>
        </w:rPr>
        <w:t>，其中</w:t>
      </w:r>
      <w:r w:rsidR="003D1328">
        <w:rPr>
          <w:noProof/>
          <w:position w:val="-14"/>
        </w:rPr>
        <w:object w:dxaOrig="387" w:dyaOrig="387" w14:anchorId="70878EA5">
          <v:shape id="_x0000_i1135" type="#_x0000_t75" alt="" style="width:19.25pt;height:19.25pt;mso-width-percent:0;mso-height-percent:0;mso-width-percent:0;mso-height-percent:0" o:ole="">
            <v:imagedata r:id="rId240" o:title=""/>
          </v:shape>
          <o:OLEObject Type="Embed" ProgID="Equation.DSMT4" ShapeID="_x0000_i1135" DrawAspect="Content" ObjectID="_1712057450" r:id="rId241"/>
        </w:object>
      </w:r>
      <w:r>
        <w:rPr>
          <w:rFonts w:hint="eastAsia"/>
        </w:rPr>
        <w:t>表示过了</w:t>
      </w:r>
      <w:r w:rsidR="003D1328">
        <w:rPr>
          <w:noProof/>
          <w:position w:val="-10"/>
        </w:rPr>
        <w:object w:dxaOrig="204" w:dyaOrig="301" w14:anchorId="6CD8BF61">
          <v:shape id="_x0000_i1136" type="#_x0000_t75" alt="" style="width:9.95pt;height:15.5pt;mso-width-percent:0;mso-height-percent:0;mso-width-percent:0;mso-height-percent:0" o:ole="">
            <v:imagedata r:id="rId242" o:title=""/>
          </v:shape>
          <o:OLEObject Type="Embed" ProgID="Equation.DSMT4" ShapeID="_x0000_i1136" DrawAspect="Content" ObjectID="_1712057451" r:id="rId243"/>
        </w:object>
      </w:r>
      <w:r>
        <w:rPr>
          <w:rFonts w:hint="eastAsia"/>
        </w:rPr>
        <w:t>时刻后需要消除的参数，</w:t>
      </w:r>
      <w:r>
        <w:t xml:space="preserve"> </w:t>
      </w:r>
      <w:r w:rsidR="003D1328">
        <w:rPr>
          <w:noProof/>
          <w:position w:val="-12"/>
        </w:rPr>
        <w:object w:dxaOrig="258" w:dyaOrig="355" w14:anchorId="35773C6B">
          <v:shape id="_x0000_i1137" type="#_x0000_t75" alt="" style="width:13.65pt;height:18pt;mso-width-percent:0;mso-height-percent:0;mso-width-percent:0;mso-height-percent:0" o:ole="">
            <v:imagedata r:id="rId244" o:title=""/>
          </v:shape>
          <o:OLEObject Type="Embed" ProgID="Equation.DSMT4" ShapeID="_x0000_i1137" DrawAspect="Content" ObjectID="_1712057452" r:id="rId245"/>
        </w:object>
      </w:r>
      <w:r>
        <w:rPr>
          <w:rFonts w:hint="eastAsia"/>
        </w:rPr>
        <w:t>表示过了</w:t>
      </w:r>
      <w:r w:rsidR="003D1328">
        <w:rPr>
          <w:noProof/>
          <w:position w:val="-10"/>
        </w:rPr>
        <w:object w:dxaOrig="204" w:dyaOrig="301" w14:anchorId="238D05D6">
          <v:shape id="_x0000_i1138" type="#_x0000_t75" alt="" style="width:9.95pt;height:15.5pt;mso-width-percent:0;mso-height-percent:0;mso-width-percent:0;mso-height-percent:0" o:ole="">
            <v:imagedata r:id="rId242" o:title=""/>
          </v:shape>
          <o:OLEObject Type="Embed" ProgID="Equation.DSMT4" ShapeID="_x0000_i1138" DrawAspect="Content" ObjectID="_1712057453" r:id="rId246"/>
        </w:object>
      </w:r>
      <w:r>
        <w:rPr>
          <w:rFonts w:hint="eastAsia"/>
        </w:rPr>
        <w:t>时刻还需要保留的参数。假定</w:t>
      </w:r>
      <w:r w:rsidR="003D1328">
        <w:rPr>
          <w:noProof/>
          <w:position w:val="-14"/>
        </w:rPr>
        <w:object w:dxaOrig="258" w:dyaOrig="387" w14:anchorId="4129CE1F">
          <v:shape id="_x0000_i1139" type="#_x0000_t75" alt="" style="width:13.65pt;height:19.25pt;mso-width-percent:0;mso-height-percent:0;mso-width-percent:0;mso-height-percent:0" o:ole="">
            <v:imagedata r:id="rId247" o:title=""/>
          </v:shape>
          <o:OLEObject Type="Embed" ProgID="Equation.DSMT4" ShapeID="_x0000_i1139" DrawAspect="Content" ObjectID="_1712057454" r:id="rId248"/>
        </w:object>
      </w:r>
      <w:r>
        <w:rPr>
          <w:rFonts w:hint="eastAsia"/>
        </w:rPr>
        <w:t>的信息矩阵为上三角阵（若不为上三角阵，可做一次</w:t>
      </w:r>
      <w:r>
        <w:rPr>
          <w:rFonts w:hint="eastAsia"/>
        </w:rPr>
        <w:t>QR</w:t>
      </w:r>
      <w:r>
        <w:rPr>
          <w:rFonts w:hint="eastAsia"/>
        </w:rPr>
        <w:t>分解后得到），此时信息方程可表示为如下形式：</w:t>
      </w:r>
    </w:p>
    <w:p w14:paraId="0A2CF377" w14:textId="77777777" w:rsidR="00AA32E4" w:rsidRDefault="00AA32E4" w:rsidP="00AA32E4">
      <w:pPr>
        <w:pStyle w:val="af1"/>
      </w:pPr>
      <w:r>
        <w:tab/>
      </w:r>
      <w:r w:rsidR="003D1328">
        <w:rPr>
          <w:noProof/>
          <w:position w:val="-32"/>
        </w:rPr>
        <w:object w:dxaOrig="2568" w:dyaOrig="752" w14:anchorId="016899BB">
          <v:shape id="_x0000_i1140" type="#_x0000_t75" alt="" style="width:129.1pt;height:36.6pt;mso-width-percent:0;mso-height-percent:0;mso-width-percent:0;mso-height-percent:0" o:ole="">
            <v:imagedata r:id="rId249" o:title=""/>
          </v:shape>
          <o:OLEObject Type="Embed" ProgID="Equation.DSMT4" ShapeID="_x0000_i1140" DrawAspect="Content" ObjectID="_1712057455" r:id="rId250"/>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r w:rsidR="00F97E2B">
        <w:fldChar w:fldCharType="begin"/>
      </w:r>
      <w:r w:rsidR="00F97E2B">
        <w:instrText xml:space="preserve"> SEQ MTChap \c \* Arabic \* MERGEFORMAT </w:instrText>
      </w:r>
      <w:r w:rsidR="00F97E2B">
        <w:fldChar w:fldCharType="separate"/>
      </w:r>
      <w:r w:rsidR="00897A40">
        <w:rPr>
          <w:noProof/>
        </w:rPr>
        <w:instrText>3</w:instrText>
      </w:r>
      <w:r w:rsidR="00F97E2B">
        <w:rPr>
          <w:noProof/>
        </w:rPr>
        <w:fldChar w:fldCharType="end"/>
      </w:r>
      <w:r w:rsidR="003746BA">
        <w:instrText>-</w:instrText>
      </w:r>
      <w:r w:rsidR="00F97E2B">
        <w:fldChar w:fldCharType="begin"/>
      </w:r>
      <w:r w:rsidR="00F97E2B">
        <w:instrText xml:space="preserve"> SEQ MTEqn \c \* Arabic \* MERGEFORMAT </w:instrText>
      </w:r>
      <w:r w:rsidR="00F97E2B">
        <w:fldChar w:fldCharType="separate"/>
      </w:r>
      <w:r w:rsidR="00897A40">
        <w:rPr>
          <w:noProof/>
        </w:rPr>
        <w:instrText>4</w:instrText>
      </w:r>
      <w:r w:rsidR="00F97E2B">
        <w:rPr>
          <w:noProof/>
        </w:rPr>
        <w:fldChar w:fldCharType="end"/>
      </w:r>
      <w:r w:rsidR="003746BA">
        <w:instrText>)</w:instrText>
      </w:r>
      <w:r w:rsidR="003746BA">
        <w:fldChar w:fldCharType="end"/>
      </w:r>
    </w:p>
    <w:p w14:paraId="7984E3A2" w14:textId="77777777" w:rsidR="00AA32E4" w:rsidRDefault="00AA32E4" w:rsidP="00AA32E4">
      <w:pPr>
        <w:spacing w:before="60" w:after="60"/>
        <w:ind w:firstLineChars="0" w:firstLine="0"/>
      </w:pPr>
      <w:r>
        <w:rPr>
          <w:rFonts w:hint="eastAsia"/>
        </w:rPr>
        <w:t>对于下个历元新增加的参数这里我们使用</w:t>
      </w:r>
      <w:r w:rsidR="003D1328">
        <w:rPr>
          <w:noProof/>
          <w:position w:val="-14"/>
        </w:rPr>
        <w:object w:dxaOrig="527" w:dyaOrig="387" w14:anchorId="1CBFCCA2">
          <v:shape id="_x0000_i1141" type="#_x0000_t75" alt="" style="width:26.05pt;height:19.25pt;mso-width-percent:0;mso-height-percent:0;mso-width-percent:0;mso-height-percent:0" o:ole="">
            <v:imagedata r:id="rId251" o:title=""/>
          </v:shape>
          <o:OLEObject Type="Embed" ProgID="Equation.DSMT4" ShapeID="_x0000_i1141" DrawAspect="Content" ObjectID="_1712057456" r:id="rId252"/>
        </w:object>
      </w:r>
      <w:r>
        <w:rPr>
          <w:rFonts w:hint="eastAsia"/>
        </w:rPr>
        <w:t>进行表示。对于新增参数，考虑其具有的先验信息方程为</w:t>
      </w:r>
      <w:r w:rsidR="003D1328">
        <w:rPr>
          <w:noProof/>
          <w:position w:val="-14"/>
        </w:rPr>
        <w:object w:dxaOrig="1580" w:dyaOrig="387" w14:anchorId="0E506BF3">
          <v:shape id="_x0000_i1142" type="#_x0000_t75" alt="" style="width:79.45pt;height:19.25pt;mso-width-percent:0;mso-height-percent:0;mso-width-percent:0;mso-height-percent:0" o:ole="">
            <v:imagedata r:id="rId253" o:title=""/>
          </v:shape>
          <o:OLEObject Type="Embed" ProgID="Equation.DSMT4" ShapeID="_x0000_i1142" DrawAspect="Content" ObjectID="_1712057457" r:id="rId254"/>
        </w:object>
      </w:r>
      <w:r>
        <w:rPr>
          <w:rFonts w:hint="eastAsia"/>
        </w:rPr>
        <w:t>。因此根据类似</w:t>
      </w:r>
      <w:r w:rsidR="004819E4">
        <w:fldChar w:fldCharType="begin"/>
      </w:r>
      <w:r w:rsidR="004819E4">
        <w:instrText xml:space="preserve"> </w:instrText>
      </w:r>
      <w:r w:rsidR="004819E4">
        <w:rPr>
          <w:rFonts w:hint="eastAsia"/>
        </w:rPr>
        <w:instrText>GOTOBUTTON ZEqnNum268513  \* MERGEFORMAT</w:instrText>
      </w:r>
      <w:r w:rsidR="004819E4">
        <w:instrText xml:space="preserve"> </w:instrText>
      </w:r>
      <w:fldSimple w:instr=" REF ZEqnNum268513 \* Charformat \! \* MERGEFORMAT ">
        <w:r w:rsidR="00897A40">
          <w:rPr>
            <w:rFonts w:hint="eastAsia"/>
          </w:rPr>
          <w:instrText>(</w:instrText>
        </w:r>
        <w:r w:rsidR="00897A40">
          <w:rPr>
            <w:rFonts w:hint="eastAsia"/>
          </w:rPr>
          <w:instrText>公式</w:instrText>
        </w:r>
        <w:r w:rsidR="00897A40">
          <w:instrText>2-13)</w:instrText>
        </w:r>
      </w:fldSimple>
      <w:r w:rsidR="004819E4">
        <w:fldChar w:fldCharType="end"/>
      </w:r>
      <w:r>
        <w:rPr>
          <w:rFonts w:hint="eastAsia"/>
        </w:rPr>
        <w:t>的广义最小二乘原理，此时参数增加后的信息方程可以直接表示为如下形式：</w:t>
      </w:r>
    </w:p>
    <w:p w14:paraId="7A1DC206" w14:textId="77777777" w:rsidR="00AA32E4" w:rsidRDefault="00AA32E4" w:rsidP="00AA32E4">
      <w:pPr>
        <w:pStyle w:val="af1"/>
      </w:pPr>
      <w:r>
        <w:tab/>
      </w:r>
      <w:r w:rsidR="003D1328">
        <w:rPr>
          <w:noProof/>
          <w:position w:val="-52"/>
        </w:rPr>
        <w:object w:dxaOrig="3460" w:dyaOrig="1161" w14:anchorId="14A1AECE">
          <v:shape id="_x0000_i1143" type="#_x0000_t75" alt="" style="width:171.95pt;height:57.7pt;mso-width-percent:0;mso-height-percent:0;mso-width-percent:0;mso-height-percent:0" o:ole="">
            <v:imagedata r:id="rId255" o:title=""/>
          </v:shape>
          <o:OLEObject Type="Embed" ProgID="Equation.DSMT4" ShapeID="_x0000_i1143" DrawAspect="Content" ObjectID="_1712057458" r:id="rId256"/>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361" w:name="ZEqnNum807359"/>
      <w:r w:rsidR="003746BA">
        <w:rPr>
          <w:rFonts w:hint="eastAsia"/>
        </w:rPr>
        <w:instrText>(</w:instrText>
      </w:r>
      <w:r w:rsidR="003746BA">
        <w:rPr>
          <w:rFonts w:hint="eastAsia"/>
        </w:rPr>
        <w:instrText>公式</w:instrText>
      </w:r>
      <w:r w:rsidR="00F97E2B">
        <w:fldChar w:fldCharType="begin"/>
      </w:r>
      <w:r w:rsidR="00F97E2B">
        <w:instrText xml:space="preserve"> SEQ MTChap \c \* Arabic \* MERGEFORMAT </w:instrText>
      </w:r>
      <w:r w:rsidR="00F97E2B">
        <w:fldChar w:fldCharType="separate"/>
      </w:r>
      <w:r w:rsidR="00897A40">
        <w:rPr>
          <w:noProof/>
        </w:rPr>
        <w:instrText>3</w:instrText>
      </w:r>
      <w:r w:rsidR="00F97E2B">
        <w:rPr>
          <w:noProof/>
        </w:rPr>
        <w:fldChar w:fldCharType="end"/>
      </w:r>
      <w:r w:rsidR="003746BA">
        <w:instrText>-</w:instrText>
      </w:r>
      <w:r w:rsidR="00F97E2B">
        <w:fldChar w:fldCharType="begin"/>
      </w:r>
      <w:r w:rsidR="00F97E2B">
        <w:instrText xml:space="preserve"> SEQ MTEqn \c \* Arabic \* MERGEFORMAT </w:instrText>
      </w:r>
      <w:r w:rsidR="00F97E2B">
        <w:fldChar w:fldCharType="separate"/>
      </w:r>
      <w:r w:rsidR="00897A40">
        <w:rPr>
          <w:noProof/>
        </w:rPr>
        <w:instrText>5</w:instrText>
      </w:r>
      <w:r w:rsidR="00F97E2B">
        <w:rPr>
          <w:noProof/>
        </w:rPr>
        <w:fldChar w:fldCharType="end"/>
      </w:r>
      <w:r w:rsidR="003746BA">
        <w:instrText>)</w:instrText>
      </w:r>
      <w:bookmarkEnd w:id="361"/>
      <w:r w:rsidR="003746BA">
        <w:fldChar w:fldCharType="end"/>
      </w:r>
    </w:p>
    <w:p w14:paraId="62A949E7" w14:textId="77777777" w:rsidR="00AA32E4" w:rsidRDefault="00AA32E4" w:rsidP="00AA32E4">
      <w:pPr>
        <w:spacing w:before="60" w:after="60"/>
        <w:ind w:firstLineChars="0" w:firstLine="0"/>
      </w:pPr>
      <w:r>
        <w:rPr>
          <w:rFonts w:hint="eastAsia"/>
        </w:rPr>
        <w:t>考虑到</w:t>
      </w:r>
      <w:r w:rsidR="003D1328">
        <w:rPr>
          <w:noProof/>
          <w:position w:val="-14"/>
        </w:rPr>
        <w:object w:dxaOrig="387" w:dyaOrig="387" w14:anchorId="076CDA97">
          <v:shape id="_x0000_i1144" type="#_x0000_t75" alt="" style="width:19.25pt;height:19.25pt;mso-width-percent:0;mso-height-percent:0;mso-width-percent:0;mso-height-percent:0" o:ole="">
            <v:imagedata r:id="rId257" o:title=""/>
          </v:shape>
          <o:OLEObject Type="Embed" ProgID="Equation.DSMT4" ShapeID="_x0000_i1144" DrawAspect="Content" ObjectID="_1712057459" r:id="rId258"/>
        </w:object>
      </w:r>
      <w:r>
        <w:rPr>
          <w:rFonts w:hint="eastAsia"/>
        </w:rPr>
        <w:t>和</w:t>
      </w:r>
      <w:r w:rsidR="003D1328">
        <w:rPr>
          <w:noProof/>
          <w:position w:val="-14"/>
        </w:rPr>
        <w:object w:dxaOrig="527" w:dyaOrig="387" w14:anchorId="3D892650">
          <v:shape id="_x0000_i1145" type="#_x0000_t75" alt="" style="width:26.05pt;height:19.25pt;mso-width-percent:0;mso-height-percent:0;mso-width-percent:0;mso-height-percent:0" o:ole="">
            <v:imagedata r:id="rId259" o:title=""/>
          </v:shape>
          <o:OLEObject Type="Embed" ProgID="Equation.DSMT4" ShapeID="_x0000_i1145" DrawAspect="Content" ObjectID="_1712057460" r:id="rId260"/>
        </w:object>
      </w:r>
      <w:r>
        <w:rPr>
          <w:rFonts w:hint="eastAsia"/>
        </w:rPr>
        <w:t>可以构建如下的状态变化方程：</w:t>
      </w:r>
    </w:p>
    <w:p w14:paraId="13850826" w14:textId="77777777" w:rsidR="00AA32E4" w:rsidRDefault="00AA32E4" w:rsidP="00AA32E4">
      <w:pPr>
        <w:pStyle w:val="af1"/>
      </w:pPr>
      <w:r>
        <w:tab/>
      </w:r>
      <w:r w:rsidR="003D1328">
        <w:rPr>
          <w:noProof/>
          <w:position w:val="-32"/>
        </w:rPr>
        <w:object w:dxaOrig="2644" w:dyaOrig="752" w14:anchorId="1F93E59D">
          <v:shape id="_x0000_i1146" type="#_x0000_t75" alt="" style="width:132.2pt;height:36.6pt;mso-width-percent:0;mso-height-percent:0;mso-width-percent:0;mso-height-percent:0" o:ole="">
            <v:imagedata r:id="rId261" o:title=""/>
          </v:shape>
          <o:OLEObject Type="Embed" ProgID="Equation.DSMT4" ShapeID="_x0000_i1146" DrawAspect="Content" ObjectID="_1712057461" r:id="rId262"/>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362" w:name="ZEqnNum891818"/>
      <w:r w:rsidR="003746BA">
        <w:rPr>
          <w:rFonts w:hint="eastAsia"/>
        </w:rPr>
        <w:instrText>(</w:instrText>
      </w:r>
      <w:r w:rsidR="003746BA">
        <w:rPr>
          <w:rFonts w:hint="eastAsia"/>
        </w:rPr>
        <w:instrText>公式</w:instrText>
      </w:r>
      <w:r w:rsidR="00F97E2B">
        <w:fldChar w:fldCharType="begin"/>
      </w:r>
      <w:r w:rsidR="00F97E2B">
        <w:instrText xml:space="preserve"> SEQ MTChap \c \* Arabic \* MERGEFORMAT </w:instrText>
      </w:r>
      <w:r w:rsidR="00F97E2B">
        <w:fldChar w:fldCharType="separate"/>
      </w:r>
      <w:r w:rsidR="00897A40">
        <w:rPr>
          <w:noProof/>
        </w:rPr>
        <w:instrText>3</w:instrText>
      </w:r>
      <w:r w:rsidR="00F97E2B">
        <w:rPr>
          <w:noProof/>
        </w:rPr>
        <w:fldChar w:fldCharType="end"/>
      </w:r>
      <w:r w:rsidR="003746BA">
        <w:instrText>-</w:instrText>
      </w:r>
      <w:r w:rsidR="00F97E2B">
        <w:fldChar w:fldCharType="begin"/>
      </w:r>
      <w:r w:rsidR="00F97E2B">
        <w:instrText xml:space="preserve"> SEQ MTEqn \c \* Arabic \* MERGEFORMAT </w:instrText>
      </w:r>
      <w:r w:rsidR="00F97E2B">
        <w:fldChar w:fldCharType="separate"/>
      </w:r>
      <w:r w:rsidR="00897A40">
        <w:rPr>
          <w:noProof/>
        </w:rPr>
        <w:instrText>6</w:instrText>
      </w:r>
      <w:r w:rsidR="00F97E2B">
        <w:rPr>
          <w:noProof/>
        </w:rPr>
        <w:fldChar w:fldCharType="end"/>
      </w:r>
      <w:r w:rsidR="003746BA">
        <w:instrText>)</w:instrText>
      </w:r>
      <w:bookmarkEnd w:id="362"/>
      <w:r w:rsidR="003746BA">
        <w:fldChar w:fldCharType="end"/>
      </w:r>
    </w:p>
    <w:p w14:paraId="71965C7D" w14:textId="77777777" w:rsidR="00AA32E4" w:rsidRDefault="00AA32E4" w:rsidP="00AA32E4">
      <w:pPr>
        <w:spacing w:before="60" w:after="60"/>
        <w:ind w:firstLineChars="0" w:firstLine="0"/>
      </w:pPr>
      <w:r>
        <w:rPr>
          <w:rFonts w:hint="eastAsia"/>
        </w:rPr>
        <w:t>式中，</w:t>
      </w:r>
      <w:r>
        <w:t xml:space="preserve"> </w:t>
      </w:r>
      <w:r w:rsidR="003D1328">
        <w:rPr>
          <w:noProof/>
          <w:position w:val="-14"/>
        </w:rPr>
        <w:object w:dxaOrig="527" w:dyaOrig="387" w14:anchorId="01718F81">
          <v:shape id="_x0000_i1147" type="#_x0000_t75" alt="" style="width:26.05pt;height:19.25pt;mso-width-percent:0;mso-height-percent:0;mso-width-percent:0;mso-height-percent:0" o:ole="">
            <v:imagedata r:id="rId263" o:title=""/>
          </v:shape>
          <o:OLEObject Type="Embed" ProgID="Equation.DSMT4" ShapeID="_x0000_i1147" DrawAspect="Content" ObjectID="_1712057462" r:id="rId264"/>
        </w:object>
      </w:r>
      <w:r>
        <w:rPr>
          <w:rFonts w:hint="eastAsia"/>
        </w:rPr>
        <w:t>为线性化后的状态转移矩阵，</w:t>
      </w:r>
      <w:r w:rsidR="003D1328">
        <w:rPr>
          <w:noProof/>
          <w:position w:val="-12"/>
        </w:rPr>
        <w:object w:dxaOrig="355" w:dyaOrig="355" w14:anchorId="33A6AF82">
          <v:shape id="_x0000_i1148" type="#_x0000_t75" alt="" style="width:18pt;height:18pt;mso-width-percent:0;mso-height-percent:0;mso-width-percent:0;mso-height-percent:0" o:ole="">
            <v:imagedata r:id="rId265" o:title=""/>
          </v:shape>
          <o:OLEObject Type="Embed" ProgID="Equation.DSMT4" ShapeID="_x0000_i1148" DrawAspect="Content" ObjectID="_1712057463" r:id="rId266"/>
        </w:object>
      </w:r>
      <w:r>
        <w:rPr>
          <w:rFonts w:hint="eastAsia"/>
        </w:rPr>
        <w:t>为状态转移方程的信息权矩阵吗，其三角化分解后的结果为</w:t>
      </w:r>
      <w:r w:rsidR="003D1328">
        <w:rPr>
          <w:noProof/>
          <w:position w:val="-12"/>
        </w:rPr>
        <w:object w:dxaOrig="312" w:dyaOrig="355" w14:anchorId="71D43DF9">
          <v:shape id="_x0000_i1149" type="#_x0000_t75" alt="" style="width:15.5pt;height:18pt;mso-width-percent:0;mso-height-percent:0;mso-width-percent:0;mso-height-percent:0" o:ole="">
            <v:imagedata r:id="rId267" o:title=""/>
          </v:shape>
          <o:OLEObject Type="Embed" ProgID="Equation.DSMT4" ShapeID="_x0000_i1149" DrawAspect="Content" ObjectID="_1712057464" r:id="rId268"/>
        </w:object>
      </w:r>
      <w:r>
        <w:rPr>
          <w:rFonts w:hint="eastAsia"/>
        </w:rPr>
        <w:t>，</w:t>
      </w:r>
      <w:r w:rsidR="003D1328">
        <w:rPr>
          <w:noProof/>
          <w:position w:val="-14"/>
        </w:rPr>
        <w:object w:dxaOrig="441" w:dyaOrig="387" w14:anchorId="41158250">
          <v:shape id="_x0000_i1150" type="#_x0000_t75" alt="" style="width:21.7pt;height:19.25pt;mso-width-percent:0;mso-height-percent:0;mso-width-percent:0;mso-height-percent:0" o:ole="">
            <v:imagedata r:id="rId269" o:title=""/>
          </v:shape>
          <o:OLEObject Type="Embed" ProgID="Equation.DSMT4" ShapeID="_x0000_i1150" DrawAspect="Content" ObjectID="_1712057465" r:id="rId270"/>
        </w:object>
      </w:r>
      <w:r>
        <w:rPr>
          <w:rFonts w:hint="eastAsia"/>
        </w:rPr>
        <w:t>为状态转移方程中的过程噪声，其大小一般与状态转移的时间间隔相关。这里可以发现，本质上完成参数的状态更新过程，即等价于将</w:t>
      </w:r>
      <w:r>
        <w:fldChar w:fldCharType="begin"/>
      </w:r>
      <w:r>
        <w:instrText xml:space="preserve"> </w:instrText>
      </w:r>
      <w:r>
        <w:rPr>
          <w:rFonts w:hint="eastAsia"/>
        </w:rPr>
        <w:instrText>GOTOBUTTON ZEqnNum891818  \* MERGEFORMAT</w:instrText>
      </w:r>
      <w:r>
        <w:instrText xml:space="preserve"> </w:instrText>
      </w:r>
      <w:fldSimple w:instr=" REF ZEqnNum891818 \* Charformat \! \* MERGEFORMAT ">
        <w:r w:rsidR="00897A40">
          <w:rPr>
            <w:rFonts w:hint="eastAsia"/>
          </w:rPr>
          <w:instrText>(</w:instrText>
        </w:r>
        <w:r w:rsidR="00897A40">
          <w:rPr>
            <w:rFonts w:hint="eastAsia"/>
          </w:rPr>
          <w:instrText>公式</w:instrText>
        </w:r>
        <w:r w:rsidR="00897A40">
          <w:instrText>3-6)</w:instrText>
        </w:r>
      </w:fldSimple>
      <w:r>
        <w:fldChar w:fldCharType="end"/>
      </w:r>
      <w:r>
        <w:rPr>
          <w:rFonts w:hint="eastAsia"/>
        </w:rPr>
        <w:t>当作观测方程，对</w:t>
      </w:r>
      <w:r>
        <w:fldChar w:fldCharType="begin"/>
      </w:r>
      <w:r>
        <w:instrText xml:space="preserve"> </w:instrText>
      </w:r>
      <w:r>
        <w:rPr>
          <w:rFonts w:hint="eastAsia"/>
        </w:rPr>
        <w:instrText>GOTOBUTTON ZEqnNum807359  \* MERGEFORMAT</w:instrText>
      </w:r>
      <w:r>
        <w:instrText xml:space="preserve"> </w:instrText>
      </w:r>
      <w:fldSimple w:instr=" REF ZEqnNum807359 \* Charformat \! \* MERGEFORMAT ">
        <w:r w:rsidR="00897A40">
          <w:rPr>
            <w:rFonts w:hint="eastAsia"/>
          </w:rPr>
          <w:instrText>(</w:instrText>
        </w:r>
        <w:r w:rsidR="00897A40">
          <w:rPr>
            <w:rFonts w:hint="eastAsia"/>
          </w:rPr>
          <w:instrText>公式</w:instrText>
        </w:r>
        <w:r w:rsidR="00897A40">
          <w:instrText>3-5)</w:instrText>
        </w:r>
      </w:fldSimple>
      <w:r>
        <w:fldChar w:fldCharType="end"/>
      </w:r>
      <w:r>
        <w:rPr>
          <w:rFonts w:hint="eastAsia"/>
        </w:rPr>
        <w:t>的信息方程完成一次量测更新。因此对参数进行状态更新依然可以基于</w:t>
      </w:r>
      <w:r>
        <w:rPr>
          <w:rFonts w:hint="eastAsia"/>
        </w:rPr>
        <w:t>QR</w:t>
      </w:r>
      <w:r>
        <w:rPr>
          <w:rFonts w:hint="eastAsia"/>
        </w:rPr>
        <w:t>分解完成。这里我们仿照</w:t>
      </w:r>
      <w:r>
        <w:fldChar w:fldCharType="begin"/>
      </w:r>
      <w:r>
        <w:instrText xml:space="preserve"> </w:instrText>
      </w:r>
      <w:r>
        <w:rPr>
          <w:rFonts w:hint="eastAsia"/>
        </w:rPr>
        <w:instrText>GOTOBUTTON ZEqnNum923347  \* MERGEFORMAT</w:instrText>
      </w:r>
      <w:r>
        <w:instrText xml:space="preserve"> </w:instrText>
      </w:r>
      <w:fldSimple w:instr=" REF ZEqnNum923347 \* Charformat \! \* MERGEFORMAT ">
        <w:r w:rsidR="00897A40">
          <w:rPr>
            <w:rFonts w:hint="eastAsia"/>
          </w:rPr>
          <w:instrText>(</w:instrText>
        </w:r>
        <w:r w:rsidR="00897A40">
          <w:rPr>
            <w:rFonts w:hint="eastAsia"/>
          </w:rPr>
          <w:instrText>公式</w:instrText>
        </w:r>
        <w:r w:rsidR="00897A40">
          <w:instrText>3-1)</w:instrText>
        </w:r>
      </w:fldSimple>
      <w:r>
        <w:fldChar w:fldCharType="end"/>
      </w:r>
      <w:r>
        <w:rPr>
          <w:rFonts w:hint="eastAsia"/>
        </w:rPr>
        <w:t>构造如下的最小二乘模型，并对系数矩阵进行</w:t>
      </w:r>
      <w:r>
        <w:rPr>
          <w:rFonts w:hint="eastAsia"/>
        </w:rPr>
        <w:t>QR</w:t>
      </w:r>
      <w:r>
        <w:rPr>
          <w:rFonts w:hint="eastAsia"/>
        </w:rPr>
        <w:t>分解，可以得到如</w:t>
      </w:r>
      <w:r>
        <w:fldChar w:fldCharType="begin"/>
      </w:r>
      <w:r>
        <w:instrText xml:space="preserve"> </w:instrText>
      </w:r>
      <w:r>
        <w:rPr>
          <w:rFonts w:hint="eastAsia"/>
        </w:rPr>
        <w:instrText>GOTOBUTTON ZEqnNum666807  \* MERGEFORMAT</w:instrText>
      </w:r>
      <w:r>
        <w:instrText xml:space="preserve"> </w:instrText>
      </w:r>
      <w:fldSimple w:instr=" REF ZEqnNum666807 \* Charformat \! \* MERGEFORMAT ">
        <w:r w:rsidR="00897A40">
          <w:rPr>
            <w:rFonts w:hint="eastAsia"/>
          </w:rPr>
          <w:instrText>(</w:instrText>
        </w:r>
        <w:r w:rsidR="00897A40">
          <w:rPr>
            <w:rFonts w:hint="eastAsia"/>
          </w:rPr>
          <w:instrText>公式</w:instrText>
        </w:r>
        <w:r w:rsidR="00897A40">
          <w:instrText>3-7)</w:instrText>
        </w:r>
      </w:fldSimple>
      <w:r>
        <w:fldChar w:fldCharType="end"/>
      </w:r>
      <w:r>
        <w:rPr>
          <w:rFonts w:hint="eastAsia"/>
        </w:rPr>
        <w:t>的形式：</w:t>
      </w:r>
    </w:p>
    <w:p w14:paraId="30671A94" w14:textId="77777777" w:rsidR="00AA32E4" w:rsidRDefault="00AA32E4" w:rsidP="00AA32E4">
      <w:pPr>
        <w:pStyle w:val="af1"/>
      </w:pPr>
      <w:r>
        <w:tab/>
      </w:r>
      <w:r w:rsidR="003D1328">
        <w:rPr>
          <w:noProof/>
          <w:position w:val="-166"/>
        </w:rPr>
        <w:object w:dxaOrig="6845" w:dyaOrig="3482" w14:anchorId="7A8427B9">
          <v:shape id="_x0000_i1151" type="#_x0000_t75" alt="" style="width:342pt;height:173.8pt;mso-width-percent:0;mso-height-percent:0;mso-width-percent:0;mso-height-percent:0" o:ole="">
            <v:imagedata r:id="rId271" o:title=""/>
          </v:shape>
          <o:OLEObject Type="Embed" ProgID="Equation.DSMT4" ShapeID="_x0000_i1151" DrawAspect="Content" ObjectID="_1712057466" r:id="rId272"/>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363" w:name="ZEqnNum666807"/>
      <w:r w:rsidR="003746BA">
        <w:rPr>
          <w:rFonts w:hint="eastAsia"/>
        </w:rPr>
        <w:instrText>(</w:instrText>
      </w:r>
      <w:r w:rsidR="003746BA">
        <w:rPr>
          <w:rFonts w:hint="eastAsia"/>
        </w:rPr>
        <w:instrText>公式</w:instrText>
      </w:r>
      <w:r w:rsidR="00F97E2B">
        <w:fldChar w:fldCharType="begin"/>
      </w:r>
      <w:r w:rsidR="00F97E2B">
        <w:instrText xml:space="preserve"> SEQ MTChap \c \</w:instrText>
      </w:r>
      <w:r w:rsidR="00F97E2B">
        <w:instrText xml:space="preserve">* Arabic \* MERGEFORMAT </w:instrText>
      </w:r>
      <w:r w:rsidR="00F97E2B">
        <w:fldChar w:fldCharType="separate"/>
      </w:r>
      <w:r w:rsidR="00897A40">
        <w:rPr>
          <w:noProof/>
        </w:rPr>
        <w:instrText>3</w:instrText>
      </w:r>
      <w:r w:rsidR="00F97E2B">
        <w:rPr>
          <w:noProof/>
        </w:rPr>
        <w:fldChar w:fldCharType="end"/>
      </w:r>
      <w:r w:rsidR="003746BA">
        <w:instrText>-</w:instrText>
      </w:r>
      <w:r w:rsidR="00F97E2B">
        <w:fldChar w:fldCharType="begin"/>
      </w:r>
      <w:r w:rsidR="00F97E2B">
        <w:instrText xml:space="preserve"> SEQ MTEqn \c \* Arabic \* MERGEFORMAT </w:instrText>
      </w:r>
      <w:r w:rsidR="00F97E2B">
        <w:fldChar w:fldCharType="separate"/>
      </w:r>
      <w:r w:rsidR="00897A40">
        <w:rPr>
          <w:noProof/>
        </w:rPr>
        <w:instrText>7</w:instrText>
      </w:r>
      <w:r w:rsidR="00F97E2B">
        <w:rPr>
          <w:noProof/>
        </w:rPr>
        <w:fldChar w:fldCharType="end"/>
      </w:r>
      <w:r w:rsidR="003746BA">
        <w:instrText>)</w:instrText>
      </w:r>
      <w:bookmarkEnd w:id="363"/>
      <w:r w:rsidR="003746BA">
        <w:fldChar w:fldCharType="end"/>
      </w:r>
    </w:p>
    <w:p w14:paraId="7E735A48" w14:textId="77777777" w:rsidR="00AA32E4" w:rsidRDefault="00AA32E4" w:rsidP="00AA32E4">
      <w:pPr>
        <w:spacing w:before="60" w:after="60"/>
        <w:ind w:firstLine="480"/>
      </w:pPr>
      <w:r>
        <w:rPr>
          <w:rFonts w:hint="eastAsia"/>
        </w:rPr>
        <w:t>式中，</w:t>
      </w:r>
      <w:r w:rsidR="003D1328">
        <w:rPr>
          <w:noProof/>
          <w:position w:val="-14"/>
        </w:rPr>
        <w:object w:dxaOrig="398" w:dyaOrig="387" w14:anchorId="6C410038">
          <v:shape id="_x0000_i1152" type="#_x0000_t75" alt="" style="width:20.5pt;height:19.25pt;mso-width-percent:0;mso-height-percent:0;mso-width-percent:0;mso-height-percent:0" o:ole="">
            <v:imagedata r:id="rId273" o:title=""/>
          </v:shape>
          <o:OLEObject Type="Embed" ProgID="Equation.DSMT4" ShapeID="_x0000_i1152" DrawAspect="Content" ObjectID="_1712057467" r:id="rId274"/>
        </w:object>
      </w:r>
      <w:r>
        <w:rPr>
          <w:rFonts w:hint="eastAsia"/>
        </w:rPr>
        <w:t>表示了</w:t>
      </w:r>
      <w:r>
        <w:rPr>
          <w:rFonts w:hint="eastAsia"/>
        </w:rPr>
        <w:t>j+1</w:t>
      </w:r>
      <w:r>
        <w:rPr>
          <w:rFonts w:hint="eastAsia"/>
        </w:rPr>
        <w:t>时刻下的信息方程的信息矩阵，</w:t>
      </w:r>
      <w:r w:rsidR="003D1328">
        <w:rPr>
          <w:noProof/>
          <w:position w:val="-10"/>
        </w:rPr>
        <w:object w:dxaOrig="236" w:dyaOrig="312" w14:anchorId="1B5F7D69">
          <v:shape id="_x0000_i1153" type="#_x0000_t75" alt="" style="width:11.8pt;height:15.5pt;mso-width-percent:0;mso-height-percent:0;mso-width-percent:0;mso-height-percent:0" o:ole="">
            <v:imagedata r:id="rId275" o:title=""/>
          </v:shape>
          <o:OLEObject Type="Embed" ProgID="Equation.DSMT4" ShapeID="_x0000_i1153" DrawAspect="Content" ObjectID="_1712057468" r:id="rId276"/>
        </w:object>
      </w:r>
      <w:r>
        <w:rPr>
          <w:rFonts w:hint="eastAsia"/>
        </w:rPr>
        <w:t>为对系数矩阵进行</w:t>
      </w:r>
      <w:r>
        <w:rPr>
          <w:rFonts w:hint="eastAsia"/>
        </w:rPr>
        <w:t>QR</w:t>
      </w:r>
      <w:r>
        <w:rPr>
          <w:rFonts w:hint="eastAsia"/>
        </w:rPr>
        <w:t>分解得到的正交矩阵。这样便推导得到了参数状态过更新后的信息方程。最后，可以发现</w:t>
      </w:r>
      <w:r>
        <w:rPr>
          <w:rFonts w:hint="eastAsia"/>
        </w:rPr>
        <w:lastRenderedPageBreak/>
        <w:t>由于信息矩阵为上三角矩阵，对于后续不再需要的</w:t>
      </w:r>
      <w:r w:rsidR="003D1328">
        <w:rPr>
          <w:noProof/>
          <w:position w:val="-14"/>
        </w:rPr>
        <w:object w:dxaOrig="387" w:dyaOrig="387" w14:anchorId="15FA33DB">
          <v:shape id="_x0000_i1154" type="#_x0000_t75" alt="" style="width:19.25pt;height:19.25pt;mso-width-percent:0;mso-height-percent:0;mso-width-percent:0;mso-height-percent:0" o:ole="">
            <v:imagedata r:id="rId277" o:title=""/>
          </v:shape>
          <o:OLEObject Type="Embed" ProgID="Equation.DSMT4" ShapeID="_x0000_i1154" DrawAspect="Content" ObjectID="_1712057469" r:id="rId278"/>
        </w:object>
      </w:r>
      <w:r>
        <w:rPr>
          <w:rFonts w:hint="eastAsia"/>
        </w:rPr>
        <w:t>参数，可以很自然地将其对应的信息方程中的所在行删除，方程剩余的部分依然满足信息方程的结构。同时，由于</w:t>
      </w:r>
      <w:r>
        <w:rPr>
          <w:rFonts w:hint="eastAsia"/>
        </w:rPr>
        <w:t>SRIF</w:t>
      </w:r>
      <w:r>
        <w:rPr>
          <w:rFonts w:hint="eastAsia"/>
        </w:rPr>
        <w:t>算法中的时间更新和量测更新是随时间不断地迭代进行，因此删除过时参数可以大大避免因为这些参数导致的无意义的计算资源的消耗。</w:t>
      </w:r>
    </w:p>
    <w:p w14:paraId="2A5B770A" w14:textId="77777777" w:rsidR="00AA32E4" w:rsidRDefault="00AA32E4" w:rsidP="00AA32E4">
      <w:pPr>
        <w:spacing w:before="60" w:after="60"/>
        <w:ind w:firstLine="480"/>
      </w:pPr>
      <w:r>
        <w:rPr>
          <w:rFonts w:hint="eastAsia"/>
        </w:rPr>
        <w:t>至此，已经推导得到了基于</w:t>
      </w:r>
      <w:r>
        <w:rPr>
          <w:rFonts w:hint="eastAsia"/>
        </w:rPr>
        <w:t>QR</w:t>
      </w:r>
      <w:r>
        <w:rPr>
          <w:rFonts w:hint="eastAsia"/>
        </w:rPr>
        <w:t>分解实现时间更新基本原理。对于参数增加和消除，由于信息方程的上三角化的特殊结构，可以通过简单的矩阵变换得到。对于参数状态更新的部分，其核心关键就在于构建</w:t>
      </w:r>
      <w:r>
        <w:fldChar w:fldCharType="begin"/>
      </w:r>
      <w:r>
        <w:instrText xml:space="preserve"> </w:instrText>
      </w:r>
      <w:r>
        <w:rPr>
          <w:rFonts w:hint="eastAsia"/>
        </w:rPr>
        <w:instrText>GOTOBUTTON ZEqnNum891818  \* MERGEFORMAT</w:instrText>
      </w:r>
      <w:r>
        <w:instrText xml:space="preserve"> </w:instrText>
      </w:r>
      <w:fldSimple w:instr=" REF ZEqnNum891818 \* Charformat \! \* MERGEFORMAT ">
        <w:r w:rsidR="00897A40">
          <w:rPr>
            <w:rFonts w:hint="eastAsia"/>
          </w:rPr>
          <w:instrText>(</w:instrText>
        </w:r>
        <w:r w:rsidR="00897A40">
          <w:rPr>
            <w:rFonts w:hint="eastAsia"/>
          </w:rPr>
          <w:instrText>公式</w:instrText>
        </w:r>
        <w:r w:rsidR="00897A40">
          <w:instrText>3-6)</w:instrText>
        </w:r>
      </w:fldSimple>
      <w:r>
        <w:fldChar w:fldCharType="end"/>
      </w:r>
      <w:r>
        <w:rPr>
          <w:rFonts w:hint="eastAsia"/>
        </w:rPr>
        <w:t>的状态转移方程以及</w:t>
      </w:r>
      <w:r>
        <w:fldChar w:fldCharType="begin"/>
      </w:r>
      <w:r>
        <w:instrText xml:space="preserve"> </w:instrText>
      </w:r>
      <w:r>
        <w:rPr>
          <w:rFonts w:hint="eastAsia"/>
        </w:rPr>
        <w:instrText>GOTOBUTTON ZEqnNum666807  \* MERGEFORMAT</w:instrText>
      </w:r>
      <w:r>
        <w:instrText xml:space="preserve"> </w:instrText>
      </w:r>
      <w:fldSimple w:instr=" REF ZEqnNum666807 \* Charformat \! \* MERGEFORMAT ">
        <w:r w:rsidR="00897A40">
          <w:rPr>
            <w:rFonts w:hint="eastAsia"/>
          </w:rPr>
          <w:instrText>(</w:instrText>
        </w:r>
        <w:r w:rsidR="00897A40">
          <w:rPr>
            <w:rFonts w:hint="eastAsia"/>
          </w:rPr>
          <w:instrText>公式</w:instrText>
        </w:r>
        <w:r w:rsidR="00897A40">
          <w:instrText>3-7)</w:instrText>
        </w:r>
      </w:fldSimple>
      <w:r>
        <w:fldChar w:fldCharType="end"/>
      </w:r>
      <w:r>
        <w:rPr>
          <w:rFonts w:hint="eastAsia"/>
        </w:rPr>
        <w:t>的信息方程的时间更新。</w:t>
      </w:r>
    </w:p>
    <w:p w14:paraId="11F29047" w14:textId="77777777" w:rsidR="00AA32E4" w:rsidRDefault="00AA32E4" w:rsidP="001C5752">
      <w:pPr>
        <w:pStyle w:val="3"/>
      </w:pPr>
      <w:bookmarkStart w:id="364" w:name="_Toc101082655"/>
      <w:r>
        <w:rPr>
          <w:rFonts w:hint="eastAsia"/>
        </w:rPr>
        <w:t>基于</w:t>
      </w:r>
      <w:r>
        <w:rPr>
          <w:rFonts w:hint="eastAsia"/>
        </w:rPr>
        <w:t>SRIF</w:t>
      </w:r>
      <w:r>
        <w:rPr>
          <w:rFonts w:hint="eastAsia"/>
        </w:rPr>
        <w:t>的实时滤波轨道处理流程</w:t>
      </w:r>
      <w:bookmarkEnd w:id="364"/>
    </w:p>
    <w:p w14:paraId="2195BEE0" w14:textId="77777777" w:rsidR="00413CDF" w:rsidRDefault="00AA32E4" w:rsidP="00413CDF">
      <w:pPr>
        <w:spacing w:before="60" w:after="60"/>
        <w:ind w:firstLine="480"/>
      </w:pPr>
      <w:r>
        <w:rPr>
          <w:rFonts w:hint="eastAsia"/>
        </w:rPr>
        <w:t>前面推导了平方根信息滤波的量测更新和时间更新的基本原理</w:t>
      </w:r>
      <w:r>
        <w:rPr>
          <w:rFonts w:hint="eastAsia"/>
        </w:rPr>
        <w:t>,</w:t>
      </w:r>
      <w:r>
        <w:fldChar w:fldCharType="begin"/>
      </w:r>
      <w:r>
        <w:instrText xml:space="preserve"> </w:instrText>
      </w:r>
      <w:r>
        <w:rPr>
          <w:rFonts w:hint="eastAsia"/>
        </w:rPr>
        <w:instrText>REF fig_SRIF_flowchart \r \h</w:instrText>
      </w:r>
      <w:r>
        <w:instrText xml:space="preserve"> </w:instrText>
      </w:r>
      <w:r>
        <w:fldChar w:fldCharType="separate"/>
      </w:r>
      <w:r w:rsidR="00897A40">
        <w:rPr>
          <w:rFonts w:hint="eastAsia"/>
        </w:rPr>
        <w:t>图</w:t>
      </w:r>
      <w:r w:rsidR="00897A40">
        <w:rPr>
          <w:rFonts w:hint="eastAsia"/>
        </w:rPr>
        <w:t>3-1</w:t>
      </w:r>
      <w:r>
        <w:fldChar w:fldCharType="end"/>
      </w:r>
      <w:r>
        <w:rPr>
          <w:rFonts w:hint="eastAsia"/>
        </w:rPr>
        <w:t>给出了基于平方根信息滤波的实时滤波轨道的基本处理流程。</w:t>
      </w:r>
    </w:p>
    <w:p w14:paraId="08C84B01" w14:textId="77777777" w:rsidR="007147C3" w:rsidRPr="007147C3" w:rsidRDefault="00413CDF" w:rsidP="009D6C2B">
      <w:pPr>
        <w:pStyle w:val="aa"/>
        <w:spacing w:before="120" w:after="120"/>
      </w:pPr>
      <w:r>
        <w:rPr>
          <w:noProof/>
        </w:rPr>
        <w:drawing>
          <wp:inline distT="0" distB="0" distL="0" distR="0" wp14:anchorId="3C2D5F93" wp14:editId="33B86092">
            <wp:extent cx="4419600" cy="47498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pic:cNvPicPr>
                      <a:picLocks noChangeAspect="1" noChangeArrowheads="1"/>
                    </pic:cNvPicPr>
                  </pic:nvPicPr>
                  <pic:blipFill rotWithShape="1">
                    <a:blip r:embed="rId279" cstate="print">
                      <a:extLst>
                        <a:ext uri="{28A0092B-C50C-407E-A947-70E740481C1C}">
                          <a14:useLocalDpi xmlns:a14="http://schemas.microsoft.com/office/drawing/2010/main" val="0"/>
                        </a:ext>
                      </a:extLst>
                    </a:blip>
                    <a:srcRect l="4346" t="13279" r="1127" b="20940"/>
                    <a:stretch/>
                  </pic:blipFill>
                  <pic:spPr bwMode="auto">
                    <a:xfrm>
                      <a:off x="0" y="0"/>
                      <a:ext cx="4419600" cy="4749800"/>
                    </a:xfrm>
                    <a:prstGeom prst="rect">
                      <a:avLst/>
                    </a:prstGeom>
                    <a:noFill/>
                    <a:ln>
                      <a:noFill/>
                    </a:ln>
                    <a:extLst>
                      <a:ext uri="{53640926-AAD7-44D8-BBD7-CCE9431645EC}">
                        <a14:shadowObscured xmlns:a14="http://schemas.microsoft.com/office/drawing/2010/main"/>
                      </a:ext>
                    </a:extLst>
                  </pic:spPr>
                </pic:pic>
              </a:graphicData>
            </a:graphic>
          </wp:inline>
        </w:drawing>
      </w:r>
    </w:p>
    <w:p w14:paraId="06F21E9D" w14:textId="77777777" w:rsidR="00AA32E4" w:rsidRDefault="00AA32E4" w:rsidP="00AA32E4">
      <w:pPr>
        <w:pStyle w:val="a"/>
        <w:spacing w:before="120" w:after="120"/>
      </w:pPr>
      <w:bookmarkStart w:id="365" w:name="fig_SRIF_flowchart"/>
      <w:bookmarkEnd w:id="365"/>
      <w:r>
        <w:rPr>
          <w:rFonts w:hint="eastAsia"/>
        </w:rPr>
        <w:t>基于</w:t>
      </w:r>
      <w:r>
        <w:rPr>
          <w:rFonts w:hint="eastAsia"/>
        </w:rPr>
        <w:t>SRIF</w:t>
      </w:r>
      <w:r>
        <w:rPr>
          <w:rFonts w:hint="eastAsia"/>
        </w:rPr>
        <w:t>算法的实时精密轨道确定处理流程示意图</w:t>
      </w:r>
    </w:p>
    <w:p w14:paraId="118D17D3" w14:textId="77777777" w:rsidR="00AA32E4" w:rsidRDefault="00AA32E4" w:rsidP="00AA32E4">
      <w:pPr>
        <w:spacing w:before="60" w:after="60"/>
        <w:ind w:firstLine="480"/>
      </w:pPr>
      <w:r>
        <w:rPr>
          <w:rFonts w:hint="eastAsia"/>
        </w:rPr>
        <w:t>首先</w:t>
      </w:r>
      <w:r>
        <w:rPr>
          <w:rFonts w:hint="eastAsia"/>
        </w:rPr>
        <w:t>,</w:t>
      </w:r>
      <w:r>
        <w:rPr>
          <w:rFonts w:hint="eastAsia"/>
        </w:rPr>
        <w:t>这里将实时滤波轨道中的时间更新分成了轨道参数与其他参数两个部分。其中，对于轨道参数的更新，我们通常需要通过数值积分获取前后历元的状态转移矩阵，从而</w:t>
      </w:r>
      <w:r>
        <w:rPr>
          <w:rFonts w:hint="eastAsia"/>
        </w:rPr>
        <w:lastRenderedPageBreak/>
        <w:t>构建相应的状态转移方程。但考虑到数值积分过程较为耗时，这里通常不需要在每个历元进行积分计算，而是使用之前数值积分的计算结果作一个近似处理。对于状态转移方程的构建</w:t>
      </w:r>
      <w:r>
        <w:rPr>
          <w:rFonts w:hint="eastAsia"/>
        </w:rPr>
        <w:t>,</w:t>
      </w:r>
      <w:r>
        <w:rPr>
          <w:rFonts w:hint="eastAsia"/>
        </w:rPr>
        <w:t>本文采用随机游走的函数模型</w:t>
      </w:r>
      <w:r>
        <w:rPr>
          <w:rFonts w:hint="eastAsia"/>
        </w:rPr>
        <w:t>(Random Walk,RW)</w:t>
      </w:r>
      <w:r>
        <w:rPr>
          <w:rFonts w:hint="eastAsia"/>
        </w:rPr>
        <w:t>来进行描述。假定导航卫星的速度参数和动力学模型参数的误差为零均值白噪声</w:t>
      </w:r>
      <w:r>
        <w:rPr>
          <w:rFonts w:hint="eastAsia"/>
        </w:rPr>
        <w:t>(White Noise,WN)</w:t>
      </w:r>
      <w:r>
        <w:rPr>
          <w:rFonts w:hint="eastAsia"/>
        </w:rPr>
        <w:t>模型（这里我们忽略了动力学模型参数误差对速度误差造成的影响），因此对于前后时间间隔为</w:t>
      </w:r>
      <w:r w:rsidR="003D1328">
        <w:rPr>
          <w:noProof/>
          <w:position w:val="-6"/>
        </w:rPr>
        <w:object w:dxaOrig="301" w:dyaOrig="258" w14:anchorId="2987299B">
          <v:shape id="_x0000_i1155" type="#_x0000_t75" alt="" style="width:15.5pt;height:13.65pt;mso-width-percent:0;mso-height-percent:0;mso-width-percent:0;mso-height-percent:0" o:ole="">
            <v:imagedata r:id="rId280" o:title=""/>
          </v:shape>
          <o:OLEObject Type="Embed" ProgID="Equation.DSMT4" ShapeID="_x0000_i1155" DrawAspect="Content" ObjectID="_1712057470" r:id="rId281"/>
        </w:object>
      </w:r>
      <w:r>
        <w:rPr>
          <w:rFonts w:hint="eastAsia"/>
        </w:rPr>
        <w:t>的轨道参数状态转移方程，其协方差矩阵（其值和信息权矩阵为互逆关系）为下</w:t>
      </w:r>
      <w:r>
        <w:fldChar w:fldCharType="begin"/>
      </w:r>
      <w:r>
        <w:instrText xml:space="preserve"> </w:instrText>
      </w:r>
      <w:r>
        <w:rPr>
          <w:rFonts w:hint="eastAsia"/>
        </w:rPr>
        <w:instrText>GOTOBUTTON ZEqnNum896601  \* MERGEFORMAT</w:instrText>
      </w:r>
      <w:r>
        <w:instrText xml:space="preserve"> </w:instrText>
      </w:r>
      <w:fldSimple w:instr=" REF ZEqnNum896601 \* Charformat \! \* MERGEFORMAT ">
        <w:r w:rsidR="00897A40">
          <w:rPr>
            <w:rFonts w:hint="eastAsia"/>
          </w:rPr>
          <w:instrText>(</w:instrText>
        </w:r>
        <w:r w:rsidR="00897A40">
          <w:rPr>
            <w:rFonts w:hint="eastAsia"/>
          </w:rPr>
          <w:instrText>公式</w:instrText>
        </w:r>
        <w:r w:rsidR="00897A40">
          <w:instrText>3-8)</w:instrText>
        </w:r>
      </w:fldSimple>
      <w:r>
        <w:fldChar w:fldCharType="end"/>
      </w:r>
      <w:r>
        <w:rPr>
          <w:rFonts w:hint="eastAsia"/>
        </w:rPr>
        <w:t>所示。</w:t>
      </w:r>
    </w:p>
    <w:p w14:paraId="6CD7A243" w14:textId="77777777" w:rsidR="00AA32E4" w:rsidRDefault="00AA32E4" w:rsidP="00AA32E4">
      <w:pPr>
        <w:pStyle w:val="af1"/>
      </w:pPr>
      <w:r>
        <w:tab/>
      </w:r>
      <w:r w:rsidR="003D1328">
        <w:rPr>
          <w:noProof/>
          <w:position w:val="-98"/>
        </w:rPr>
        <w:object w:dxaOrig="4707" w:dyaOrig="2074" w14:anchorId="724F6FAD">
          <v:shape id="_x0000_i1156" type="#_x0000_t75" alt="" style="width:235.25pt;height:104.3pt;mso-width-percent:0;mso-height-percent:0;mso-width-percent:0;mso-height-percent:0" o:ole="">
            <v:imagedata r:id="rId282" o:title=""/>
          </v:shape>
          <o:OLEObject Type="Embed" ProgID="Equation.DSMT4" ShapeID="_x0000_i1156" DrawAspect="Content" ObjectID="_1712057471" r:id="rId283"/>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366" w:name="ZEqnNum896601"/>
      <w:r w:rsidR="003746BA">
        <w:rPr>
          <w:rFonts w:hint="eastAsia"/>
        </w:rPr>
        <w:instrText>(</w:instrText>
      </w:r>
      <w:r w:rsidR="003746BA">
        <w:rPr>
          <w:rFonts w:hint="eastAsia"/>
        </w:rPr>
        <w:instrText>公式</w:instrText>
      </w:r>
      <w:r w:rsidR="00F97E2B">
        <w:fldChar w:fldCharType="begin"/>
      </w:r>
      <w:r w:rsidR="00F97E2B">
        <w:instrText xml:space="preserve"> SEQ MTChap \c \* Arabic \* MERGEFOR</w:instrText>
      </w:r>
      <w:r w:rsidR="00F97E2B">
        <w:instrText xml:space="preserve">MAT </w:instrText>
      </w:r>
      <w:r w:rsidR="00F97E2B">
        <w:fldChar w:fldCharType="separate"/>
      </w:r>
      <w:r w:rsidR="00897A40">
        <w:rPr>
          <w:noProof/>
        </w:rPr>
        <w:instrText>3</w:instrText>
      </w:r>
      <w:r w:rsidR="00F97E2B">
        <w:rPr>
          <w:noProof/>
        </w:rPr>
        <w:fldChar w:fldCharType="end"/>
      </w:r>
      <w:r w:rsidR="003746BA">
        <w:instrText>-</w:instrText>
      </w:r>
      <w:r w:rsidR="00F97E2B">
        <w:fldChar w:fldCharType="begin"/>
      </w:r>
      <w:r w:rsidR="00F97E2B">
        <w:instrText xml:space="preserve"> SEQ MTEqn \c \* Arabic \* MERGEFORMAT </w:instrText>
      </w:r>
      <w:r w:rsidR="00F97E2B">
        <w:fldChar w:fldCharType="separate"/>
      </w:r>
      <w:r w:rsidR="00897A40">
        <w:rPr>
          <w:noProof/>
        </w:rPr>
        <w:instrText>8</w:instrText>
      </w:r>
      <w:r w:rsidR="00F97E2B">
        <w:rPr>
          <w:noProof/>
        </w:rPr>
        <w:fldChar w:fldCharType="end"/>
      </w:r>
      <w:r w:rsidR="003746BA">
        <w:instrText>)</w:instrText>
      </w:r>
      <w:bookmarkEnd w:id="366"/>
      <w:r w:rsidR="003746BA">
        <w:fldChar w:fldCharType="end"/>
      </w:r>
    </w:p>
    <w:p w14:paraId="2778CF6A" w14:textId="77777777" w:rsidR="00AA32E4" w:rsidRDefault="00AA32E4" w:rsidP="00AA32E4">
      <w:pPr>
        <w:spacing w:before="60" w:after="60"/>
        <w:ind w:firstLineChars="0" w:firstLine="0"/>
      </w:pPr>
      <w:r>
        <w:rPr>
          <w:rFonts w:hint="eastAsia"/>
        </w:rPr>
        <w:t>式中，</w:t>
      </w:r>
      <w:r w:rsidR="003D1328">
        <w:rPr>
          <w:noProof/>
          <w:position w:val="-6"/>
        </w:rPr>
        <w:object w:dxaOrig="312" w:dyaOrig="312" w14:anchorId="14C53D36">
          <v:shape id="_x0000_i1157" type="#_x0000_t75" alt="" style="width:15.5pt;height:15.5pt;mso-width-percent:0;mso-height-percent:0;mso-width-percent:0;mso-height-percent:0" o:ole="">
            <v:imagedata r:id="rId284" o:title=""/>
          </v:shape>
          <o:OLEObject Type="Embed" ProgID="Equation.DSMT4" ShapeID="_x0000_i1157" DrawAspect="Content" ObjectID="_1712057472" r:id="rId285"/>
        </w:object>
      </w:r>
      <w:r>
        <w:rPr>
          <w:rFonts w:hint="eastAsia"/>
        </w:rPr>
        <w:t>和</w:t>
      </w:r>
      <w:r w:rsidR="003D1328">
        <w:rPr>
          <w:noProof/>
          <w:position w:val="-14"/>
        </w:rPr>
        <w:object w:dxaOrig="312" w:dyaOrig="398" w14:anchorId="5E486B73">
          <v:shape id="_x0000_i1158" type="#_x0000_t75" alt="" style="width:15.5pt;height:20.5pt;mso-width-percent:0;mso-height-percent:0;mso-width-percent:0;mso-height-percent:0" o:ole="">
            <v:imagedata r:id="rId286" o:title=""/>
          </v:shape>
          <o:OLEObject Type="Embed" ProgID="Equation.DSMT4" ShapeID="_x0000_i1158" DrawAspect="Content" ObjectID="_1712057473" r:id="rId287"/>
        </w:object>
      </w:r>
      <w:r>
        <w:rPr>
          <w:rFonts w:hint="eastAsia"/>
        </w:rPr>
        <w:t>分别表示了表示导航卫星速度误差和导航卫星动力学模型噪声的白噪声方差。由于在平方根滤波中，需要对方程进行单位权标准化，因此我们通常使用其三角化后的结果</w:t>
      </w:r>
      <w:r>
        <w:rPr>
          <w:rFonts w:hint="eastAsia"/>
        </w:rPr>
        <w:t>,</w:t>
      </w:r>
      <w:r>
        <w:rPr>
          <w:rFonts w:hint="eastAsia"/>
        </w:rPr>
        <w:t>即如下式</w:t>
      </w:r>
      <w:r>
        <w:fldChar w:fldCharType="begin"/>
      </w:r>
      <w:r>
        <w:instrText xml:space="preserve"> </w:instrText>
      </w:r>
      <w:r>
        <w:rPr>
          <w:rFonts w:hint="eastAsia"/>
        </w:rPr>
        <w:instrText>GOTOBUTTON ZEqnNum977305  \* MERGEFORMAT</w:instrText>
      </w:r>
      <w:r>
        <w:instrText xml:space="preserve"> </w:instrText>
      </w:r>
      <w:fldSimple w:instr=" REF ZEqnNum977305 \* Charformat \! \* MERGEFORMAT ">
        <w:r w:rsidR="00897A40">
          <w:rPr>
            <w:rFonts w:hint="eastAsia"/>
          </w:rPr>
          <w:instrText>(</w:instrText>
        </w:r>
        <w:r w:rsidR="00897A40">
          <w:rPr>
            <w:rFonts w:hint="eastAsia"/>
          </w:rPr>
          <w:instrText>公式</w:instrText>
        </w:r>
        <w:r w:rsidR="00897A40">
          <w:instrText>3-9)</w:instrText>
        </w:r>
      </w:fldSimple>
      <w:r>
        <w:fldChar w:fldCharType="end"/>
      </w:r>
      <w:r>
        <w:rPr>
          <w:rFonts w:hint="eastAsia"/>
        </w:rPr>
        <w:t>所示：</w:t>
      </w:r>
    </w:p>
    <w:p w14:paraId="60B9DEB6" w14:textId="77777777" w:rsidR="00AA32E4" w:rsidRDefault="00AA32E4" w:rsidP="00AA32E4">
      <w:pPr>
        <w:pStyle w:val="af1"/>
      </w:pPr>
      <w:r>
        <w:tab/>
      </w:r>
      <w:r w:rsidR="003D1328">
        <w:rPr>
          <w:noProof/>
          <w:position w:val="-134"/>
        </w:rPr>
        <w:object w:dxaOrig="4621" w:dyaOrig="2794" w14:anchorId="7CB23205">
          <v:shape id="_x0000_i1159" type="#_x0000_t75" alt="" style="width:231.5pt;height:139.05pt;mso-width-percent:0;mso-height-percent:0;mso-width-percent:0;mso-height-percent:0" o:ole="">
            <v:imagedata r:id="rId288" o:title=""/>
          </v:shape>
          <o:OLEObject Type="Embed" ProgID="Equation.DSMT4" ShapeID="_x0000_i1159" DrawAspect="Content" ObjectID="_1712057474" r:id="rId289"/>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367" w:name="ZEqnNum977305"/>
      <w:r w:rsidR="003746BA">
        <w:rPr>
          <w:rFonts w:hint="eastAsia"/>
        </w:rPr>
        <w:instrText>(</w:instrText>
      </w:r>
      <w:r w:rsidR="003746BA">
        <w:rPr>
          <w:rFonts w:hint="eastAsia"/>
        </w:rPr>
        <w:instrText>公式</w:instrText>
      </w:r>
      <w:r w:rsidR="00F97E2B">
        <w:fldChar w:fldCharType="begin"/>
      </w:r>
      <w:r w:rsidR="00F97E2B">
        <w:instrText xml:space="preserve"> SEQ MTChap \c \* Arabic \* MERGEFORMAT </w:instrText>
      </w:r>
      <w:r w:rsidR="00F97E2B">
        <w:fldChar w:fldCharType="separate"/>
      </w:r>
      <w:r w:rsidR="00897A40">
        <w:rPr>
          <w:noProof/>
        </w:rPr>
        <w:instrText>3</w:instrText>
      </w:r>
      <w:r w:rsidR="00F97E2B">
        <w:rPr>
          <w:noProof/>
        </w:rPr>
        <w:fldChar w:fldCharType="end"/>
      </w:r>
      <w:r w:rsidR="003746BA">
        <w:instrText>-</w:instrText>
      </w:r>
      <w:r w:rsidR="00F97E2B">
        <w:fldChar w:fldCharType="begin"/>
      </w:r>
      <w:r w:rsidR="00F97E2B">
        <w:instrText xml:space="preserve"> SEQ MTEqn \c \* Arabic \* MERGEFORMAT </w:instrText>
      </w:r>
      <w:r w:rsidR="00F97E2B">
        <w:fldChar w:fldCharType="separate"/>
      </w:r>
      <w:r w:rsidR="00897A40">
        <w:rPr>
          <w:noProof/>
        </w:rPr>
        <w:instrText>9</w:instrText>
      </w:r>
      <w:r w:rsidR="00F97E2B">
        <w:rPr>
          <w:noProof/>
        </w:rPr>
        <w:fldChar w:fldCharType="end"/>
      </w:r>
      <w:r w:rsidR="003746BA">
        <w:instrText>)</w:instrText>
      </w:r>
      <w:bookmarkEnd w:id="367"/>
      <w:r w:rsidR="003746BA">
        <w:fldChar w:fldCharType="end"/>
      </w:r>
    </w:p>
    <w:p w14:paraId="55A1D7B7" w14:textId="77777777" w:rsidR="009F4779" w:rsidRDefault="00AA32E4" w:rsidP="00AA32E4">
      <w:pPr>
        <w:spacing w:before="60" w:after="60"/>
        <w:ind w:firstLine="480"/>
      </w:pPr>
      <w:r>
        <w:rPr>
          <w:rFonts w:hint="eastAsia"/>
        </w:rPr>
        <w:t>而对于非轨道参数的更新，在无电离层模型中，主要需要考虑钟差参数、对流层参数、系统间偏差参数和模糊度参数的状态更新。对于钟差参数和模糊度参数，通常直接采用</w:t>
      </w:r>
      <w:r>
        <w:t>WN</w:t>
      </w:r>
      <w:r>
        <w:rPr>
          <w:rFonts w:hint="eastAsia"/>
        </w:rPr>
        <w:t>模型进行估计，因此在时间更新过程中只需要考虑参数增加和参数消除的步骤；而对于系统间偏差参数和对流层参数则采用分段常数的模型进行估计。</w:t>
      </w:r>
    </w:p>
    <w:p w14:paraId="3CDD5B07" w14:textId="77777777" w:rsidR="00AA32E4" w:rsidRDefault="00AA32E4" w:rsidP="00AA32E4">
      <w:pPr>
        <w:spacing w:before="60" w:after="60"/>
        <w:ind w:firstLine="480"/>
      </w:pPr>
      <w:r>
        <w:rPr>
          <w:rFonts w:hint="eastAsia"/>
        </w:rPr>
        <w:t>完成所有参数的时间更新后，根据当前历元的观测数据构建相应的观测方程，即可进行</w:t>
      </w:r>
      <w:r>
        <w:rPr>
          <w:rFonts w:hint="eastAsia"/>
        </w:rPr>
        <w:t>SRIF</w:t>
      </w:r>
      <w:r>
        <w:rPr>
          <w:rFonts w:hint="eastAsia"/>
        </w:rPr>
        <w:t>的量测更新。通常，我们不直接估计待估参数的绝对量，而是估计相对于初值的改正量。尽管量测更新后已经可以得到待估参数的最优估计值，但并不能直接将其更新为新的初值直接进行滤波后续的更新，因为更新前后待估参数的所估计的改正量相对的初值已经不一致了，其参数含义已经发生了改变。对于所选取初值较为准确或者线性化误差影响小的参数（如钟差、模糊度参数），可以选择继续沿用之前的初值进行滤波的后续处理。而对于线性化误差影响较大的参数（如轨道参数），则应当对这些参数做一</w:t>
      </w:r>
      <w:r>
        <w:rPr>
          <w:rFonts w:hint="eastAsia"/>
        </w:rPr>
        <w:lastRenderedPageBreak/>
        <w:t>次时间更新，其中，状态方程为如下</w:t>
      </w:r>
      <w:r>
        <w:fldChar w:fldCharType="begin"/>
      </w:r>
      <w:r>
        <w:instrText xml:space="preserve"> </w:instrText>
      </w:r>
      <w:r>
        <w:rPr>
          <w:rFonts w:hint="eastAsia"/>
        </w:rPr>
        <w:instrText>GOTOBUTTON ZEqnNum608577  \* MERGEFORMAT</w:instrText>
      </w:r>
      <w:r>
        <w:instrText xml:space="preserve"> </w:instrText>
      </w:r>
      <w:fldSimple w:instr=" REF ZEqnNum608577 \* Charformat \! \* MERGEFORMAT ">
        <w:r w:rsidR="00897A40">
          <w:rPr>
            <w:rFonts w:hint="eastAsia"/>
          </w:rPr>
          <w:instrText>(</w:instrText>
        </w:r>
        <w:r w:rsidR="00897A40">
          <w:rPr>
            <w:rFonts w:hint="eastAsia"/>
          </w:rPr>
          <w:instrText>公式</w:instrText>
        </w:r>
        <w:r w:rsidR="00897A40">
          <w:instrText>3-10)</w:instrText>
        </w:r>
      </w:fldSimple>
      <w:r>
        <w:fldChar w:fldCharType="end"/>
      </w:r>
      <w:r>
        <w:rPr>
          <w:rFonts w:hint="eastAsia"/>
        </w:rPr>
        <w:t>所示：</w:t>
      </w:r>
    </w:p>
    <w:p w14:paraId="12F9E354" w14:textId="77777777" w:rsidR="00AA32E4" w:rsidRDefault="00AA32E4" w:rsidP="00AA32E4">
      <w:pPr>
        <w:pStyle w:val="af1"/>
      </w:pPr>
      <w:r>
        <w:tab/>
      </w:r>
      <w:r w:rsidR="003D1328">
        <w:rPr>
          <w:noProof/>
          <w:position w:val="-4"/>
        </w:rPr>
        <w:object w:dxaOrig="183" w:dyaOrig="258" w14:anchorId="6CA2DC70">
          <v:shape id="_x0000_i1160" type="#_x0000_t75" alt="" style="width:9.95pt;height:13.65pt;mso-width-percent:0;mso-height-percent:0;mso-width-percent:0;mso-height-percent:0" o:ole="">
            <v:imagedata r:id="rId290" o:title=""/>
          </v:shape>
          <o:OLEObject Type="Embed" ProgID="Equation.DSMT4" ShapeID="_x0000_i1160" DrawAspect="Content" ObjectID="_1712057475" r:id="rId291"/>
        </w:object>
      </w:r>
      <w:r w:rsidR="003D1328">
        <w:rPr>
          <w:noProof/>
          <w:position w:val="-14"/>
        </w:rPr>
        <w:object w:dxaOrig="2869" w:dyaOrig="408" w14:anchorId="59328480">
          <v:shape id="_x0000_i1161" type="#_x0000_t75" alt="" style="width:143.4pt;height:20.5pt;mso-width-percent:0;mso-height-percent:0;mso-width-percent:0;mso-height-percent:0" o:ole="">
            <v:imagedata r:id="rId292" o:title=""/>
          </v:shape>
          <o:OLEObject Type="Embed" ProgID="Equation.DSMT4" ShapeID="_x0000_i1161" DrawAspect="Content" ObjectID="_1712057476" r:id="rId293"/>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368" w:name="ZEqnNum608577"/>
      <w:r w:rsidR="003746BA">
        <w:rPr>
          <w:rFonts w:hint="eastAsia"/>
        </w:rPr>
        <w:instrText>(</w:instrText>
      </w:r>
      <w:r w:rsidR="003746BA">
        <w:rPr>
          <w:rFonts w:hint="eastAsia"/>
        </w:rPr>
        <w:instrText>公式</w:instrText>
      </w:r>
      <w:r w:rsidR="00F97E2B">
        <w:fldChar w:fldCharType="begin"/>
      </w:r>
      <w:r w:rsidR="00F97E2B">
        <w:instrText xml:space="preserve"> SEQ MTChap \c \* Arabic \* MERGEFORMAT </w:instrText>
      </w:r>
      <w:r w:rsidR="00F97E2B">
        <w:fldChar w:fldCharType="separate"/>
      </w:r>
      <w:r w:rsidR="00897A40">
        <w:rPr>
          <w:noProof/>
        </w:rPr>
        <w:instrText>3</w:instrText>
      </w:r>
      <w:r w:rsidR="00F97E2B">
        <w:rPr>
          <w:noProof/>
        </w:rPr>
        <w:fldChar w:fldCharType="end"/>
      </w:r>
      <w:r w:rsidR="003746BA">
        <w:instrText>-</w:instrText>
      </w:r>
      <w:r w:rsidR="00F97E2B">
        <w:fldChar w:fldCharType="begin"/>
      </w:r>
      <w:r w:rsidR="00F97E2B">
        <w:instrText xml:space="preserve"> SEQ MTEqn \c \* Arabic \* MERGEFORMAT </w:instrText>
      </w:r>
      <w:r w:rsidR="00F97E2B">
        <w:fldChar w:fldCharType="separate"/>
      </w:r>
      <w:r w:rsidR="00897A40">
        <w:rPr>
          <w:noProof/>
        </w:rPr>
        <w:instrText>10</w:instrText>
      </w:r>
      <w:r w:rsidR="00F97E2B">
        <w:rPr>
          <w:noProof/>
        </w:rPr>
        <w:fldChar w:fldCharType="end"/>
      </w:r>
      <w:r w:rsidR="003746BA">
        <w:instrText>)</w:instrText>
      </w:r>
      <w:bookmarkEnd w:id="368"/>
      <w:r w:rsidR="003746BA">
        <w:fldChar w:fldCharType="end"/>
      </w:r>
    </w:p>
    <w:p w14:paraId="1792C172" w14:textId="77777777" w:rsidR="00AA32E4" w:rsidRDefault="00AA32E4" w:rsidP="00AA32E4">
      <w:pPr>
        <w:spacing w:before="60" w:after="60"/>
        <w:ind w:firstLineChars="0" w:firstLine="0"/>
      </w:pPr>
      <w:r>
        <w:rPr>
          <w:rFonts w:hint="eastAsia"/>
        </w:rPr>
        <w:t>式中，</w:t>
      </w:r>
      <w:r w:rsidR="003D1328">
        <w:rPr>
          <w:noProof/>
          <w:position w:val="-12"/>
        </w:rPr>
        <w:object w:dxaOrig="236" w:dyaOrig="355" w14:anchorId="6E1DA8B0">
          <v:shape id="_x0000_i1162" type="#_x0000_t75" alt="" style="width:11.8pt;height:18pt;mso-width-percent:0;mso-height-percent:0;mso-width-percent:0;mso-height-percent:0" o:ole="">
            <v:imagedata r:id="rId294" o:title=""/>
          </v:shape>
          <o:OLEObject Type="Embed" ProgID="Equation.DSMT4" ShapeID="_x0000_i1162" DrawAspect="Content" ObjectID="_1712057477" r:id="rId295"/>
        </w:object>
      </w:r>
      <w:r>
        <w:rPr>
          <w:rFonts w:hint="eastAsia"/>
        </w:rPr>
        <w:t>表示</w:t>
      </w:r>
      <w:r>
        <w:rPr>
          <w:rFonts w:hint="eastAsia"/>
        </w:rPr>
        <w:t>t</w:t>
      </w:r>
      <w:r>
        <w:rPr>
          <w:rFonts w:hint="eastAsia"/>
        </w:rPr>
        <w:t>时刻的待估参数，</w:t>
      </w:r>
      <w:r w:rsidR="003D1328">
        <w:rPr>
          <w:noProof/>
          <w:position w:val="-12"/>
        </w:rPr>
        <w:object w:dxaOrig="387" w:dyaOrig="355" w14:anchorId="4F5253F9">
          <v:shape id="_x0000_i1163" type="#_x0000_t75" alt="" style="width:19.25pt;height:18pt;mso-width-percent:0;mso-height-percent:0;mso-width-percent:0;mso-height-percent:0" o:ole="">
            <v:imagedata r:id="rId296" o:title=""/>
          </v:shape>
          <o:OLEObject Type="Embed" ProgID="Equation.DSMT4" ShapeID="_x0000_i1163" DrawAspect="Content" ObjectID="_1712057478" r:id="rId297"/>
        </w:object>
      </w:r>
      <w:r>
        <w:rPr>
          <w:rFonts w:hint="eastAsia"/>
        </w:rPr>
        <w:t>表示初值更新后</w:t>
      </w:r>
      <w:r>
        <w:rPr>
          <w:rFonts w:hint="eastAsia"/>
        </w:rPr>
        <w:t>t+1</w:t>
      </w:r>
      <w:r>
        <w:rPr>
          <w:rFonts w:hint="eastAsia"/>
        </w:rPr>
        <w:t>时刻的待估参数，</w:t>
      </w:r>
      <w:r w:rsidR="003D1328">
        <w:rPr>
          <w:noProof/>
          <w:position w:val="-14"/>
        </w:rPr>
        <w:object w:dxaOrig="462" w:dyaOrig="387" w14:anchorId="69756A7F">
          <v:shape id="_x0000_i1164" type="#_x0000_t75" alt="" style="width:23.6pt;height:19.25pt;mso-width-percent:0;mso-height-percent:0;mso-width-percent:0;mso-height-percent:0" o:ole="">
            <v:imagedata r:id="rId298" o:title=""/>
          </v:shape>
          <o:OLEObject Type="Embed" ProgID="Equation.DSMT4" ShapeID="_x0000_i1164" DrawAspect="Content" ObjectID="_1712057479" r:id="rId299"/>
        </w:object>
      </w:r>
      <w:r>
        <w:rPr>
          <w:rFonts w:hint="eastAsia"/>
        </w:rPr>
        <w:t>表示这个状态方程的信息权。由于本质上两个参数仅仅是初值不一致，其状态方程的噪声应为</w:t>
      </w:r>
      <w:r>
        <w:rPr>
          <w:rFonts w:hint="eastAsia"/>
        </w:rPr>
        <w:t>0</w:t>
      </w:r>
      <w:r>
        <w:rPr>
          <w:rFonts w:hint="eastAsia"/>
        </w:rPr>
        <w:t>，即信息权为</w:t>
      </w:r>
      <w:r w:rsidR="003D1328">
        <w:rPr>
          <w:noProof/>
          <w:position w:val="-4"/>
        </w:rPr>
        <w:object w:dxaOrig="236" w:dyaOrig="204" w14:anchorId="3D116A7D">
          <v:shape id="_x0000_i1165" type="#_x0000_t75" alt="" style="width:11.8pt;height:9.95pt;mso-width-percent:0;mso-height-percent:0;mso-width-percent:0;mso-height-percent:0" o:ole="">
            <v:imagedata r:id="rId300" o:title=""/>
          </v:shape>
          <o:OLEObject Type="Embed" ProgID="Equation.DSMT4" ShapeID="_x0000_i1165" DrawAspect="Content" ObjectID="_1712057480" r:id="rId301"/>
        </w:object>
      </w:r>
      <w:r>
        <w:rPr>
          <w:rFonts w:hint="eastAsia"/>
        </w:rPr>
        <w:t>，因此无法按一般方法直接进行时间更新。这里可以通过对原有参数做一次线性变换以此等价实现信息权为</w:t>
      </w:r>
      <w:r w:rsidR="003D1328">
        <w:rPr>
          <w:noProof/>
          <w:position w:val="-4"/>
        </w:rPr>
        <w:object w:dxaOrig="236" w:dyaOrig="204" w14:anchorId="62303EA2">
          <v:shape id="_x0000_i1166" type="#_x0000_t75" alt="" style="width:11.8pt;height:9.95pt;mso-width-percent:0;mso-height-percent:0;mso-width-percent:0;mso-height-percent:0" o:ole="">
            <v:imagedata r:id="rId300" o:title=""/>
          </v:shape>
          <o:OLEObject Type="Embed" ProgID="Equation.DSMT4" ShapeID="_x0000_i1166" DrawAspect="Content" ObjectID="_1712057481" r:id="rId302"/>
        </w:object>
      </w:r>
      <w:r>
        <w:rPr>
          <w:rFonts w:hint="eastAsia"/>
        </w:rPr>
        <w:t>的时间更新。这里考虑具有如下一般形式的状态方程：</w:t>
      </w:r>
    </w:p>
    <w:p w14:paraId="7413E12B" w14:textId="77777777" w:rsidR="00AA32E4" w:rsidRDefault="00AA32E4" w:rsidP="00AA32E4">
      <w:pPr>
        <w:pStyle w:val="af1"/>
      </w:pPr>
      <w:r>
        <w:tab/>
      </w:r>
      <w:r w:rsidR="003D1328">
        <w:rPr>
          <w:noProof/>
          <w:position w:val="-14"/>
        </w:rPr>
        <w:object w:dxaOrig="1666" w:dyaOrig="387" w14:anchorId="1CC4AD82">
          <v:shape id="_x0000_i1167" type="#_x0000_t75" alt="" style="width:82.55pt;height:19.25pt;mso-width-percent:0;mso-height-percent:0;mso-width-percent:0;mso-height-percent:0" o:ole="">
            <v:imagedata r:id="rId303" o:title=""/>
          </v:shape>
          <o:OLEObject Type="Embed" ProgID="Equation.DSMT4" ShapeID="_x0000_i1167" DrawAspect="Content" ObjectID="_1712057482" r:id="rId304"/>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369" w:name="ZEqnNum101788"/>
      <w:r w:rsidR="003746BA">
        <w:rPr>
          <w:rFonts w:hint="eastAsia"/>
        </w:rPr>
        <w:instrText>(</w:instrText>
      </w:r>
      <w:r w:rsidR="003746BA">
        <w:rPr>
          <w:rFonts w:hint="eastAsia"/>
        </w:rPr>
        <w:instrText>公式</w:instrText>
      </w:r>
      <w:r w:rsidR="00F97E2B">
        <w:fldChar w:fldCharType="begin"/>
      </w:r>
      <w:r w:rsidR="00F97E2B">
        <w:instrText xml:space="preserve"> SEQ MTChap \c \* Arabic \* MERGEFORMAT </w:instrText>
      </w:r>
      <w:r w:rsidR="00F97E2B">
        <w:fldChar w:fldCharType="separate"/>
      </w:r>
      <w:r w:rsidR="00897A40">
        <w:rPr>
          <w:noProof/>
        </w:rPr>
        <w:instrText>3</w:instrText>
      </w:r>
      <w:r w:rsidR="00F97E2B">
        <w:rPr>
          <w:noProof/>
        </w:rPr>
        <w:fldChar w:fldCharType="end"/>
      </w:r>
      <w:r w:rsidR="003746BA">
        <w:instrText>-</w:instrText>
      </w:r>
      <w:r w:rsidR="00F97E2B">
        <w:fldChar w:fldCharType="begin"/>
      </w:r>
      <w:r w:rsidR="00F97E2B">
        <w:instrText xml:space="preserve"> SEQ MTEqn \c \* Arabic \* MERGEFORMAT </w:instrText>
      </w:r>
      <w:r w:rsidR="00F97E2B">
        <w:fldChar w:fldCharType="separate"/>
      </w:r>
      <w:r w:rsidR="00897A40">
        <w:rPr>
          <w:noProof/>
        </w:rPr>
        <w:instrText>11</w:instrText>
      </w:r>
      <w:r w:rsidR="00F97E2B">
        <w:rPr>
          <w:noProof/>
        </w:rPr>
        <w:fldChar w:fldCharType="end"/>
      </w:r>
      <w:r w:rsidR="003746BA">
        <w:instrText>)</w:instrText>
      </w:r>
      <w:bookmarkEnd w:id="369"/>
      <w:r w:rsidR="003746BA">
        <w:fldChar w:fldCharType="end"/>
      </w:r>
    </w:p>
    <w:p w14:paraId="39B215A6" w14:textId="77777777" w:rsidR="00AA32E4" w:rsidRDefault="00AA32E4" w:rsidP="00AA32E4">
      <w:pPr>
        <w:spacing w:before="60" w:after="60"/>
        <w:ind w:firstLineChars="0" w:firstLine="0"/>
      </w:pPr>
      <w:r>
        <w:rPr>
          <w:rFonts w:hint="eastAsia"/>
        </w:rPr>
        <w:t>考虑对于</w:t>
      </w:r>
      <w:r w:rsidR="003D1328">
        <w:rPr>
          <w:noProof/>
          <w:position w:val="-12"/>
        </w:rPr>
        <w:object w:dxaOrig="236" w:dyaOrig="355" w14:anchorId="44DA0F5D">
          <v:shape id="_x0000_i1168" type="#_x0000_t75" alt="" style="width:11.8pt;height:18pt;mso-width-percent:0;mso-height-percent:0;mso-width-percent:0;mso-height-percent:0" o:ole="">
            <v:imagedata r:id="rId305" o:title=""/>
          </v:shape>
          <o:OLEObject Type="Embed" ProgID="Equation.DSMT4" ShapeID="_x0000_i1168" DrawAspect="Content" ObjectID="_1712057483" r:id="rId306"/>
        </w:object>
      </w:r>
      <w:r>
        <w:rPr>
          <w:rFonts w:hint="eastAsia"/>
        </w:rPr>
        <w:t>参数具有如下的信息方程：</w:t>
      </w:r>
    </w:p>
    <w:p w14:paraId="7FF551D9" w14:textId="77777777" w:rsidR="00AA32E4" w:rsidRDefault="00AA32E4" w:rsidP="00AA32E4">
      <w:pPr>
        <w:pStyle w:val="af1"/>
      </w:pPr>
      <w:r>
        <w:tab/>
      </w:r>
      <w:r w:rsidR="003D1328">
        <w:rPr>
          <w:noProof/>
          <w:position w:val="-12"/>
        </w:rPr>
        <w:object w:dxaOrig="817" w:dyaOrig="355" w14:anchorId="4A38AFB9">
          <v:shape id="_x0000_i1169" type="#_x0000_t75" alt="" style="width:41.6pt;height:18pt;mso-width-percent:0;mso-height-percent:0;mso-width-percent:0;mso-height-percent:0" o:ole="">
            <v:imagedata r:id="rId307" o:title=""/>
          </v:shape>
          <o:OLEObject Type="Embed" ProgID="Equation.DSMT4" ShapeID="_x0000_i1169" DrawAspect="Content" ObjectID="_1712057484" r:id="rId308"/>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370" w:name="ZEqnNum342784"/>
      <w:r w:rsidR="003746BA">
        <w:rPr>
          <w:rFonts w:hint="eastAsia"/>
        </w:rPr>
        <w:instrText>(</w:instrText>
      </w:r>
      <w:r w:rsidR="003746BA">
        <w:rPr>
          <w:rFonts w:hint="eastAsia"/>
        </w:rPr>
        <w:instrText>公式</w:instrText>
      </w:r>
      <w:r w:rsidR="00F97E2B">
        <w:fldChar w:fldCharType="begin"/>
      </w:r>
      <w:r w:rsidR="00F97E2B">
        <w:instrText xml:space="preserve"> SEQ MTChap \c \* A</w:instrText>
      </w:r>
      <w:r w:rsidR="00F97E2B">
        <w:instrText xml:space="preserve">rabic \* MERGEFORMAT </w:instrText>
      </w:r>
      <w:r w:rsidR="00F97E2B">
        <w:fldChar w:fldCharType="separate"/>
      </w:r>
      <w:r w:rsidR="00897A40">
        <w:rPr>
          <w:noProof/>
        </w:rPr>
        <w:instrText>3</w:instrText>
      </w:r>
      <w:r w:rsidR="00F97E2B">
        <w:rPr>
          <w:noProof/>
        </w:rPr>
        <w:fldChar w:fldCharType="end"/>
      </w:r>
      <w:r w:rsidR="003746BA">
        <w:instrText>-</w:instrText>
      </w:r>
      <w:r w:rsidR="00F97E2B">
        <w:fldChar w:fldCharType="begin"/>
      </w:r>
      <w:r w:rsidR="00F97E2B">
        <w:instrText xml:space="preserve"> SEQ MTEqn \c \* Arabic \* MERGEFORMAT </w:instrText>
      </w:r>
      <w:r w:rsidR="00F97E2B">
        <w:fldChar w:fldCharType="separate"/>
      </w:r>
      <w:r w:rsidR="00897A40">
        <w:rPr>
          <w:noProof/>
        </w:rPr>
        <w:instrText>12</w:instrText>
      </w:r>
      <w:r w:rsidR="00F97E2B">
        <w:rPr>
          <w:noProof/>
        </w:rPr>
        <w:fldChar w:fldCharType="end"/>
      </w:r>
      <w:r w:rsidR="003746BA">
        <w:instrText>)</w:instrText>
      </w:r>
      <w:bookmarkEnd w:id="370"/>
      <w:r w:rsidR="003746BA">
        <w:fldChar w:fldCharType="end"/>
      </w:r>
    </w:p>
    <w:p w14:paraId="0151FC27" w14:textId="77777777" w:rsidR="00AA32E4" w:rsidRDefault="00AA32E4" w:rsidP="00AA32E4">
      <w:pPr>
        <w:spacing w:before="60" w:after="60"/>
        <w:ind w:firstLineChars="0" w:firstLine="0"/>
      </w:pPr>
      <w:r>
        <w:rPr>
          <w:rFonts w:hint="eastAsia"/>
        </w:rPr>
        <w:t>将</w:t>
      </w:r>
      <w:r>
        <w:fldChar w:fldCharType="begin"/>
      </w:r>
      <w:r>
        <w:instrText xml:space="preserve"> </w:instrText>
      </w:r>
      <w:r>
        <w:rPr>
          <w:rFonts w:hint="eastAsia"/>
        </w:rPr>
        <w:instrText>GOTOBUTTON ZEqnNum101788  \* MERGEFORMAT</w:instrText>
      </w:r>
      <w:r>
        <w:instrText xml:space="preserve"> </w:instrText>
      </w:r>
      <w:fldSimple w:instr=" REF ZEqnNum101788 \* Charformat \! \* MERGEFORMAT ">
        <w:r w:rsidR="00897A40">
          <w:rPr>
            <w:rFonts w:hint="eastAsia"/>
          </w:rPr>
          <w:instrText>(</w:instrText>
        </w:r>
        <w:r w:rsidR="00897A40">
          <w:rPr>
            <w:rFonts w:hint="eastAsia"/>
          </w:rPr>
          <w:instrText>公式</w:instrText>
        </w:r>
        <w:r w:rsidR="00897A40">
          <w:instrText>3-11)</w:instrText>
        </w:r>
      </w:fldSimple>
      <w:r>
        <w:fldChar w:fldCharType="end"/>
      </w:r>
      <w:r>
        <w:rPr>
          <w:rFonts w:hint="eastAsia"/>
        </w:rPr>
        <w:t>带入</w:t>
      </w:r>
      <w:r>
        <w:fldChar w:fldCharType="begin"/>
      </w:r>
      <w:r>
        <w:instrText xml:space="preserve"> </w:instrText>
      </w:r>
      <w:r>
        <w:rPr>
          <w:rFonts w:hint="eastAsia"/>
        </w:rPr>
        <w:instrText>GOTOBUTTON ZEqnNum342784  \* MERGEFORMAT</w:instrText>
      </w:r>
      <w:r>
        <w:instrText xml:space="preserve"> </w:instrText>
      </w:r>
      <w:fldSimple w:instr=" REF ZEqnNum342784 \* Charformat \! \* MERGEFORMAT ">
        <w:r w:rsidR="00897A40">
          <w:rPr>
            <w:rFonts w:hint="eastAsia"/>
          </w:rPr>
          <w:instrText>(</w:instrText>
        </w:r>
        <w:r w:rsidR="00897A40">
          <w:rPr>
            <w:rFonts w:hint="eastAsia"/>
          </w:rPr>
          <w:instrText>公式</w:instrText>
        </w:r>
        <w:r w:rsidR="00897A40">
          <w:instrText>3-12)</w:instrText>
        </w:r>
      </w:fldSimple>
      <w:r>
        <w:fldChar w:fldCharType="end"/>
      </w:r>
      <w:r>
        <w:rPr>
          <w:rFonts w:hint="eastAsia"/>
        </w:rPr>
        <w:t>即可以对信息方程完成如下的更新：</w:t>
      </w:r>
    </w:p>
    <w:p w14:paraId="414323A2" w14:textId="77777777" w:rsidR="00AA32E4" w:rsidRDefault="00AA32E4" w:rsidP="00AA32E4">
      <w:pPr>
        <w:pStyle w:val="af1"/>
      </w:pPr>
      <w:r>
        <w:tab/>
      </w:r>
      <w:r w:rsidR="003D1328">
        <w:rPr>
          <w:noProof/>
          <w:position w:val="-74"/>
        </w:rPr>
        <w:object w:dxaOrig="2644" w:dyaOrig="1612" w14:anchorId="15FC60C1">
          <v:shape id="_x0000_i1170" type="#_x0000_t75" alt="" style="width:132.2pt;height:81.3pt;mso-width-percent:0;mso-height-percent:0;mso-width-percent:0;mso-height-percent:0" o:ole="">
            <v:imagedata r:id="rId309" o:title=""/>
          </v:shape>
          <o:OLEObject Type="Embed" ProgID="Equation.DSMT4" ShapeID="_x0000_i1170" DrawAspect="Content" ObjectID="_1712057485" r:id="rId310"/>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r w:rsidR="00F97E2B">
        <w:fldChar w:fldCharType="begin"/>
      </w:r>
      <w:r w:rsidR="00F97E2B">
        <w:instrText xml:space="preserve"> SEQ MTChap \c \* Arabic \* MERGEFORMAT </w:instrText>
      </w:r>
      <w:r w:rsidR="00F97E2B">
        <w:fldChar w:fldCharType="separate"/>
      </w:r>
      <w:r w:rsidR="00897A40">
        <w:rPr>
          <w:noProof/>
        </w:rPr>
        <w:instrText>3</w:instrText>
      </w:r>
      <w:r w:rsidR="00F97E2B">
        <w:rPr>
          <w:noProof/>
        </w:rPr>
        <w:fldChar w:fldCharType="end"/>
      </w:r>
      <w:r w:rsidR="003746BA">
        <w:instrText>-</w:instrText>
      </w:r>
      <w:r w:rsidR="00F97E2B">
        <w:fldChar w:fldCharType="begin"/>
      </w:r>
      <w:r w:rsidR="00F97E2B">
        <w:instrText xml:space="preserve"> SEQ MTEqn \c \* Arabic \* </w:instrText>
      </w:r>
      <w:r w:rsidR="00F97E2B">
        <w:instrText xml:space="preserve">MERGEFORMAT </w:instrText>
      </w:r>
      <w:r w:rsidR="00F97E2B">
        <w:fldChar w:fldCharType="separate"/>
      </w:r>
      <w:r w:rsidR="00897A40">
        <w:rPr>
          <w:noProof/>
        </w:rPr>
        <w:instrText>13</w:instrText>
      </w:r>
      <w:r w:rsidR="00F97E2B">
        <w:rPr>
          <w:noProof/>
        </w:rPr>
        <w:fldChar w:fldCharType="end"/>
      </w:r>
      <w:r w:rsidR="003746BA">
        <w:instrText>)</w:instrText>
      </w:r>
      <w:r w:rsidR="003746BA">
        <w:fldChar w:fldCharType="end"/>
      </w:r>
    </w:p>
    <w:p w14:paraId="47BAD1EC" w14:textId="77777777" w:rsidR="00AA32E4" w:rsidRDefault="00AA32E4" w:rsidP="00AA32E4">
      <w:pPr>
        <w:spacing w:before="60" w:after="60"/>
        <w:ind w:firstLineChars="0" w:firstLine="0"/>
      </w:pPr>
      <w:r>
        <w:rPr>
          <w:rFonts w:hint="eastAsia"/>
        </w:rPr>
        <w:t>式中也是给出对于间更新过程中的状态方程设定极小噪声的方法。由于计算机数值误差的原因，设置过大的信息权阵依然会引起</w:t>
      </w:r>
      <w:r>
        <w:rPr>
          <w:rFonts w:hint="eastAsia"/>
        </w:rPr>
        <w:t>SRIF</w:t>
      </w:r>
      <w:r>
        <w:rPr>
          <w:rFonts w:hint="eastAsia"/>
        </w:rPr>
        <w:t>滤波器的发散现象，采用上述的转换，可以实现</w:t>
      </w:r>
      <w:r w:rsidR="009F4779">
        <w:rPr>
          <w:rFonts w:hint="eastAsia"/>
        </w:rPr>
        <w:t>等价</w:t>
      </w:r>
      <w:r>
        <w:rPr>
          <w:rFonts w:hint="eastAsia"/>
        </w:rPr>
        <w:t>的更新。</w:t>
      </w:r>
    </w:p>
    <w:p w14:paraId="65142865" w14:textId="77777777" w:rsidR="00AA32E4" w:rsidRDefault="00AA32E4" w:rsidP="00596A6E">
      <w:pPr>
        <w:pStyle w:val="2"/>
      </w:pPr>
      <w:bookmarkStart w:id="371" w:name="_Toc101082656"/>
      <w:r>
        <w:rPr>
          <w:rFonts w:hint="eastAsia"/>
        </w:rPr>
        <w:t>GNSS</w:t>
      </w:r>
      <w:r>
        <w:rPr>
          <w:rFonts w:hint="eastAsia"/>
        </w:rPr>
        <w:t>实时数据精化</w:t>
      </w:r>
      <w:bookmarkEnd w:id="371"/>
    </w:p>
    <w:p w14:paraId="515E867A" w14:textId="77777777" w:rsidR="00AA32E4" w:rsidRDefault="00AA32E4" w:rsidP="00AA32E4">
      <w:pPr>
        <w:spacing w:before="60" w:after="60"/>
        <w:ind w:firstLine="480"/>
      </w:pPr>
      <w:r>
        <w:rPr>
          <w:rFonts w:hint="eastAsia"/>
        </w:rPr>
        <w:t>上一节中我们阐述了</w:t>
      </w:r>
      <w:r>
        <w:rPr>
          <w:rFonts w:hint="eastAsia"/>
        </w:rPr>
        <w:t>SRIF</w:t>
      </w:r>
      <w:r>
        <w:rPr>
          <w:rFonts w:hint="eastAsia"/>
        </w:rPr>
        <w:t>滤波器在精密轨道确定中的使用方法，其中</w:t>
      </w:r>
      <w:r>
        <w:rPr>
          <w:rFonts w:hint="eastAsia"/>
        </w:rPr>
        <w:t>SRIF</w:t>
      </w:r>
      <w:r>
        <w:rPr>
          <w:rFonts w:hint="eastAsia"/>
        </w:rPr>
        <w:t>量测更新过程成立的前提是假定了参与更新的观测方程的观测噪声满足高斯正态分布的随机模型。因此若要确保</w:t>
      </w:r>
      <w:r>
        <w:rPr>
          <w:rFonts w:hint="eastAsia"/>
        </w:rPr>
        <w:t>SRIF</w:t>
      </w:r>
      <w:r>
        <w:rPr>
          <w:rFonts w:hint="eastAsia"/>
        </w:rPr>
        <w:t>滤波器能够得到正确的估计结果，需要尽可能的保证输入的是“干净”的观测值，否则其中的“异常值”将会导致滤波器收敛速度减缓甚至发散。由于</w:t>
      </w:r>
      <w:r>
        <w:rPr>
          <w:rFonts w:hint="eastAsia"/>
        </w:rPr>
        <w:t>GNSS</w:t>
      </w:r>
      <w:r>
        <w:rPr>
          <w:rFonts w:hint="eastAsia"/>
        </w:rPr>
        <w:t>信号传播过程会受到外界环境因素（如多路径效应、大气环境不稳定、接发硬件因素）等影响，导致大量</w:t>
      </w:r>
      <w:r>
        <w:rPr>
          <w:rFonts w:hint="eastAsia"/>
        </w:rPr>
        <w:t>GNSS</w:t>
      </w:r>
      <w:r>
        <w:rPr>
          <w:rFonts w:hint="eastAsia"/>
        </w:rPr>
        <w:t>观测数据中包含异常观测值的概率并不低。特别地，对于</w:t>
      </w:r>
      <w:r>
        <w:rPr>
          <w:rFonts w:hint="eastAsia"/>
        </w:rPr>
        <w:t>GNSS</w:t>
      </w:r>
      <w:r>
        <w:rPr>
          <w:rFonts w:hint="eastAsia"/>
        </w:rPr>
        <w:t>观测值中的相位观测值</w:t>
      </w:r>
      <w:r>
        <w:rPr>
          <w:rFonts w:hint="eastAsia"/>
        </w:rPr>
        <w:t>,</w:t>
      </w:r>
      <w:r>
        <w:rPr>
          <w:rFonts w:hint="eastAsia"/>
        </w:rPr>
        <w:t>由于本身的特性，还存在着整周跳变（周跳）的问题，这严重影响着观测值得精度水平。因而需要对</w:t>
      </w:r>
      <w:r>
        <w:rPr>
          <w:rFonts w:hint="eastAsia"/>
        </w:rPr>
        <w:t>GNSS</w:t>
      </w:r>
      <w:r>
        <w:rPr>
          <w:rFonts w:hint="eastAsia"/>
        </w:rPr>
        <w:t>异常值进行有效地探测和剔除。在精密轨道确定事后批处理的模式中，其对</w:t>
      </w:r>
      <w:r>
        <w:rPr>
          <w:rFonts w:hint="eastAsia"/>
        </w:rPr>
        <w:t>GNSS</w:t>
      </w:r>
      <w:r>
        <w:rPr>
          <w:rFonts w:hint="eastAsia"/>
        </w:rPr>
        <w:t>异常值的处理，通常会在参数估计前对观测数据进行整体预处理，以及在参数估计后利用观测方程的验后残差进行相应的探测。类似地，实时滤波轨道中同样可以在</w:t>
      </w:r>
      <w:r>
        <w:rPr>
          <w:rFonts w:hint="eastAsia"/>
        </w:rPr>
        <w:t>SRIF</w:t>
      </w:r>
      <w:r>
        <w:rPr>
          <w:rFonts w:hint="eastAsia"/>
        </w:rPr>
        <w:t>量测更新前后，分别对</w:t>
      </w:r>
      <w:r>
        <w:rPr>
          <w:rFonts w:hint="eastAsia"/>
        </w:rPr>
        <w:t>GNSS</w:t>
      </w:r>
      <w:r>
        <w:rPr>
          <w:rFonts w:hint="eastAsia"/>
        </w:rPr>
        <w:t>数据质量进行相应的检测。接下来依次对这两部分所采用的算法模型和处理策略进行介绍。</w:t>
      </w:r>
    </w:p>
    <w:p w14:paraId="3259E3B7" w14:textId="77777777" w:rsidR="00AA32E4" w:rsidRDefault="00AA32E4" w:rsidP="001C5752">
      <w:pPr>
        <w:pStyle w:val="3"/>
      </w:pPr>
      <w:bookmarkStart w:id="372" w:name="实时数据质量检测算法章节"/>
      <w:bookmarkStart w:id="373" w:name="_Toc101082657"/>
      <w:bookmarkEnd w:id="372"/>
      <w:r>
        <w:rPr>
          <w:rFonts w:hint="eastAsia"/>
        </w:rPr>
        <w:lastRenderedPageBreak/>
        <w:t>实时数据质量检测算法</w:t>
      </w:r>
      <w:bookmarkEnd w:id="373"/>
    </w:p>
    <w:p w14:paraId="3D81C4D0" w14:textId="77777777" w:rsidR="00AA32E4" w:rsidRDefault="00AA32E4" w:rsidP="00AA32E4">
      <w:pPr>
        <w:spacing w:before="60" w:after="60"/>
        <w:ind w:firstLine="480"/>
      </w:pPr>
      <w:r>
        <w:rPr>
          <w:rFonts w:hint="eastAsia"/>
        </w:rPr>
        <w:t>考虑到</w:t>
      </w:r>
      <w:r>
        <w:rPr>
          <w:rFonts w:hint="eastAsia"/>
        </w:rPr>
        <w:t>GNSS</w:t>
      </w:r>
      <w:r>
        <w:rPr>
          <w:rFonts w:hint="eastAsia"/>
        </w:rPr>
        <w:t>载波相位观测值具有较高地量测精度，其很大程度决定着数据处理的最终精度，因此有效地探测其本身的粗差和周跳对</w:t>
      </w:r>
      <w:r>
        <w:rPr>
          <w:rFonts w:hint="eastAsia"/>
        </w:rPr>
        <w:t>GNSS</w:t>
      </w:r>
      <w:r>
        <w:rPr>
          <w:rFonts w:hint="eastAsia"/>
        </w:rPr>
        <w:t>数据处理至关重要。</w:t>
      </w:r>
      <w:r>
        <w:rPr>
          <w:rFonts w:hint="eastAsia"/>
        </w:rPr>
        <w:t>Turboedit</w:t>
      </w:r>
      <w:r>
        <w:rPr>
          <w:rFonts w:hint="eastAsia"/>
        </w:rPr>
        <w:t>方法（</w:t>
      </w:r>
      <w:r>
        <w:rPr>
          <w:rFonts w:hint="eastAsia"/>
        </w:rPr>
        <w:t>Blewit</w:t>
      </w:r>
      <w:r>
        <w:rPr>
          <w:rFonts w:hint="eastAsia"/>
        </w:rPr>
        <w:t>，</w:t>
      </w:r>
      <w:r>
        <w:rPr>
          <w:rFonts w:hint="eastAsia"/>
        </w:rPr>
        <w:t>1990</w:t>
      </w:r>
      <w:r>
        <w:rPr>
          <w:rFonts w:hint="eastAsia"/>
        </w:rPr>
        <w:t>）是目前被广泛应用的载波相位观测值质量检测算法，实时滤波轨道处理中同样使用了该方法对载波相位观测值进行检测。其基本思想是通过构造</w:t>
      </w:r>
      <w:r>
        <w:rPr>
          <w:rFonts w:hint="eastAsia"/>
        </w:rPr>
        <w:t>Melbourne-Wubbena(MW)</w:t>
      </w:r>
      <w:r>
        <w:rPr>
          <w:rFonts w:hint="eastAsia"/>
        </w:rPr>
        <w:t>双频组合观测值和无几何距离（</w:t>
      </w:r>
      <w:r>
        <w:rPr>
          <w:rFonts w:hint="eastAsia"/>
        </w:rPr>
        <w:t>Geometry-Free</w:t>
      </w:r>
      <w:r>
        <w:rPr>
          <w:rFonts w:hint="eastAsia"/>
        </w:rPr>
        <w:t>，</w:t>
      </w:r>
      <w:r>
        <w:rPr>
          <w:rFonts w:hint="eastAsia"/>
        </w:rPr>
        <w:t>GF)</w:t>
      </w:r>
      <w:r>
        <w:rPr>
          <w:rFonts w:hint="eastAsia"/>
        </w:rPr>
        <w:t>组合观测值，设定相应的阈值，对连续时间内的组合观测值序列进行分析，从而筛选出包含周跳或粗差的观测值。同时对于</w:t>
      </w:r>
      <w:r>
        <w:rPr>
          <w:rFonts w:hint="eastAsia"/>
        </w:rPr>
        <w:t>GNSS</w:t>
      </w:r>
      <w:r>
        <w:rPr>
          <w:rFonts w:hint="eastAsia"/>
        </w:rPr>
        <w:t>实时数据，由于其处理具有不可逆性，因此不能直接对整个弧段内的观测值序列直接进行分析，需要在原有基础上进行改进，以适应实时处理过程（张小红等，</w:t>
      </w:r>
      <w:r>
        <w:rPr>
          <w:rFonts w:hint="eastAsia"/>
        </w:rPr>
        <w:t>2010</w:t>
      </w:r>
      <w:r>
        <w:rPr>
          <w:rFonts w:hint="eastAsia"/>
        </w:rPr>
        <w:t>）。</w:t>
      </w:r>
    </w:p>
    <w:p w14:paraId="36683787" w14:textId="77777777" w:rsidR="00AA32E4" w:rsidRDefault="00AA32E4" w:rsidP="00AA32E4">
      <w:pPr>
        <w:spacing w:before="60" w:after="60"/>
        <w:ind w:firstLine="480"/>
      </w:pPr>
      <w:r>
        <w:rPr>
          <w:rFonts w:hint="eastAsia"/>
        </w:rPr>
        <w:t>具体的算法流程如下。这里我们使用</w:t>
      </w:r>
      <w:r w:rsidR="003D1328">
        <w:rPr>
          <w:noProof/>
          <w:position w:val="-12"/>
        </w:rPr>
        <w:object w:dxaOrig="580" w:dyaOrig="355" w14:anchorId="4F505ECE">
          <v:shape id="_x0000_i1171" type="#_x0000_t75" alt="" style="width:29.15pt;height:18pt;mso-width-percent:0;mso-height-percent:0;mso-width-percent:0;mso-height-percent:0" o:ole="">
            <v:imagedata r:id="rId311" o:title=""/>
          </v:shape>
          <o:OLEObject Type="Embed" ProgID="Equation.DSMT4" ShapeID="_x0000_i1171" DrawAspect="Content" ObjectID="_1712057486" r:id="rId312"/>
        </w:object>
      </w:r>
      <w:r>
        <w:rPr>
          <w:rFonts w:hint="eastAsia"/>
        </w:rPr>
        <w:t>表示观测值所采用的频率，</w:t>
      </w:r>
      <w:r w:rsidR="003D1328">
        <w:rPr>
          <w:noProof/>
          <w:position w:val="-10"/>
        </w:rPr>
        <w:object w:dxaOrig="462" w:dyaOrig="312" w14:anchorId="13A48CA6">
          <v:shape id="_x0000_i1172" type="#_x0000_t75" alt="" style="width:23.6pt;height:15.5pt;mso-width-percent:0;mso-height-percent:0;mso-width-percent:0;mso-height-percent:0" o:ole="">
            <v:imagedata r:id="rId313" o:title=""/>
          </v:shape>
          <o:OLEObject Type="Embed" ProgID="Equation.DSMT4" ShapeID="_x0000_i1172" DrawAspect="Content" ObjectID="_1712057487" r:id="rId314"/>
        </w:object>
      </w:r>
      <w:r>
        <w:rPr>
          <w:rFonts w:hint="eastAsia"/>
        </w:rPr>
        <w:t>分别表示相位和伪距观测值。因此</w:t>
      </w:r>
      <w:r>
        <w:rPr>
          <w:rFonts w:hint="eastAsia"/>
        </w:rPr>
        <w:t>GF</w:t>
      </w:r>
      <w:r>
        <w:rPr>
          <w:rFonts w:hint="eastAsia"/>
        </w:rPr>
        <w:t>组合观测值可以被表达为如下形式</w:t>
      </w:r>
      <w:r>
        <w:rPr>
          <w:rFonts w:hint="eastAsia"/>
        </w:rPr>
        <w:t>:</w:t>
      </w:r>
    </w:p>
    <w:p w14:paraId="57271952" w14:textId="77777777" w:rsidR="00AA32E4" w:rsidRDefault="00AA32E4" w:rsidP="00AA32E4">
      <w:pPr>
        <w:pStyle w:val="af1"/>
      </w:pPr>
      <w:r>
        <w:tab/>
      </w:r>
      <w:r w:rsidR="003D1328">
        <w:rPr>
          <w:noProof/>
          <w:position w:val="-12"/>
        </w:rPr>
        <w:object w:dxaOrig="3127" w:dyaOrig="355" w14:anchorId="19DBA62D">
          <v:shape id="_x0000_i1173" type="#_x0000_t75" alt="" style="width:154.55pt;height:18pt;mso-width-percent:0;mso-height-percent:0;mso-width-percent:0;mso-height-percent:0" o:ole="">
            <v:imagedata r:id="rId315" o:title=""/>
          </v:shape>
          <o:OLEObject Type="Embed" ProgID="Equation.DSMT4" ShapeID="_x0000_i1173" DrawAspect="Content" ObjectID="_1712057488" r:id="rId316"/>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r w:rsidR="00F97E2B">
        <w:fldChar w:fldCharType="begin"/>
      </w:r>
      <w:r w:rsidR="00F97E2B">
        <w:instrText xml:space="preserve"> SEQ MTChap \c \* Arabic \* MERGEFORMAT </w:instrText>
      </w:r>
      <w:r w:rsidR="00F97E2B">
        <w:fldChar w:fldCharType="separate"/>
      </w:r>
      <w:r w:rsidR="00897A40">
        <w:rPr>
          <w:noProof/>
        </w:rPr>
        <w:instrText>3</w:instrText>
      </w:r>
      <w:r w:rsidR="00F97E2B">
        <w:rPr>
          <w:noProof/>
        </w:rPr>
        <w:fldChar w:fldCharType="end"/>
      </w:r>
      <w:r w:rsidR="003746BA">
        <w:instrText>-</w:instrText>
      </w:r>
      <w:r w:rsidR="00F97E2B">
        <w:fldChar w:fldCharType="begin"/>
      </w:r>
      <w:r w:rsidR="00F97E2B">
        <w:instrText xml:space="preserve"> SEQ MTEqn \c \* Arabic \* MERGEFORMAT </w:instrText>
      </w:r>
      <w:r w:rsidR="00F97E2B">
        <w:fldChar w:fldCharType="separate"/>
      </w:r>
      <w:r w:rsidR="00897A40">
        <w:rPr>
          <w:noProof/>
        </w:rPr>
        <w:instrText>14</w:instrText>
      </w:r>
      <w:r w:rsidR="00F97E2B">
        <w:rPr>
          <w:noProof/>
        </w:rPr>
        <w:fldChar w:fldCharType="end"/>
      </w:r>
      <w:r w:rsidR="003746BA">
        <w:instrText>)</w:instrText>
      </w:r>
      <w:r w:rsidR="003746BA">
        <w:fldChar w:fldCharType="end"/>
      </w:r>
    </w:p>
    <w:p w14:paraId="1203527B" w14:textId="77777777" w:rsidR="00AA32E4" w:rsidRDefault="00AA32E4" w:rsidP="00AA32E4">
      <w:pPr>
        <w:spacing w:before="60" w:after="60"/>
        <w:ind w:firstLineChars="0" w:firstLine="0"/>
      </w:pPr>
      <w:r>
        <w:rPr>
          <w:rFonts w:hint="eastAsia"/>
        </w:rPr>
        <w:t>式中，</w:t>
      </w:r>
      <w:r w:rsidR="003D1328">
        <w:rPr>
          <w:noProof/>
          <w:position w:val="-12"/>
        </w:rPr>
        <w:object w:dxaOrig="301" w:dyaOrig="355" w14:anchorId="38D2E4CF">
          <v:shape id="_x0000_i1174" type="#_x0000_t75" alt="" style="width:15.5pt;height:18pt;mso-width-percent:0;mso-height-percent:0;mso-width-percent:0;mso-height-percent:0" o:ole="">
            <v:imagedata r:id="rId317" o:title=""/>
          </v:shape>
          <o:OLEObject Type="Embed" ProgID="Equation.DSMT4" ShapeID="_x0000_i1174" DrawAspect="Content" ObjectID="_1712057489" r:id="rId318"/>
        </w:object>
      </w:r>
      <w:r>
        <w:rPr>
          <w:rFonts w:hint="eastAsia"/>
        </w:rPr>
        <w:t>表示电离层延迟在两个频率观测上的差值</w:t>
      </w:r>
      <w:r>
        <w:rPr>
          <w:rFonts w:hint="eastAsia"/>
        </w:rPr>
        <w:t>,</w:t>
      </w:r>
      <w:r w:rsidR="003D1328">
        <w:rPr>
          <w:noProof/>
          <w:position w:val="-6"/>
        </w:rPr>
        <w:object w:dxaOrig="258" w:dyaOrig="258" w14:anchorId="190C1EBC">
          <v:shape id="_x0000_i1175" type="#_x0000_t75" alt="" style="width:13.65pt;height:13.65pt;mso-width-percent:0;mso-height-percent:0;mso-width-percent:0;mso-height-percent:0" o:ole="">
            <v:imagedata r:id="rId319" o:title=""/>
          </v:shape>
          <o:OLEObject Type="Embed" ProgID="Equation.DSMT4" ShapeID="_x0000_i1175" DrawAspect="Content" ObjectID="_1712057490" r:id="rId320"/>
        </w:object>
      </w:r>
      <w:r>
        <w:rPr>
          <w:rFonts w:hint="eastAsia"/>
        </w:rPr>
        <w:t>表示模糊度，</w:t>
      </w:r>
      <w:r w:rsidR="003D1328">
        <w:rPr>
          <w:noProof/>
          <w:position w:val="-12"/>
        </w:rPr>
        <w:object w:dxaOrig="580" w:dyaOrig="355" w14:anchorId="070AFA7F">
          <v:shape id="_x0000_i1176" type="#_x0000_t75" alt="" style="width:29.15pt;height:18pt;mso-width-percent:0;mso-height-percent:0;mso-width-percent:0;mso-height-percent:0" o:ole="">
            <v:imagedata r:id="rId321" o:title=""/>
          </v:shape>
          <o:OLEObject Type="Embed" ProgID="Equation.DSMT4" ShapeID="_x0000_i1176" DrawAspect="Content" ObjectID="_1712057491" r:id="rId322"/>
        </w:object>
      </w:r>
      <w:r>
        <w:rPr>
          <w:rFonts w:hint="eastAsia"/>
        </w:rPr>
        <w:t>分别表示对应频率的波长。可以看到</w:t>
      </w:r>
      <w:r w:rsidR="003D1328">
        <w:rPr>
          <w:noProof/>
          <w:position w:val="-12"/>
        </w:rPr>
        <w:object w:dxaOrig="398" w:dyaOrig="355" w14:anchorId="41347DD1">
          <v:shape id="_x0000_i1177" type="#_x0000_t75" alt="" style="width:20.5pt;height:18pt;mso-width-percent:0;mso-height-percent:0;mso-width-percent:0;mso-height-percent:0" o:ole="">
            <v:imagedata r:id="rId323" o:title=""/>
          </v:shape>
          <o:OLEObject Type="Embed" ProgID="Equation.DSMT4" ShapeID="_x0000_i1177" DrawAspect="Content" ObjectID="_1712057492" r:id="rId324"/>
        </w:object>
      </w:r>
      <w:r>
        <w:rPr>
          <w:rFonts w:hint="eastAsia"/>
        </w:rPr>
        <w:t>不随几何距离发生改变，且在模糊度未发生周跳的情况下，其仅随电离层延迟之差的变化而改变。则</w:t>
      </w:r>
      <w:r>
        <w:rPr>
          <w:rFonts w:hint="eastAsia"/>
        </w:rPr>
        <w:t>GF</w:t>
      </w:r>
      <w:r>
        <w:rPr>
          <w:rFonts w:hint="eastAsia"/>
        </w:rPr>
        <w:t>观测值的前后历元差值可以表达为：</w:t>
      </w:r>
    </w:p>
    <w:p w14:paraId="247FFD8B" w14:textId="77777777" w:rsidR="00AA32E4" w:rsidRDefault="00AA32E4" w:rsidP="00AA32E4">
      <w:pPr>
        <w:pStyle w:val="af1"/>
      </w:pPr>
      <w:r>
        <w:tab/>
      </w:r>
      <w:r w:rsidR="003D1328">
        <w:rPr>
          <w:noProof/>
          <w:position w:val="-12"/>
        </w:rPr>
        <w:object w:dxaOrig="5577" w:dyaOrig="355" w14:anchorId="01BEA6D5">
          <v:shape id="_x0000_i1178" type="#_x0000_t75" alt="" style="width:278.05pt;height:18pt;mso-width-percent:0;mso-height-percent:0;mso-width-percent:0;mso-height-percent:0" o:ole="">
            <v:imagedata r:id="rId325" o:title=""/>
          </v:shape>
          <o:OLEObject Type="Embed" ProgID="Equation.DSMT4" ShapeID="_x0000_i1178" DrawAspect="Content" ObjectID="_1712057493" r:id="rId326"/>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r w:rsidR="00F97E2B">
        <w:fldChar w:fldCharType="begin"/>
      </w:r>
      <w:r w:rsidR="00F97E2B">
        <w:instrText xml:space="preserve"> SEQ MTChap \c \* Arabic \* MERGEFORMAT </w:instrText>
      </w:r>
      <w:r w:rsidR="00F97E2B">
        <w:fldChar w:fldCharType="separate"/>
      </w:r>
      <w:r w:rsidR="00897A40">
        <w:rPr>
          <w:noProof/>
        </w:rPr>
        <w:instrText>3</w:instrText>
      </w:r>
      <w:r w:rsidR="00F97E2B">
        <w:rPr>
          <w:noProof/>
        </w:rPr>
        <w:fldChar w:fldCharType="end"/>
      </w:r>
      <w:r w:rsidR="003746BA">
        <w:instrText>-</w:instrText>
      </w:r>
      <w:r w:rsidR="00F97E2B">
        <w:fldChar w:fldCharType="begin"/>
      </w:r>
      <w:r w:rsidR="00F97E2B">
        <w:instrText xml:space="preserve"> SEQ MTEqn \c \* Arabic \* MERGEFORMAT </w:instrText>
      </w:r>
      <w:r w:rsidR="00F97E2B">
        <w:fldChar w:fldCharType="separate"/>
      </w:r>
      <w:r w:rsidR="00897A40">
        <w:rPr>
          <w:noProof/>
        </w:rPr>
        <w:instrText>15</w:instrText>
      </w:r>
      <w:r w:rsidR="00F97E2B">
        <w:rPr>
          <w:noProof/>
        </w:rPr>
        <w:fldChar w:fldCharType="end"/>
      </w:r>
      <w:r w:rsidR="003746BA">
        <w:instrText>)</w:instrText>
      </w:r>
      <w:r w:rsidR="003746BA">
        <w:fldChar w:fldCharType="end"/>
      </w:r>
    </w:p>
    <w:p w14:paraId="5D2E9490" w14:textId="77777777" w:rsidR="00AA32E4" w:rsidRDefault="00AA32E4" w:rsidP="00AA32E4">
      <w:pPr>
        <w:spacing w:before="60" w:after="60"/>
        <w:ind w:firstLineChars="0" w:firstLine="0"/>
      </w:pPr>
      <w:r>
        <w:rPr>
          <w:rFonts w:hint="eastAsia"/>
        </w:rPr>
        <w:t>其中电离层延迟随时间变化缓慢，</w:t>
      </w:r>
      <w:r w:rsidR="003D1328">
        <w:rPr>
          <w:noProof/>
          <w:position w:val="-12"/>
        </w:rPr>
        <w:object w:dxaOrig="1161" w:dyaOrig="355" w14:anchorId="529E0C87">
          <v:shape id="_x0000_i1179" type="#_x0000_t75" alt="" style="width:57.7pt;height:18pt;mso-width-percent:0;mso-height-percent:0;mso-width-percent:0;mso-height-percent:0" o:ole="">
            <v:imagedata r:id="rId327" o:title=""/>
          </v:shape>
          <o:OLEObject Type="Embed" ProgID="Equation.DSMT4" ShapeID="_x0000_i1179" DrawAspect="Content" ObjectID="_1712057494" r:id="rId328"/>
        </w:object>
      </w:r>
      <w:r>
        <w:rPr>
          <w:rFonts w:hint="eastAsia"/>
        </w:rPr>
        <w:t>接近于</w:t>
      </w:r>
      <w:r>
        <w:rPr>
          <w:rFonts w:hint="eastAsia"/>
        </w:rPr>
        <w:t>0</w:t>
      </w:r>
      <w:r>
        <w:rPr>
          <w:rFonts w:hint="eastAsia"/>
        </w:rPr>
        <w:t>，因此</w:t>
      </w:r>
      <w:r w:rsidR="003D1328">
        <w:rPr>
          <w:noProof/>
          <w:position w:val="-12"/>
        </w:rPr>
        <w:object w:dxaOrig="537" w:dyaOrig="355" w14:anchorId="6BA7582F">
          <v:shape id="_x0000_i1180" type="#_x0000_t75" alt="" style="width:26.05pt;height:18pt;mso-width-percent:0;mso-height-percent:0;mso-width-percent:0;mso-height-percent:0" o:ole="">
            <v:imagedata r:id="rId329" o:title=""/>
          </v:shape>
          <o:OLEObject Type="Embed" ProgID="Equation.DSMT4" ShapeID="_x0000_i1180" DrawAspect="Content" ObjectID="_1712057495" r:id="rId330"/>
        </w:object>
      </w:r>
      <w:r>
        <w:rPr>
          <w:rFonts w:hint="eastAsia"/>
        </w:rPr>
        <w:t>可以作为判断模糊度周跳判断的依据。在模糊度没有发生周跳的情况下，</w:t>
      </w:r>
      <w:r w:rsidR="003D1328">
        <w:rPr>
          <w:noProof/>
          <w:position w:val="-12"/>
        </w:rPr>
        <w:object w:dxaOrig="537" w:dyaOrig="355" w14:anchorId="1187E77D">
          <v:shape id="_x0000_i1181" type="#_x0000_t75" alt="" style="width:26.05pt;height:18pt;mso-width-percent:0;mso-height-percent:0;mso-width-percent:0;mso-height-percent:0" o:ole="">
            <v:imagedata r:id="rId331" o:title=""/>
          </v:shape>
          <o:OLEObject Type="Embed" ProgID="Equation.DSMT4" ShapeID="_x0000_i1181" DrawAspect="Content" ObjectID="_1712057496" r:id="rId332"/>
        </w:object>
      </w:r>
      <w:r>
        <w:rPr>
          <w:rFonts w:hint="eastAsia"/>
        </w:rPr>
        <w:t>通常在厘米级别波动</w:t>
      </w:r>
      <w:r w:rsidR="00764C41">
        <w:rPr>
          <w:rFonts w:hint="eastAsia"/>
        </w:rPr>
        <w:t>。</w:t>
      </w:r>
      <w:r>
        <w:rPr>
          <w:rFonts w:hint="eastAsia"/>
        </w:rPr>
        <w:t>本文中所采用的阈值模型具体如下所示：</w:t>
      </w:r>
    </w:p>
    <w:p w14:paraId="5F0634B3" w14:textId="77777777" w:rsidR="00AA32E4" w:rsidRDefault="00AA32E4" w:rsidP="00AA32E4">
      <w:pPr>
        <w:pStyle w:val="af1"/>
      </w:pPr>
      <w:r>
        <w:tab/>
      </w:r>
      <w:r w:rsidR="003D1328">
        <w:rPr>
          <w:noProof/>
          <w:position w:val="-64"/>
        </w:rPr>
        <w:object w:dxaOrig="4084" w:dyaOrig="1397" w14:anchorId="4AF49038">
          <v:shape id="_x0000_i1182" type="#_x0000_t75" alt="" style="width:205.45pt;height:69.5pt;mso-width-percent:0;mso-height-percent:0;mso-width-percent:0;mso-height-percent:0" o:ole="">
            <v:imagedata r:id="rId333" o:title=""/>
          </v:shape>
          <o:OLEObject Type="Embed" ProgID="Equation.DSMT4" ShapeID="_x0000_i1182" DrawAspect="Content" ObjectID="_1712057497" r:id="rId334"/>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r w:rsidR="00F97E2B">
        <w:fldChar w:fldCharType="begin"/>
      </w:r>
      <w:r w:rsidR="00F97E2B">
        <w:instrText xml:space="preserve"> SEQ MTChap \c \* Arabic \* MERGEFORMAT </w:instrText>
      </w:r>
      <w:r w:rsidR="00F97E2B">
        <w:fldChar w:fldCharType="separate"/>
      </w:r>
      <w:r w:rsidR="00897A40">
        <w:rPr>
          <w:noProof/>
        </w:rPr>
        <w:instrText>3</w:instrText>
      </w:r>
      <w:r w:rsidR="00F97E2B">
        <w:rPr>
          <w:noProof/>
        </w:rPr>
        <w:fldChar w:fldCharType="end"/>
      </w:r>
      <w:r w:rsidR="003746BA">
        <w:instrText>-</w:instrText>
      </w:r>
      <w:r w:rsidR="00F97E2B">
        <w:fldChar w:fldCharType="begin"/>
      </w:r>
      <w:r w:rsidR="00F97E2B">
        <w:instrText xml:space="preserve"> SEQ MTEqn \c \* Arabic \* MERGEFORMAT </w:instrText>
      </w:r>
      <w:r w:rsidR="00F97E2B">
        <w:fldChar w:fldCharType="separate"/>
      </w:r>
      <w:r w:rsidR="00897A40">
        <w:rPr>
          <w:noProof/>
        </w:rPr>
        <w:instrText>16</w:instrText>
      </w:r>
      <w:r w:rsidR="00F97E2B">
        <w:rPr>
          <w:noProof/>
        </w:rPr>
        <w:fldChar w:fldCharType="end"/>
      </w:r>
      <w:r w:rsidR="003746BA">
        <w:instrText>)</w:instrText>
      </w:r>
      <w:r w:rsidR="003746BA">
        <w:fldChar w:fldCharType="end"/>
      </w:r>
    </w:p>
    <w:p w14:paraId="0C208F72" w14:textId="77777777" w:rsidR="00AA32E4" w:rsidRDefault="00AA32E4" w:rsidP="00AA32E4">
      <w:pPr>
        <w:spacing w:before="60" w:after="60"/>
        <w:ind w:firstLineChars="0" w:firstLine="0"/>
      </w:pPr>
      <w:r>
        <w:rPr>
          <w:rFonts w:hint="eastAsia"/>
        </w:rPr>
        <w:t>式中，</w:t>
      </w:r>
      <w:r w:rsidR="003D1328">
        <w:rPr>
          <w:noProof/>
          <w:position w:val="-6"/>
        </w:rPr>
        <w:object w:dxaOrig="204" w:dyaOrig="258" w14:anchorId="6441AB97">
          <v:shape id="_x0000_i1183" type="#_x0000_t75" alt="" style="width:9.95pt;height:13.65pt;mso-width-percent:0;mso-height-percent:0;mso-width-percent:0;mso-height-percent:0" o:ole="">
            <v:imagedata r:id="rId335" o:title=""/>
          </v:shape>
          <o:OLEObject Type="Embed" ProgID="Equation.DSMT4" ShapeID="_x0000_i1183" DrawAspect="Content" ObjectID="_1712057498" r:id="rId336"/>
        </w:object>
      </w:r>
      <w:r>
        <w:rPr>
          <w:rFonts w:hint="eastAsia"/>
        </w:rPr>
        <w:t>表示观测数据的卫星高度角。</w:t>
      </w:r>
      <w:r>
        <w:rPr>
          <w:rFonts w:hint="eastAsia"/>
        </w:rPr>
        <w:t>GF</w:t>
      </w:r>
      <w:r>
        <w:rPr>
          <w:rFonts w:hint="eastAsia"/>
        </w:rPr>
        <w:t>组合观测值判断周跳成功的前提是在电离层活动平静，延迟变化缓慢，同时对于特殊的双频周跳组合也存在探测盲区。因此还需要借助</w:t>
      </w:r>
      <w:r>
        <w:rPr>
          <w:rFonts w:hint="eastAsia"/>
        </w:rPr>
        <w:t>MW</w:t>
      </w:r>
      <w:r>
        <w:rPr>
          <w:rFonts w:hint="eastAsia"/>
        </w:rPr>
        <w:t>组合观测值进行进一步的判断。</w:t>
      </w:r>
      <w:r>
        <w:rPr>
          <w:rFonts w:hint="eastAsia"/>
        </w:rPr>
        <w:t>MW</w:t>
      </w:r>
      <w:r>
        <w:rPr>
          <w:rFonts w:hint="eastAsia"/>
        </w:rPr>
        <w:t>组合观测值可以表达为如下形式：</w:t>
      </w:r>
    </w:p>
    <w:p w14:paraId="582BC8C7" w14:textId="77777777" w:rsidR="00AA32E4" w:rsidRDefault="00AA32E4" w:rsidP="00AA32E4">
      <w:pPr>
        <w:pStyle w:val="af1"/>
      </w:pPr>
      <w:r>
        <w:tab/>
      </w:r>
      <w:r w:rsidR="003D1328">
        <w:rPr>
          <w:noProof/>
          <w:position w:val="-46"/>
        </w:rPr>
        <w:object w:dxaOrig="2794" w:dyaOrig="1042" w14:anchorId="35F31459">
          <v:shape id="_x0000_i1184" type="#_x0000_t75" alt="" style="width:139.05pt;height:51.5pt;mso-width-percent:0;mso-height-percent:0;mso-width-percent:0;mso-height-percent:0" o:ole="">
            <v:imagedata r:id="rId337" o:title=""/>
          </v:shape>
          <o:OLEObject Type="Embed" ProgID="Equation.DSMT4" ShapeID="_x0000_i1184" DrawAspect="Content" ObjectID="_1712057499" r:id="rId338"/>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r w:rsidR="00F97E2B">
        <w:fldChar w:fldCharType="begin"/>
      </w:r>
      <w:r w:rsidR="00F97E2B">
        <w:instrText xml:space="preserve"> SEQ MTChap \c \* Arabic \* MERGEFORMAT </w:instrText>
      </w:r>
      <w:r w:rsidR="00F97E2B">
        <w:fldChar w:fldCharType="separate"/>
      </w:r>
      <w:r w:rsidR="00897A40">
        <w:rPr>
          <w:noProof/>
        </w:rPr>
        <w:instrText>3</w:instrText>
      </w:r>
      <w:r w:rsidR="00F97E2B">
        <w:rPr>
          <w:noProof/>
        </w:rPr>
        <w:fldChar w:fldCharType="end"/>
      </w:r>
      <w:r w:rsidR="003746BA">
        <w:instrText>-</w:instrText>
      </w:r>
      <w:r w:rsidR="00F97E2B">
        <w:fldChar w:fldCharType="begin"/>
      </w:r>
      <w:r w:rsidR="00F97E2B">
        <w:instrText xml:space="preserve"> SEQ MTEqn \c \* Arabic \* MERGEFORMAT </w:instrText>
      </w:r>
      <w:r w:rsidR="00F97E2B">
        <w:fldChar w:fldCharType="separate"/>
      </w:r>
      <w:r w:rsidR="00897A40">
        <w:rPr>
          <w:noProof/>
        </w:rPr>
        <w:instrText>17</w:instrText>
      </w:r>
      <w:r w:rsidR="00F97E2B">
        <w:rPr>
          <w:noProof/>
        </w:rPr>
        <w:fldChar w:fldCharType="end"/>
      </w:r>
      <w:r w:rsidR="003746BA">
        <w:instrText>)</w:instrText>
      </w:r>
      <w:r w:rsidR="003746BA">
        <w:fldChar w:fldCharType="end"/>
      </w:r>
    </w:p>
    <w:p w14:paraId="22C25542" w14:textId="77777777" w:rsidR="00AA32E4" w:rsidRDefault="00AA32E4" w:rsidP="00AA32E4">
      <w:pPr>
        <w:spacing w:before="60" w:after="60"/>
        <w:ind w:firstLineChars="0" w:firstLine="0"/>
      </w:pPr>
      <w:r>
        <w:rPr>
          <w:rFonts w:hint="eastAsia"/>
        </w:rPr>
        <w:t>式中，</w:t>
      </w:r>
      <w:r w:rsidR="003D1328">
        <w:rPr>
          <w:noProof/>
          <w:position w:val="-12"/>
        </w:rPr>
        <w:object w:dxaOrig="441" w:dyaOrig="355" w14:anchorId="6CB3B615">
          <v:shape id="_x0000_i1185" type="#_x0000_t75" alt="" style="width:21.7pt;height:18pt;mso-width-percent:0;mso-height-percent:0;mso-width-percent:0;mso-height-percent:0" o:ole="">
            <v:imagedata r:id="rId339" o:title=""/>
          </v:shape>
          <o:OLEObject Type="Embed" ProgID="Equation.DSMT4" ShapeID="_x0000_i1185" DrawAspect="Content" ObjectID="_1712057500" r:id="rId340"/>
        </w:object>
      </w:r>
      <w:r>
        <w:rPr>
          <w:rFonts w:hint="eastAsia"/>
        </w:rPr>
        <w:t>为</w:t>
      </w:r>
      <w:r>
        <w:rPr>
          <w:rFonts w:hint="eastAsia"/>
        </w:rPr>
        <w:t>MW</w:t>
      </w:r>
      <w:r>
        <w:rPr>
          <w:rFonts w:hint="eastAsia"/>
        </w:rPr>
        <w:t>组合观测值，也称为宽巷模糊度。可以看到其值为两个频率上的模糊度的直接差值，在模糊度没有发生跳变的情况下，其前后历元</w:t>
      </w:r>
      <w:r>
        <w:rPr>
          <w:rFonts w:hint="eastAsia"/>
        </w:rPr>
        <w:t>MW</w:t>
      </w:r>
      <w:r>
        <w:rPr>
          <w:rFonts w:hint="eastAsia"/>
        </w:rPr>
        <w:t>组合观测值的差值</w:t>
      </w:r>
      <w:r w:rsidR="003D1328">
        <w:rPr>
          <w:noProof/>
          <w:position w:val="-12"/>
        </w:rPr>
        <w:object w:dxaOrig="580" w:dyaOrig="355" w14:anchorId="5774ED45">
          <v:shape id="_x0000_i1186" type="#_x0000_t75" alt="" style="width:29.15pt;height:18pt;mso-width-percent:0;mso-height-percent:0;mso-width-percent:0;mso-height-percent:0" o:ole="">
            <v:imagedata r:id="rId341" o:title=""/>
          </v:shape>
          <o:OLEObject Type="Embed" ProgID="Equation.DSMT4" ShapeID="_x0000_i1186" DrawAspect="Content" ObjectID="_1712057501" r:id="rId342"/>
        </w:object>
      </w:r>
      <w:r>
        <w:rPr>
          <w:rFonts w:hint="eastAsia"/>
        </w:rPr>
        <w:t>应表现出零均值白噪声的特性。考虑到</w:t>
      </w:r>
      <w:r>
        <w:rPr>
          <w:rFonts w:hint="eastAsia"/>
        </w:rPr>
        <w:t>MW</w:t>
      </w:r>
      <w:r>
        <w:rPr>
          <w:rFonts w:hint="eastAsia"/>
        </w:rPr>
        <w:t>组合观测值的计算包含了伪距观测值，</w:t>
      </w:r>
      <w:r>
        <w:rPr>
          <w:rFonts w:hint="eastAsia"/>
        </w:rPr>
        <w:lastRenderedPageBreak/>
        <w:t>因此其中还包含了较大的伪距观测噪声，直接使用前后历元的比较结果受噪声影响较大，容易造成周跳的误判，因此常用一段时间的观测值对其进行相应的平滑。考虑到实时数据无法像事后处理存储所有的观测数据，这里需要采用滑动窗口的方式进行相应的计算，具体如下所示：</w:t>
      </w:r>
    </w:p>
    <w:p w14:paraId="144D8C16" w14:textId="77777777" w:rsidR="00AA32E4" w:rsidRDefault="00AA32E4" w:rsidP="00AA32E4">
      <w:pPr>
        <w:pStyle w:val="af1"/>
      </w:pPr>
      <w:r>
        <w:tab/>
      </w:r>
      <w:r w:rsidR="003D1328">
        <w:rPr>
          <w:noProof/>
          <w:position w:val="-80"/>
        </w:rPr>
        <w:object w:dxaOrig="2880" w:dyaOrig="1709" w14:anchorId="74137462">
          <v:shape id="_x0000_i1187" type="#_x0000_t75" alt="" style="width:2in;height:85.65pt;mso-width-percent:0;mso-height-percent:0;mso-width-percent:0;mso-height-percent:0" o:ole="">
            <v:imagedata r:id="rId343" o:title=""/>
          </v:shape>
          <o:OLEObject Type="Embed" ProgID="Equation.DSMT4" ShapeID="_x0000_i1187" DrawAspect="Content" ObjectID="_1712057502" r:id="rId344"/>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r w:rsidR="00F97E2B">
        <w:fldChar w:fldCharType="begin"/>
      </w:r>
      <w:r w:rsidR="00F97E2B">
        <w:instrText xml:space="preserve"> SEQ MTChap \c \* Arabic \* MERGEFORMAT </w:instrText>
      </w:r>
      <w:r w:rsidR="00F97E2B">
        <w:fldChar w:fldCharType="separate"/>
      </w:r>
      <w:r w:rsidR="00897A40">
        <w:rPr>
          <w:noProof/>
        </w:rPr>
        <w:instrText>3</w:instrText>
      </w:r>
      <w:r w:rsidR="00F97E2B">
        <w:rPr>
          <w:noProof/>
        </w:rPr>
        <w:fldChar w:fldCharType="end"/>
      </w:r>
      <w:r w:rsidR="003746BA">
        <w:instrText>-</w:instrText>
      </w:r>
      <w:r w:rsidR="00F97E2B">
        <w:fldChar w:fldCharType="begin"/>
      </w:r>
      <w:r w:rsidR="00F97E2B">
        <w:instrText xml:space="preserve"> SEQ MTEqn \c \* Arabic \* MERGEFORMAT </w:instrText>
      </w:r>
      <w:r w:rsidR="00F97E2B">
        <w:fldChar w:fldCharType="separate"/>
      </w:r>
      <w:r w:rsidR="00897A40">
        <w:rPr>
          <w:noProof/>
        </w:rPr>
        <w:instrText>18</w:instrText>
      </w:r>
      <w:r w:rsidR="00F97E2B">
        <w:rPr>
          <w:noProof/>
        </w:rPr>
        <w:fldChar w:fldCharType="end"/>
      </w:r>
      <w:r w:rsidR="003746BA">
        <w:instrText>)</w:instrText>
      </w:r>
      <w:r w:rsidR="003746BA">
        <w:fldChar w:fldCharType="end"/>
      </w:r>
    </w:p>
    <w:p w14:paraId="7E03E9ED" w14:textId="77777777" w:rsidR="00AA32E4" w:rsidRDefault="00AA32E4" w:rsidP="00AA32E4">
      <w:pPr>
        <w:spacing w:before="60" w:after="60"/>
        <w:ind w:firstLineChars="0" w:firstLine="0"/>
      </w:pPr>
      <w:r>
        <w:rPr>
          <w:rFonts w:hint="eastAsia"/>
        </w:rPr>
        <w:t>式中，</w:t>
      </w:r>
      <w:r w:rsidR="003D1328">
        <w:rPr>
          <w:noProof/>
          <w:position w:val="-6"/>
        </w:rPr>
        <w:object w:dxaOrig="441" w:dyaOrig="258" w14:anchorId="65F4C532">
          <v:shape id="_x0000_i1188" type="#_x0000_t75" alt="" style="width:21.7pt;height:13.65pt;mso-width-percent:0;mso-height-percent:0;mso-width-percent:0;mso-height-percent:0" o:ole="">
            <v:imagedata r:id="rId345" o:title=""/>
          </v:shape>
          <o:OLEObject Type="Embed" ProgID="Equation.DSMT4" ShapeID="_x0000_i1188" DrawAspect="Content" ObjectID="_1712057503" r:id="rId346"/>
        </w:object>
      </w:r>
      <w:r>
        <w:rPr>
          <w:rFonts w:hint="eastAsia"/>
        </w:rPr>
        <w:t>表示了滑动窗口的大小，</w:t>
      </w:r>
      <w:r w:rsidR="003D1328">
        <w:rPr>
          <w:noProof/>
          <w:position w:val="-12"/>
        </w:rPr>
        <w:object w:dxaOrig="903" w:dyaOrig="398" w14:anchorId="58A84842">
          <v:shape id="_x0000_i1189" type="#_x0000_t75" alt="" style="width:45.95pt;height:20.5pt;mso-width-percent:0;mso-height-percent:0;mso-width-percent:0;mso-height-percent:0" o:ole="">
            <v:imagedata r:id="rId347" o:title=""/>
          </v:shape>
          <o:OLEObject Type="Embed" ProgID="Equation.DSMT4" ShapeID="_x0000_i1189" DrawAspect="Content" ObjectID="_1712057504" r:id="rId348"/>
        </w:object>
      </w:r>
      <w:r>
        <w:rPr>
          <w:rFonts w:hint="eastAsia"/>
        </w:rPr>
        <w:t>分别表示了</w:t>
      </w:r>
      <w:r>
        <w:rPr>
          <w:rFonts w:hint="eastAsia"/>
        </w:rPr>
        <w:t>MW</w:t>
      </w:r>
      <w:r>
        <w:rPr>
          <w:rFonts w:hint="eastAsia"/>
        </w:rPr>
        <w:t>组合观测值序列在滑动窗口内的均值和标准差。接着，可以构造如下的检验量：</w:t>
      </w:r>
    </w:p>
    <w:p w14:paraId="7732234D" w14:textId="77777777" w:rsidR="00AA32E4" w:rsidRDefault="00AA32E4" w:rsidP="00AA32E4">
      <w:pPr>
        <w:pStyle w:val="af1"/>
      </w:pPr>
      <w:r>
        <w:tab/>
      </w:r>
      <w:r w:rsidR="003D1328">
        <w:rPr>
          <w:noProof/>
          <w:position w:val="-68"/>
        </w:rPr>
        <w:object w:dxaOrig="3514" w:dyaOrig="1483" w14:anchorId="73B60F81">
          <v:shape id="_x0000_i1190" type="#_x0000_t75" alt="" style="width:176.3pt;height:74.5pt;mso-width-percent:0;mso-height-percent:0;mso-width-percent:0;mso-height-percent:0" o:ole="">
            <v:imagedata r:id="rId349" o:title=""/>
          </v:shape>
          <o:OLEObject Type="Embed" ProgID="Equation.DSMT4" ShapeID="_x0000_i1190" DrawAspect="Content" ObjectID="_1712057505" r:id="rId350"/>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r w:rsidR="00F97E2B">
        <w:fldChar w:fldCharType="begin"/>
      </w:r>
      <w:r w:rsidR="00F97E2B">
        <w:instrText xml:space="preserve"> SEQ MTChap \c \* Arabic \* MERGEFORMAT </w:instrText>
      </w:r>
      <w:r w:rsidR="00F97E2B">
        <w:fldChar w:fldCharType="separate"/>
      </w:r>
      <w:r w:rsidR="00897A40">
        <w:rPr>
          <w:noProof/>
        </w:rPr>
        <w:instrText>3</w:instrText>
      </w:r>
      <w:r w:rsidR="00F97E2B">
        <w:rPr>
          <w:noProof/>
        </w:rPr>
        <w:fldChar w:fldCharType="end"/>
      </w:r>
      <w:r w:rsidR="003746BA">
        <w:instrText>-</w:instrText>
      </w:r>
      <w:r w:rsidR="00F97E2B">
        <w:fldChar w:fldCharType="begin"/>
      </w:r>
      <w:r w:rsidR="00F97E2B">
        <w:instrText xml:space="preserve"> SEQ MTEqn \c \* Arabic \* MERGEFORMAT </w:instrText>
      </w:r>
      <w:r w:rsidR="00F97E2B">
        <w:fldChar w:fldCharType="separate"/>
      </w:r>
      <w:r w:rsidR="00897A40">
        <w:rPr>
          <w:noProof/>
        </w:rPr>
        <w:instrText>19</w:instrText>
      </w:r>
      <w:r w:rsidR="00F97E2B">
        <w:rPr>
          <w:noProof/>
        </w:rPr>
        <w:fldChar w:fldCharType="end"/>
      </w:r>
      <w:r w:rsidR="003746BA">
        <w:instrText>)</w:instrText>
      </w:r>
      <w:r w:rsidR="003746BA">
        <w:fldChar w:fldCharType="end"/>
      </w:r>
    </w:p>
    <w:p w14:paraId="59814B10" w14:textId="77777777" w:rsidR="00AA32E4" w:rsidRDefault="00AA32E4" w:rsidP="00AA32E4">
      <w:pPr>
        <w:spacing w:before="60" w:after="60"/>
        <w:ind w:firstLine="480"/>
      </w:pPr>
      <w:r>
        <w:rPr>
          <w:rFonts w:hint="eastAsia"/>
        </w:rPr>
        <w:t>式中，</w:t>
      </w:r>
      <w:r w:rsidR="003D1328">
        <w:rPr>
          <w:noProof/>
          <w:position w:val="-12"/>
        </w:rPr>
        <w:object w:dxaOrig="774" w:dyaOrig="355" w14:anchorId="1A8ACA79">
          <v:shape id="_x0000_i1191" type="#_x0000_t75" alt="" style="width:39.1pt;height:18pt;mso-width-percent:0;mso-height-percent:0;mso-width-percent:0;mso-height-percent:0" o:ole="">
            <v:imagedata r:id="rId351" o:title=""/>
          </v:shape>
          <o:OLEObject Type="Embed" ProgID="Equation.DSMT4" ShapeID="_x0000_i1191" DrawAspect="Content" ObjectID="_1712057506" r:id="rId352"/>
        </w:object>
      </w:r>
      <w:r>
        <w:rPr>
          <w:rFonts w:hint="eastAsia"/>
        </w:rPr>
        <w:t>为</w:t>
      </w:r>
      <w:r>
        <w:rPr>
          <w:rFonts w:hint="eastAsia"/>
        </w:rPr>
        <w:t>MW</w:t>
      </w:r>
      <w:r>
        <w:rPr>
          <w:rFonts w:hint="eastAsia"/>
        </w:rPr>
        <w:t>组合周跳判断的阈值，这里选用的为经验值，类似</w:t>
      </w:r>
      <w:r>
        <w:rPr>
          <w:rFonts w:hint="eastAsia"/>
        </w:rPr>
        <w:t>GF</w:t>
      </w:r>
      <w:r>
        <w:rPr>
          <w:rFonts w:hint="eastAsia"/>
        </w:rPr>
        <w:t>组合，同样采用了高度角阈值模型。尽管</w:t>
      </w:r>
      <w:r>
        <w:rPr>
          <w:rFonts w:hint="eastAsia"/>
        </w:rPr>
        <w:t>MW</w:t>
      </w:r>
      <w:r>
        <w:rPr>
          <w:rFonts w:hint="eastAsia"/>
        </w:rPr>
        <w:t>组合观测值同样存在的一定的探测盲区，但其与</w:t>
      </w:r>
      <w:r>
        <w:rPr>
          <w:rFonts w:hint="eastAsia"/>
        </w:rPr>
        <w:t>GF</w:t>
      </w:r>
      <w:r>
        <w:rPr>
          <w:rFonts w:hint="eastAsia"/>
        </w:rPr>
        <w:t>组合观测值结合可以互相消除各自的探测盲区，因此上述两种方法的同时使用基本可以探测出所有周跳情况。</w:t>
      </w:r>
    </w:p>
    <w:p w14:paraId="50299C06" w14:textId="77777777" w:rsidR="00AA32E4" w:rsidRDefault="00AA32E4" w:rsidP="00AA32E4">
      <w:pPr>
        <w:spacing w:before="60" w:after="60"/>
        <w:ind w:firstLine="480"/>
      </w:pPr>
      <w:r>
        <w:rPr>
          <w:rFonts w:hint="eastAsia"/>
        </w:rPr>
        <w:t>对于</w:t>
      </w:r>
      <w:r>
        <w:rPr>
          <w:rFonts w:hint="eastAsia"/>
        </w:rPr>
        <w:t>GNSS</w:t>
      </w:r>
      <w:r>
        <w:rPr>
          <w:rFonts w:hint="eastAsia"/>
        </w:rPr>
        <w:t>伪距观测值，尽管精度相较相位观测值更低，但可以为</w:t>
      </w:r>
      <w:r>
        <w:rPr>
          <w:rFonts w:hint="eastAsia"/>
        </w:rPr>
        <w:t>GNSS</w:t>
      </w:r>
      <w:r>
        <w:rPr>
          <w:rFonts w:hint="eastAsia"/>
        </w:rPr>
        <w:t>方程提供钟差基准，同时对滤波器的收敛起主要作用。另外考虑到</w:t>
      </w:r>
      <w:r>
        <w:rPr>
          <w:rFonts w:hint="eastAsia"/>
        </w:rPr>
        <w:t>MW</w:t>
      </w:r>
      <w:r>
        <w:rPr>
          <w:rFonts w:hint="eastAsia"/>
        </w:rPr>
        <w:t>组合观测值中包含了伪距观测值，因此包含粗差的伪距观测值也会导致组合量阈值超限，进而造成一些相位观测值数据的浪费。因此这里对伪距观测量进行一个粗略的质量检测，若探测为粗差则相应地放大</w:t>
      </w:r>
      <w:r>
        <w:rPr>
          <w:rFonts w:hint="eastAsia"/>
        </w:rPr>
        <w:t>MW</w:t>
      </w:r>
      <w:r>
        <w:rPr>
          <w:rFonts w:hint="eastAsia"/>
        </w:rPr>
        <w:t>组合观测值的判断阈值。具体的算法原理如下</w:t>
      </w:r>
      <w:r w:rsidR="00B47ADB">
        <w:fldChar w:fldCharType="begin"/>
      </w:r>
      <w:r w:rsidR="00B47ADB">
        <w:instrText xml:space="preserve"> </w:instrText>
      </w:r>
      <w:r w:rsidR="00B47ADB">
        <w:rPr>
          <w:rFonts w:hint="eastAsia"/>
        </w:rPr>
        <w:instrText>GOTOBUTTON ZEqnNum392617  \* MERGEFORMAT</w:instrText>
      </w:r>
      <w:r w:rsidR="00B47ADB">
        <w:instrText xml:space="preserve"> </w:instrText>
      </w:r>
      <w:fldSimple w:instr=" REF ZEqnNum392617 \* Charformat \! \* MERGEFORMAT ">
        <w:r w:rsidR="00897A40">
          <w:rPr>
            <w:rFonts w:hint="eastAsia"/>
          </w:rPr>
          <w:instrText>(</w:instrText>
        </w:r>
        <w:r w:rsidR="00897A40">
          <w:rPr>
            <w:rFonts w:hint="eastAsia"/>
          </w:rPr>
          <w:instrText>公式</w:instrText>
        </w:r>
        <w:r w:rsidR="00897A40">
          <w:instrText>3-20)</w:instrText>
        </w:r>
      </w:fldSimple>
      <w:r w:rsidR="00B47ADB">
        <w:fldChar w:fldCharType="end"/>
      </w:r>
      <w:r>
        <w:rPr>
          <w:rFonts w:hint="eastAsia"/>
        </w:rPr>
        <w:t>所示：</w:t>
      </w:r>
    </w:p>
    <w:p w14:paraId="67536BA4" w14:textId="77777777" w:rsidR="00AA32E4" w:rsidRDefault="00AA32E4" w:rsidP="00AA32E4">
      <w:pPr>
        <w:pStyle w:val="af1"/>
      </w:pPr>
      <w:r>
        <w:tab/>
      </w:r>
      <w:r w:rsidR="003D1328">
        <w:rPr>
          <w:noProof/>
          <w:position w:val="-90"/>
        </w:rPr>
        <w:object w:dxaOrig="3020" w:dyaOrig="1924" w14:anchorId="4A89E7EB">
          <v:shape id="_x0000_i1192" type="#_x0000_t75" alt="" style="width:151.45pt;height:96.85pt;mso-width-percent:0;mso-height-percent:0;mso-width-percent:0;mso-height-percent:0" o:ole="">
            <v:imagedata r:id="rId353" o:title=""/>
          </v:shape>
          <o:OLEObject Type="Embed" ProgID="Equation.DSMT4" ShapeID="_x0000_i1192" DrawAspect="Content" ObjectID="_1712057507" r:id="rId354"/>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374" w:name="ZEqnNum392617"/>
      <w:r w:rsidR="003746BA">
        <w:rPr>
          <w:rFonts w:hint="eastAsia"/>
        </w:rPr>
        <w:instrText>(</w:instrText>
      </w:r>
      <w:r w:rsidR="003746BA">
        <w:rPr>
          <w:rFonts w:hint="eastAsia"/>
        </w:rPr>
        <w:instrText>公式</w:instrText>
      </w:r>
      <w:r w:rsidR="00F97E2B">
        <w:fldChar w:fldCharType="begin"/>
      </w:r>
      <w:r w:rsidR="00F97E2B">
        <w:instrText xml:space="preserve"> SEQ MTChap \c \* Arabic \* MERGEFORMAT </w:instrText>
      </w:r>
      <w:r w:rsidR="00F97E2B">
        <w:fldChar w:fldCharType="separate"/>
      </w:r>
      <w:r w:rsidR="00897A40">
        <w:rPr>
          <w:noProof/>
        </w:rPr>
        <w:instrText>3</w:instrText>
      </w:r>
      <w:r w:rsidR="00F97E2B">
        <w:rPr>
          <w:noProof/>
        </w:rPr>
        <w:fldChar w:fldCharType="end"/>
      </w:r>
      <w:r w:rsidR="003746BA">
        <w:instrText>-</w:instrText>
      </w:r>
      <w:r w:rsidR="00F97E2B">
        <w:fldChar w:fldCharType="begin"/>
      </w:r>
      <w:r w:rsidR="00F97E2B">
        <w:instrText xml:space="preserve"> SEQ MTEqn \c \* Arabic \* MERGEFORMAT </w:instrText>
      </w:r>
      <w:r w:rsidR="00F97E2B">
        <w:fldChar w:fldCharType="separate"/>
      </w:r>
      <w:r w:rsidR="00897A40">
        <w:rPr>
          <w:noProof/>
        </w:rPr>
        <w:instrText>20</w:instrText>
      </w:r>
      <w:r w:rsidR="00F97E2B">
        <w:rPr>
          <w:noProof/>
        </w:rPr>
        <w:fldChar w:fldCharType="end"/>
      </w:r>
      <w:r w:rsidR="003746BA">
        <w:instrText>)</w:instrText>
      </w:r>
      <w:bookmarkEnd w:id="374"/>
      <w:r w:rsidR="003746BA">
        <w:fldChar w:fldCharType="end"/>
      </w:r>
    </w:p>
    <w:p w14:paraId="06556E24" w14:textId="77777777" w:rsidR="00AA32E4" w:rsidRDefault="00AA32E4" w:rsidP="00AA32E4">
      <w:pPr>
        <w:spacing w:before="60" w:after="60"/>
        <w:ind w:firstLineChars="0" w:firstLine="0"/>
      </w:pPr>
      <w:r>
        <w:rPr>
          <w:rFonts w:hint="eastAsia"/>
        </w:rPr>
        <w:t>式中，</w:t>
      </w:r>
      <w:r w:rsidR="003D1328">
        <w:rPr>
          <w:noProof/>
          <w:position w:val="-10"/>
        </w:rPr>
        <w:object w:dxaOrig="355" w:dyaOrig="301" w14:anchorId="547E2C07">
          <v:shape id="_x0000_i1193" type="#_x0000_t75" alt="" style="width:18pt;height:15.5pt;mso-width-percent:0;mso-height-percent:0;mso-width-percent:0;mso-height-percent:0" o:ole="">
            <v:imagedata r:id="rId355" o:title=""/>
          </v:shape>
          <o:OLEObject Type="Embed" ProgID="Equation.DSMT4" ShapeID="_x0000_i1193" DrawAspect="Content" ObjectID="_1712057508" r:id="rId356"/>
        </w:object>
      </w:r>
      <w:r>
        <w:rPr>
          <w:rFonts w:hint="eastAsia"/>
        </w:rPr>
        <w:t>分别表示伪距观测值中所采用的频率，</w:t>
      </w:r>
      <w:r w:rsidR="003D1328">
        <w:rPr>
          <w:noProof/>
          <w:position w:val="-12"/>
        </w:rPr>
        <w:object w:dxaOrig="602" w:dyaOrig="387" w14:anchorId="3ED094D8">
          <v:shape id="_x0000_i1194" type="#_x0000_t75" alt="" style="width:29.8pt;height:19.25pt;mso-width-percent:0;mso-height-percent:0;mso-width-percent:0;mso-height-percent:0" o:ole="">
            <v:imagedata r:id="rId357" o:title=""/>
          </v:shape>
          <o:OLEObject Type="Embed" ProgID="Equation.DSMT4" ShapeID="_x0000_i1194" DrawAspect="Content" ObjectID="_1712057509" r:id="rId358"/>
        </w:object>
      </w:r>
      <w:r>
        <w:rPr>
          <w:rFonts w:hint="eastAsia"/>
        </w:rPr>
        <w:t>分别表示卫星端和接收机端的硬件延迟在不同频率或信号通道上的差值。</w:t>
      </w:r>
      <w:r w:rsidR="003D1328">
        <w:rPr>
          <w:noProof/>
          <w:position w:val="-12"/>
        </w:rPr>
        <w:object w:dxaOrig="462" w:dyaOrig="355" w14:anchorId="6A188AFB">
          <v:shape id="_x0000_i1195" type="#_x0000_t75" alt="" style="width:23.6pt;height:18pt;mso-width-percent:0;mso-height-percent:0;mso-width-percent:0;mso-height-percent:0" o:ole="">
            <v:imagedata r:id="rId359" o:title=""/>
          </v:shape>
          <o:OLEObject Type="Embed" ProgID="Equation.DSMT4" ShapeID="_x0000_i1195" DrawAspect="Content" ObjectID="_1712057510" r:id="rId360"/>
        </w:object>
      </w:r>
      <w:r>
        <w:rPr>
          <w:rFonts w:hint="eastAsia"/>
        </w:rPr>
        <w:t>表示不同频率的电离层延迟之差，</w:t>
      </w:r>
      <w:r w:rsidR="003D1328">
        <w:rPr>
          <w:noProof/>
          <w:position w:val="-10"/>
        </w:rPr>
        <w:object w:dxaOrig="204" w:dyaOrig="258" w14:anchorId="67CA70F6">
          <v:shape id="_x0000_i1196" type="#_x0000_t75" alt="" style="width:9.95pt;height:13.65pt;mso-width-percent:0;mso-height-percent:0;mso-width-percent:0;mso-height-percent:0" o:ole="">
            <v:imagedata r:id="rId361" o:title=""/>
          </v:shape>
          <o:OLEObject Type="Embed" ProgID="Equation.DSMT4" ShapeID="_x0000_i1196" DrawAspect="Content" ObjectID="_1712057511" r:id="rId362"/>
        </w:object>
      </w:r>
      <w:r>
        <w:rPr>
          <w:rFonts w:hint="eastAsia"/>
        </w:rPr>
        <w:t>表示观测噪声之差。</w:t>
      </w:r>
      <w:r w:rsidR="003D1328">
        <w:rPr>
          <w:noProof/>
          <w:position w:val="-12"/>
        </w:rPr>
        <w:object w:dxaOrig="709" w:dyaOrig="355" w14:anchorId="796DADAD">
          <v:shape id="_x0000_i1197" type="#_x0000_t75" alt="" style="width:36pt;height:18pt;mso-width-percent:0;mso-height-percent:0;mso-width-percent:0;mso-height-percent:0" o:ole="">
            <v:imagedata r:id="rId363" o:title=""/>
          </v:shape>
          <o:OLEObject Type="Embed" ProgID="Equation.DSMT4" ShapeID="_x0000_i1197" DrawAspect="Content" ObjectID="_1712057512" r:id="rId364"/>
        </w:object>
      </w:r>
      <w:r>
        <w:rPr>
          <w:rFonts w:hint="eastAsia"/>
        </w:rPr>
        <w:t>为相应的判断阈值。考虑对同个频率不同信号通道上的观测值，其电离层延迟可以被消除，因此相同频率不同信号通道的判断阈值小于不同频率的判断阈值。</w:t>
      </w:r>
    </w:p>
    <w:p w14:paraId="166EFC59" w14:textId="77777777" w:rsidR="006B51A0" w:rsidRDefault="00AA32E4" w:rsidP="006B51A0">
      <w:pPr>
        <w:spacing w:before="60" w:after="60"/>
        <w:ind w:firstLine="480"/>
      </w:pPr>
      <w:r>
        <w:rPr>
          <w:rFonts w:hint="eastAsia"/>
        </w:rPr>
        <w:lastRenderedPageBreak/>
        <w:t>综上所述，实时滤波轨道处理中实时数据处理检测的算法主要包括了伪距粗差探测和载波相位周跳探测，其中周跳探测部分则主要采用了结合</w:t>
      </w:r>
      <w:r>
        <w:rPr>
          <w:rFonts w:hint="eastAsia"/>
        </w:rPr>
        <w:t>GF</w:t>
      </w:r>
      <w:r>
        <w:rPr>
          <w:rFonts w:hint="eastAsia"/>
        </w:rPr>
        <w:t>组合观测值和</w:t>
      </w:r>
      <w:r>
        <w:rPr>
          <w:rFonts w:hint="eastAsia"/>
        </w:rPr>
        <w:t>MW</w:t>
      </w:r>
      <w:r>
        <w:rPr>
          <w:rFonts w:hint="eastAsia"/>
        </w:rPr>
        <w:t>组合观测进行联合判断的方式。整体的算法流程如下</w:t>
      </w:r>
      <w:r>
        <w:fldChar w:fldCharType="begin"/>
      </w:r>
      <w:r>
        <w:instrText xml:space="preserve"> </w:instrText>
      </w:r>
      <w:r>
        <w:rPr>
          <w:rFonts w:hint="eastAsia"/>
        </w:rPr>
        <w:instrText>REF fig_tb_flowchart \r \h</w:instrText>
      </w:r>
      <w:r>
        <w:instrText xml:space="preserve"> </w:instrText>
      </w:r>
      <w:r>
        <w:fldChar w:fldCharType="separate"/>
      </w:r>
      <w:r w:rsidR="00897A40">
        <w:rPr>
          <w:rFonts w:hint="eastAsia"/>
        </w:rPr>
        <w:t>图</w:t>
      </w:r>
      <w:r w:rsidR="00897A40">
        <w:rPr>
          <w:rFonts w:hint="eastAsia"/>
        </w:rPr>
        <w:t>3-2</w:t>
      </w:r>
      <w:r>
        <w:fldChar w:fldCharType="end"/>
      </w:r>
      <w:r>
        <w:rPr>
          <w:rFonts w:hint="eastAsia"/>
        </w:rPr>
        <w:t>所示。</w:t>
      </w:r>
    </w:p>
    <w:p w14:paraId="3AD3AEAF" w14:textId="77777777" w:rsidR="00AA32E4" w:rsidRDefault="006B51A0" w:rsidP="00AA32E4">
      <w:pPr>
        <w:pStyle w:val="aa"/>
        <w:spacing w:before="120" w:after="120"/>
      </w:pPr>
      <w:r>
        <w:rPr>
          <w:noProof/>
        </w:rPr>
        <w:drawing>
          <wp:inline distT="0" distB="0" distL="0" distR="0" wp14:anchorId="211C7FEB" wp14:editId="5D642A2B">
            <wp:extent cx="4086971" cy="4023360"/>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pic:cNvPicPr>
                      <a:picLocks noChangeAspect="1" noChangeArrowheads="1"/>
                    </pic:cNvPicPr>
                  </pic:nvPicPr>
                  <pic:blipFill rotWithShape="1">
                    <a:blip r:embed="rId365" cstate="print">
                      <a:extLst>
                        <a:ext uri="{28A0092B-C50C-407E-A947-70E740481C1C}">
                          <a14:useLocalDpi xmlns:a14="http://schemas.microsoft.com/office/drawing/2010/main" val="0"/>
                        </a:ext>
                      </a:extLst>
                    </a:blip>
                    <a:srcRect l="7483" t="23455" r="5080" b="20808"/>
                    <a:stretch/>
                  </pic:blipFill>
                  <pic:spPr bwMode="auto">
                    <a:xfrm>
                      <a:off x="0" y="0"/>
                      <a:ext cx="4088096" cy="4024467"/>
                    </a:xfrm>
                    <a:prstGeom prst="rect">
                      <a:avLst/>
                    </a:prstGeom>
                    <a:noFill/>
                    <a:ln>
                      <a:noFill/>
                    </a:ln>
                    <a:extLst>
                      <a:ext uri="{53640926-AAD7-44D8-BBD7-CCE9431645EC}">
                        <a14:shadowObscured xmlns:a14="http://schemas.microsoft.com/office/drawing/2010/main"/>
                      </a:ext>
                    </a:extLst>
                  </pic:spPr>
                </pic:pic>
              </a:graphicData>
            </a:graphic>
          </wp:inline>
        </w:drawing>
      </w:r>
    </w:p>
    <w:p w14:paraId="65E14CEF" w14:textId="77777777" w:rsidR="00AA32E4" w:rsidRDefault="00AA32E4" w:rsidP="00AA32E4">
      <w:pPr>
        <w:pStyle w:val="a"/>
        <w:spacing w:before="120" w:after="120"/>
      </w:pPr>
      <w:bookmarkStart w:id="375" w:name="fig_tb_flowchart"/>
      <w:bookmarkEnd w:id="375"/>
      <w:r>
        <w:rPr>
          <w:rFonts w:hint="eastAsia"/>
        </w:rPr>
        <w:t>GNSS</w:t>
      </w:r>
      <w:r>
        <w:rPr>
          <w:rFonts w:hint="eastAsia"/>
        </w:rPr>
        <w:t>实时数据预处理算法流程图</w:t>
      </w:r>
    </w:p>
    <w:p w14:paraId="0F51531B" w14:textId="77777777" w:rsidR="006C3E3E" w:rsidRDefault="006C3E3E" w:rsidP="001C5752">
      <w:pPr>
        <w:pStyle w:val="3"/>
      </w:pPr>
      <w:bookmarkStart w:id="376" w:name="实时质量控制算法"/>
      <w:bookmarkStart w:id="377" w:name="_Toc101082658"/>
      <w:bookmarkEnd w:id="376"/>
      <w:r>
        <w:rPr>
          <w:rFonts w:hint="eastAsia"/>
        </w:rPr>
        <w:t>实时质量控制算法</w:t>
      </w:r>
      <w:bookmarkEnd w:id="377"/>
    </w:p>
    <w:p w14:paraId="3DEDE3F6" w14:textId="77777777" w:rsidR="006C3E3E" w:rsidRDefault="006C3E3E" w:rsidP="006C3E3E">
      <w:pPr>
        <w:spacing w:before="60" w:after="60"/>
        <w:ind w:firstLine="480"/>
      </w:pPr>
      <w:r>
        <w:rPr>
          <w:rFonts w:hint="eastAsia"/>
        </w:rPr>
        <w:t>前一节当中所述的实时数据质量检测算法适用于参数估计前的一个初步质量控制，通常所设定的判断阈值相对较大，只能用于探测一些“大粗差”，而想要进行更为细致的质量控制，需要采用基于假设检验的数据质量探测方法</w:t>
      </w:r>
      <w:r>
        <w:rPr>
          <w:rFonts w:hint="eastAsia"/>
        </w:rPr>
        <w:t>,</w:t>
      </w:r>
      <w:r>
        <w:rPr>
          <w:rFonts w:hint="eastAsia"/>
        </w:rPr>
        <w:t>其中</w:t>
      </w:r>
      <w:r>
        <w:rPr>
          <w:rFonts w:hint="eastAsia"/>
        </w:rPr>
        <w:t>DIA</w:t>
      </w:r>
      <w:r>
        <w:rPr>
          <w:rFonts w:hint="eastAsia"/>
        </w:rPr>
        <w:t>质量控制方法是目前最为常用的方法。其基本思想是针对参数估计后的观测方程延后残差构造检验量（通常为单位权中误差），通过卡方假设检验判断是否存在粗差。如果存在，则需要定位观测值中的粗差并剔除，并重新进行参数估计和假设检验，直至没有粗差为止。</w:t>
      </w:r>
    </w:p>
    <w:p w14:paraId="6A4F3433" w14:textId="77777777" w:rsidR="006C3E3E" w:rsidRDefault="006C3E3E" w:rsidP="006C3E3E">
      <w:pPr>
        <w:spacing w:before="60" w:after="60"/>
        <w:ind w:firstLine="480"/>
      </w:pPr>
      <w:r>
        <w:rPr>
          <w:rFonts w:hint="eastAsia"/>
        </w:rPr>
        <w:t>基于平方根信息滤波的</w:t>
      </w:r>
      <w:r>
        <w:rPr>
          <w:rFonts w:hint="eastAsia"/>
        </w:rPr>
        <w:t>DIA</w:t>
      </w:r>
      <w:r>
        <w:rPr>
          <w:rFonts w:hint="eastAsia"/>
        </w:rPr>
        <w:t>质量控制方法与常见的最小二乘和卡尔曼滤波等最优估计方法中所进行质量控制的方法具有一定的区别。相较于需要根据参数的估计值重新计算观测方程的验后残差，</w:t>
      </w:r>
      <w:r>
        <w:rPr>
          <w:rFonts w:hint="eastAsia"/>
        </w:rPr>
        <w:t>SRIF</w:t>
      </w:r>
      <w:r>
        <w:rPr>
          <w:rFonts w:hint="eastAsia"/>
        </w:rPr>
        <w:t>的量测更新后可以直接得到标准化的验后残差，同时在重新计算剔除粗差观测后的验后残差也更为简便。接下来将基于</w:t>
      </w:r>
      <w:r>
        <w:rPr>
          <w:rFonts w:hint="eastAsia"/>
        </w:rPr>
        <w:t>SRIF</w:t>
      </w:r>
      <w:r>
        <w:rPr>
          <w:rFonts w:hint="eastAsia"/>
        </w:rPr>
        <w:t>的质量控制算法分为探测粗差、确定粗差、剔除粗差三个部分，依次介绍。</w:t>
      </w:r>
    </w:p>
    <w:p w14:paraId="7B926E94" w14:textId="77777777" w:rsidR="006C3E3E" w:rsidRDefault="006C3E3E" w:rsidP="006C3E3E">
      <w:pPr>
        <w:spacing w:before="60" w:after="60"/>
        <w:ind w:firstLine="480"/>
      </w:pPr>
      <w:r>
        <w:rPr>
          <w:rFonts w:hint="eastAsia"/>
        </w:rPr>
        <w:t>首先是探测粗差。以</w:t>
      </w:r>
      <w:r>
        <w:fldChar w:fldCharType="begin"/>
      </w:r>
      <w:r>
        <w:instrText xml:space="preserve"> </w:instrText>
      </w:r>
      <w:r>
        <w:rPr>
          <w:rFonts w:hint="eastAsia"/>
        </w:rPr>
        <w:instrText>GOTOBUTTON ZEqnNum761028  \* MERGEFORMAT</w:instrText>
      </w:r>
      <w:r>
        <w:instrText xml:space="preserve"> </w:instrText>
      </w:r>
      <w:fldSimple w:instr=" REF ZEqnNum761028 \* Charformat \! \* MERGEFORMAT ">
        <w:r w:rsidR="00897A40">
          <w:rPr>
            <w:rFonts w:hint="eastAsia"/>
          </w:rPr>
          <w:instrText>(</w:instrText>
        </w:r>
        <w:r w:rsidR="00897A40">
          <w:rPr>
            <w:rFonts w:hint="eastAsia"/>
          </w:rPr>
          <w:instrText>公式</w:instrText>
        </w:r>
        <w:r w:rsidR="00897A40">
          <w:instrText>3-3)</w:instrText>
        </w:r>
      </w:fldSimple>
      <w:r>
        <w:fldChar w:fldCharType="end"/>
      </w:r>
      <w:r>
        <w:rPr>
          <w:rFonts w:hint="eastAsia"/>
        </w:rPr>
        <w:t>中的</w:t>
      </w:r>
      <w:r>
        <w:rPr>
          <w:rFonts w:hint="eastAsia"/>
        </w:rPr>
        <w:t>SRIF</w:t>
      </w:r>
      <w:r>
        <w:rPr>
          <w:rFonts w:hint="eastAsia"/>
        </w:rPr>
        <w:t>量测更新方程为例，其等价表达如下：</w:t>
      </w:r>
    </w:p>
    <w:p w14:paraId="3BA90CBE" w14:textId="77777777" w:rsidR="006C3E3E" w:rsidRDefault="006C3E3E" w:rsidP="006C3E3E">
      <w:pPr>
        <w:pStyle w:val="af1"/>
      </w:pPr>
      <w:r>
        <w:lastRenderedPageBreak/>
        <w:tab/>
      </w:r>
      <w:r w:rsidR="003D1328">
        <w:rPr>
          <w:noProof/>
          <w:position w:val="-108"/>
        </w:rPr>
        <w:object w:dxaOrig="3009" w:dyaOrig="2278" w14:anchorId="1A3DB236">
          <v:shape id="_x0000_i1198" type="#_x0000_t75" alt="" style="width:150.2pt;height:114.2pt;mso-width-percent:0;mso-height-percent:0;mso-width-percent:0;mso-height-percent:0" o:ole="">
            <v:imagedata r:id="rId366" o:title=""/>
          </v:shape>
          <o:OLEObject Type="Embed" ProgID="Equation.DSMT4" ShapeID="_x0000_i1198" DrawAspect="Content" ObjectID="_1712057513" r:id="rId367"/>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r w:rsidR="00F97E2B">
        <w:fldChar w:fldCharType="begin"/>
      </w:r>
      <w:r w:rsidR="00F97E2B">
        <w:instrText xml:space="preserve"> SEQ MTChap \c \* Arabic \* MERGEFORMAT </w:instrText>
      </w:r>
      <w:r w:rsidR="00F97E2B">
        <w:fldChar w:fldCharType="separate"/>
      </w:r>
      <w:r w:rsidR="00897A40">
        <w:rPr>
          <w:noProof/>
        </w:rPr>
        <w:instrText>3</w:instrText>
      </w:r>
      <w:r w:rsidR="00F97E2B">
        <w:rPr>
          <w:noProof/>
        </w:rPr>
        <w:fldChar w:fldCharType="end"/>
      </w:r>
      <w:r w:rsidR="003746BA">
        <w:instrText>-</w:instrText>
      </w:r>
      <w:r w:rsidR="00F97E2B">
        <w:fldChar w:fldCharType="begin"/>
      </w:r>
      <w:r w:rsidR="00F97E2B">
        <w:instrText xml:space="preserve"> SEQ MTEqn \c \* Arabic \* MERGEFORMAT </w:instrText>
      </w:r>
      <w:r w:rsidR="00F97E2B">
        <w:fldChar w:fldCharType="separate"/>
      </w:r>
      <w:r w:rsidR="00897A40">
        <w:rPr>
          <w:noProof/>
        </w:rPr>
        <w:instrText>21</w:instrText>
      </w:r>
      <w:r w:rsidR="00F97E2B">
        <w:rPr>
          <w:noProof/>
        </w:rPr>
        <w:fldChar w:fldCharType="end"/>
      </w:r>
      <w:r w:rsidR="003746BA">
        <w:instrText>)</w:instrText>
      </w:r>
      <w:r w:rsidR="003746BA">
        <w:fldChar w:fldCharType="end"/>
      </w:r>
    </w:p>
    <w:p w14:paraId="5F5A9AEE" w14:textId="77777777" w:rsidR="006C3E3E" w:rsidRDefault="006C3E3E" w:rsidP="006C3E3E">
      <w:pPr>
        <w:spacing w:before="60" w:after="60"/>
        <w:ind w:firstLineChars="0" w:firstLine="0"/>
      </w:pPr>
      <w:r>
        <w:rPr>
          <w:rFonts w:hint="eastAsia"/>
        </w:rPr>
        <w:t>式中，</w:t>
      </w:r>
      <w:r w:rsidR="003D1328">
        <w:rPr>
          <w:noProof/>
          <w:position w:val="-14"/>
        </w:rPr>
        <w:object w:dxaOrig="817" w:dyaOrig="387" w14:anchorId="211F110C">
          <v:shape id="_x0000_i1199" type="#_x0000_t75" alt="" style="width:41.6pt;height:19.25pt;mso-width-percent:0;mso-height-percent:0;mso-width-percent:0;mso-height-percent:0" o:ole="">
            <v:imagedata r:id="rId368" o:title=""/>
          </v:shape>
          <o:OLEObject Type="Embed" ProgID="Equation.DSMT4" ShapeID="_x0000_i1199" DrawAspect="Content" ObjectID="_1712057514" r:id="rId369"/>
        </w:object>
      </w:r>
      <w:r>
        <w:rPr>
          <w:rFonts w:hint="eastAsia"/>
        </w:rPr>
        <w:t>用于表示参数的先验信息和观测方程标准化的先验残差。</w:t>
      </w:r>
      <w:r w:rsidR="003D1328">
        <w:rPr>
          <w:noProof/>
          <w:position w:val="-14"/>
        </w:rPr>
        <w:object w:dxaOrig="913" w:dyaOrig="387" w14:anchorId="14E5BEB5">
          <v:shape id="_x0000_i1200" type="#_x0000_t75" alt="" style="width:45.95pt;height:19.25pt;mso-width-percent:0;mso-height-percent:0;mso-width-percent:0;mso-height-percent:0" o:ole="">
            <v:imagedata r:id="rId370" o:title=""/>
          </v:shape>
          <o:OLEObject Type="Embed" ProgID="Equation.DSMT4" ShapeID="_x0000_i1200" DrawAspect="Content" ObjectID="_1712057515" r:id="rId371"/>
        </w:object>
      </w:r>
      <w:r>
        <w:rPr>
          <w:rFonts w:hint="eastAsia"/>
        </w:rPr>
        <w:t>分别表示对</w:t>
      </w:r>
      <w:r>
        <w:rPr>
          <w:noProof/>
          <w:position w:val="-14"/>
        </w:rPr>
        <w:drawing>
          <wp:inline distT="0" distB="0" distL="0" distR="0" wp14:anchorId="6CA93C8B" wp14:editId="33849037">
            <wp:extent cx="516890" cy="246380"/>
            <wp:effectExtent l="0" t="0" r="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516890" cy="246380"/>
                    </a:xfrm>
                    <a:prstGeom prst="rect">
                      <a:avLst/>
                    </a:prstGeom>
                    <a:noFill/>
                    <a:ln>
                      <a:noFill/>
                    </a:ln>
                  </pic:spPr>
                </pic:pic>
              </a:graphicData>
            </a:graphic>
          </wp:inline>
        </w:drawing>
      </w:r>
      <w:r>
        <w:rPr>
          <w:rFonts w:hint="eastAsia"/>
        </w:rPr>
        <w:t>的敏感矩阵，</w:t>
      </w:r>
      <w:r w:rsidR="003D1328">
        <w:rPr>
          <w:noProof/>
          <w:position w:val="-14"/>
        </w:rPr>
        <w:object w:dxaOrig="817" w:dyaOrig="387" w14:anchorId="35CD544B">
          <v:shape id="_x0000_i1201" type="#_x0000_t75" alt="" style="width:41.6pt;height:19.25pt;mso-width-percent:0;mso-height-percent:0;mso-width-percent:0;mso-height-percent:0" o:ole="">
            <v:imagedata r:id="rId373" o:title=""/>
          </v:shape>
          <o:OLEObject Type="Embed" ProgID="Equation.DSMT4" ShapeID="_x0000_i1201" DrawAspect="Content" ObjectID="_1712057516" r:id="rId374"/>
        </w:object>
      </w:r>
      <w:r>
        <w:rPr>
          <w:rFonts w:hint="eastAsia"/>
        </w:rPr>
        <w:t>分别表示量测更新后参数信息和标准化的验后残差。利用</w:t>
      </w:r>
      <w:r w:rsidR="003D1328">
        <w:rPr>
          <w:noProof/>
          <w:position w:val="-12"/>
        </w:rPr>
        <w:object w:dxaOrig="387" w:dyaOrig="355" w14:anchorId="79FBE01E">
          <v:shape id="_x0000_i1202" type="#_x0000_t75" alt="" style="width:19.25pt;height:18pt;mso-width-percent:0;mso-height-percent:0;mso-width-percent:0;mso-height-percent:0" o:ole="">
            <v:imagedata r:id="rId375" o:title=""/>
          </v:shape>
          <o:OLEObject Type="Embed" ProgID="Equation.DSMT4" ShapeID="_x0000_i1202" DrawAspect="Content" ObjectID="_1712057517" r:id="rId376"/>
        </w:object>
      </w:r>
      <w:r>
        <w:rPr>
          <w:rFonts w:hint="eastAsia"/>
        </w:rPr>
        <w:t>可以构造如下的检验量：</w:t>
      </w:r>
    </w:p>
    <w:p w14:paraId="31F6885C" w14:textId="77777777" w:rsidR="006C3E3E" w:rsidRDefault="006C3E3E" w:rsidP="006C3E3E">
      <w:pPr>
        <w:pStyle w:val="af1"/>
      </w:pPr>
      <w:r>
        <w:tab/>
      </w:r>
      <w:r w:rsidR="003D1328">
        <w:rPr>
          <w:noProof/>
          <w:position w:val="-32"/>
        </w:rPr>
        <w:object w:dxaOrig="3052" w:dyaOrig="752" w14:anchorId="0EE59F13">
          <v:shape id="_x0000_i1203" type="#_x0000_t75" alt="" style="width:153.3pt;height:36.6pt;mso-width-percent:0;mso-height-percent:0;mso-width-percent:0;mso-height-percent:0" o:ole="">
            <v:imagedata r:id="rId377" o:title=""/>
          </v:shape>
          <o:OLEObject Type="Embed" ProgID="Equation.DSMT4" ShapeID="_x0000_i1203" DrawAspect="Content" ObjectID="_1712057518" r:id="rId378"/>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r w:rsidR="00F97E2B">
        <w:fldChar w:fldCharType="begin"/>
      </w:r>
      <w:r w:rsidR="00F97E2B">
        <w:instrText xml:space="preserve"> SEQ MTChap \c \* Arabic \* MERGEFORMAT </w:instrText>
      </w:r>
      <w:r w:rsidR="00F97E2B">
        <w:fldChar w:fldCharType="separate"/>
      </w:r>
      <w:r w:rsidR="00897A40">
        <w:rPr>
          <w:noProof/>
        </w:rPr>
        <w:instrText>3</w:instrText>
      </w:r>
      <w:r w:rsidR="00F97E2B">
        <w:rPr>
          <w:noProof/>
        </w:rPr>
        <w:fldChar w:fldCharType="end"/>
      </w:r>
      <w:r w:rsidR="003746BA">
        <w:instrText>-</w:instrText>
      </w:r>
      <w:r w:rsidR="00F97E2B">
        <w:fldChar w:fldCharType="begin"/>
      </w:r>
      <w:r w:rsidR="00F97E2B">
        <w:instrText xml:space="preserve"> SEQ MTEqn \c \* Arabic \* MERGEFORMAT </w:instrText>
      </w:r>
      <w:r w:rsidR="00F97E2B">
        <w:fldChar w:fldCharType="separate"/>
      </w:r>
      <w:r w:rsidR="00897A40">
        <w:rPr>
          <w:noProof/>
        </w:rPr>
        <w:instrText>22</w:instrText>
      </w:r>
      <w:r w:rsidR="00F97E2B">
        <w:rPr>
          <w:noProof/>
        </w:rPr>
        <w:fldChar w:fldCharType="end"/>
      </w:r>
      <w:r w:rsidR="003746BA">
        <w:instrText>)</w:instrText>
      </w:r>
      <w:r w:rsidR="003746BA">
        <w:fldChar w:fldCharType="end"/>
      </w:r>
    </w:p>
    <w:p w14:paraId="59D9FA7A" w14:textId="77777777" w:rsidR="006C3E3E" w:rsidRDefault="006C3E3E" w:rsidP="006C3E3E">
      <w:pPr>
        <w:spacing w:before="60" w:after="60"/>
        <w:ind w:firstLineChars="0" w:firstLine="0"/>
      </w:pPr>
      <w:r>
        <w:rPr>
          <w:rFonts w:hint="eastAsia"/>
        </w:rPr>
        <w:t>式中，</w:t>
      </w:r>
      <w:r w:rsidR="003D1328">
        <w:rPr>
          <w:noProof/>
          <w:position w:val="-10"/>
        </w:rPr>
        <w:object w:dxaOrig="236" w:dyaOrig="258" w14:anchorId="7B41DA18">
          <v:shape id="_x0000_i1204" type="#_x0000_t75" alt="" style="width:11.8pt;height:13.65pt;mso-width-percent:0;mso-height-percent:0;mso-width-percent:0;mso-height-percent:0" o:ole="">
            <v:imagedata r:id="rId379" o:title=""/>
          </v:shape>
          <o:OLEObject Type="Embed" ProgID="Equation.DSMT4" ShapeID="_x0000_i1204" DrawAspect="Content" ObjectID="_1712057519" r:id="rId380"/>
        </w:object>
      </w:r>
      <w:r>
        <w:rPr>
          <w:rFonts w:hint="eastAsia"/>
        </w:rPr>
        <w:t>为卡方检验，</w:t>
      </w:r>
      <w:r w:rsidR="003D1328">
        <w:rPr>
          <w:noProof/>
          <w:position w:val="-6"/>
        </w:rPr>
        <w:object w:dxaOrig="236" w:dyaOrig="226" w14:anchorId="466FD4AD">
          <v:shape id="_x0000_i1205" type="#_x0000_t75" alt="" style="width:11.8pt;height:10.55pt;mso-width-percent:0;mso-height-percent:0;mso-width-percent:0;mso-height-percent:0" o:ole="">
            <v:imagedata r:id="rId381" o:title=""/>
          </v:shape>
          <o:OLEObject Type="Embed" ProgID="Equation.DSMT4" ShapeID="_x0000_i1205" DrawAspect="Content" ObjectID="_1712057520" r:id="rId382"/>
        </w:object>
      </w:r>
      <w:r>
        <w:rPr>
          <w:rFonts w:hint="eastAsia"/>
        </w:rPr>
        <w:t>为置信度</w:t>
      </w:r>
      <w:r>
        <w:rPr>
          <w:rFonts w:hint="eastAsia"/>
        </w:rPr>
        <w:t>,</w:t>
      </w:r>
      <w:r>
        <w:t xml:space="preserve"> </w:t>
      </w:r>
      <w:r w:rsidR="003D1328">
        <w:rPr>
          <w:noProof/>
          <w:position w:val="-12"/>
        </w:rPr>
        <w:object w:dxaOrig="398" w:dyaOrig="355" w14:anchorId="284AEB71">
          <v:shape id="_x0000_i1206" type="#_x0000_t75" alt="" style="width:20.5pt;height:18pt;mso-width-percent:0;mso-height-percent:0;mso-width-percent:0;mso-height-percent:0" o:ole="">
            <v:imagedata r:id="rId383" o:title=""/>
          </v:shape>
          <o:OLEObject Type="Embed" ProgID="Equation.DSMT4" ShapeID="_x0000_i1206" DrawAspect="Content" ObjectID="_1712057521" r:id="rId384"/>
        </w:object>
      </w:r>
      <w:r>
        <w:rPr>
          <w:rFonts w:hint="eastAsia"/>
        </w:rPr>
        <w:t>为观测方程数。除了通过检验量判断，还可以判断验后残差是否大于相应阈值。</w:t>
      </w:r>
    </w:p>
    <w:p w14:paraId="1A6AF7FC" w14:textId="77777777" w:rsidR="006C3E3E" w:rsidRDefault="006C3E3E" w:rsidP="006C3E3E">
      <w:pPr>
        <w:spacing w:before="60" w:after="60"/>
        <w:ind w:firstLine="480"/>
      </w:pPr>
      <w:r>
        <w:rPr>
          <w:rFonts w:hint="eastAsia"/>
        </w:rPr>
        <w:t>接着是定位粗差。如果通过上面的步骤确认了观测值中存在相应的粗差。则可以对</w:t>
      </w:r>
      <w:r w:rsidR="003D1328">
        <w:rPr>
          <w:noProof/>
          <w:position w:val="-12"/>
        </w:rPr>
        <w:object w:dxaOrig="387" w:dyaOrig="355" w14:anchorId="6DA784C7">
          <v:shape id="_x0000_i1207" type="#_x0000_t75" alt="" style="width:19.25pt;height:18pt;mso-width-percent:0;mso-height-percent:0;mso-width-percent:0;mso-height-percent:0" o:ole="">
            <v:imagedata r:id="rId385" o:title=""/>
          </v:shape>
          <o:OLEObject Type="Embed" ProgID="Equation.DSMT4" ShapeID="_x0000_i1207" DrawAspect="Content" ObjectID="_1712057522" r:id="rId386"/>
        </w:object>
      </w:r>
      <w:r>
        <w:rPr>
          <w:rFonts w:hint="eastAsia"/>
        </w:rPr>
        <w:t>进行相应的排序，从大到小依次对各个观测值进行判断。假定当前观测值存在粗差</w:t>
      </w:r>
      <w:r w:rsidR="003D1328">
        <w:rPr>
          <w:noProof/>
          <w:position w:val="-12"/>
        </w:rPr>
        <w:object w:dxaOrig="527" w:dyaOrig="355" w14:anchorId="6774CFDA">
          <v:shape id="_x0000_i1208" type="#_x0000_t75" alt="" style="width:26.05pt;height:18pt;mso-width-percent:0;mso-height-percent:0;mso-width-percent:0;mso-height-percent:0" o:ole="">
            <v:imagedata r:id="rId387" o:title=""/>
          </v:shape>
          <o:OLEObject Type="Embed" ProgID="Equation.DSMT4" ShapeID="_x0000_i1208" DrawAspect="Content" ObjectID="_1712057523" r:id="rId388"/>
        </w:object>
      </w:r>
      <w:r>
        <w:rPr>
          <w:rFonts w:hint="eastAsia"/>
        </w:rPr>
        <w:t>，一般而言可以通过舍弃观测值，或者新增该观测值的偏差参数来重新计算进行上个步骤的检验量。考虑到敏感矩阵</w:t>
      </w:r>
      <w:r w:rsidR="003D1328">
        <w:rPr>
          <w:noProof/>
          <w:position w:val="-12"/>
        </w:rPr>
        <w:object w:dxaOrig="441" w:dyaOrig="355" w14:anchorId="3FDC3016">
          <v:shape id="_x0000_i1209" type="#_x0000_t75" alt="" style="width:21.7pt;height:18pt;mso-width-percent:0;mso-height-percent:0;mso-width-percent:0;mso-height-percent:0" o:ole="">
            <v:imagedata r:id="rId389" o:title=""/>
          </v:shape>
          <o:OLEObject Type="Embed" ProgID="Equation.DSMT4" ShapeID="_x0000_i1209" DrawAspect="Content" ObjectID="_1712057524" r:id="rId390"/>
        </w:object>
      </w:r>
      <w:r>
        <w:rPr>
          <w:rFonts w:hint="eastAsia"/>
        </w:rPr>
        <w:t>不随观测值发生改变，因此偏差参数可以直接表达为如下形式：</w:t>
      </w:r>
    </w:p>
    <w:p w14:paraId="14B833F9" w14:textId="77777777" w:rsidR="006C3E3E" w:rsidRDefault="006C3E3E" w:rsidP="006C3E3E">
      <w:pPr>
        <w:pStyle w:val="af1"/>
      </w:pPr>
      <w:r>
        <w:tab/>
      </w:r>
      <w:r w:rsidR="003D1328">
        <w:rPr>
          <w:noProof/>
          <w:position w:val="-50"/>
        </w:rPr>
        <w:object w:dxaOrig="2869" w:dyaOrig="1214" w14:anchorId="5AC27F45">
          <v:shape id="_x0000_i1210" type="#_x0000_t75" alt="" style="width:143.4pt;height:61.45pt;mso-width-percent:0;mso-height-percent:0;mso-width-percent:0;mso-height-percent:0" o:ole="">
            <v:imagedata r:id="rId391" o:title=""/>
          </v:shape>
          <o:OLEObject Type="Embed" ProgID="Equation.DSMT4" ShapeID="_x0000_i1210" DrawAspect="Content" ObjectID="_1712057525" r:id="rId392"/>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378" w:name="ZEqnNum511354"/>
      <w:r w:rsidR="003746BA">
        <w:rPr>
          <w:rFonts w:hint="eastAsia"/>
        </w:rPr>
        <w:instrText>(</w:instrText>
      </w:r>
      <w:r w:rsidR="003746BA">
        <w:rPr>
          <w:rFonts w:hint="eastAsia"/>
        </w:rPr>
        <w:instrText>公式</w:instrText>
      </w:r>
      <w:r w:rsidR="00F97E2B">
        <w:fldChar w:fldCharType="begin"/>
      </w:r>
      <w:r w:rsidR="00F97E2B">
        <w:instrText xml:space="preserve"> SEQ MTChap \c \* Arabic \* MERGEFORMAT </w:instrText>
      </w:r>
      <w:r w:rsidR="00F97E2B">
        <w:fldChar w:fldCharType="separate"/>
      </w:r>
      <w:r w:rsidR="00897A40">
        <w:rPr>
          <w:noProof/>
        </w:rPr>
        <w:instrText>3</w:instrText>
      </w:r>
      <w:r w:rsidR="00F97E2B">
        <w:rPr>
          <w:noProof/>
        </w:rPr>
        <w:fldChar w:fldCharType="end"/>
      </w:r>
      <w:r w:rsidR="003746BA">
        <w:instrText>-</w:instrText>
      </w:r>
      <w:r w:rsidR="00F97E2B">
        <w:fldChar w:fldCharType="begin"/>
      </w:r>
      <w:r w:rsidR="00F97E2B">
        <w:instrText xml:space="preserve"> SEQ MTEqn \c \* Arabic \* MERGEFORMAT </w:instrText>
      </w:r>
      <w:r w:rsidR="00F97E2B">
        <w:fldChar w:fldCharType="separate"/>
      </w:r>
      <w:r w:rsidR="00897A40">
        <w:rPr>
          <w:noProof/>
        </w:rPr>
        <w:instrText>23</w:instrText>
      </w:r>
      <w:r w:rsidR="00F97E2B">
        <w:rPr>
          <w:noProof/>
        </w:rPr>
        <w:fldChar w:fldCharType="end"/>
      </w:r>
      <w:r w:rsidR="003746BA">
        <w:instrText>)</w:instrText>
      </w:r>
      <w:bookmarkEnd w:id="378"/>
      <w:r w:rsidR="003746BA">
        <w:fldChar w:fldCharType="end"/>
      </w:r>
    </w:p>
    <w:p w14:paraId="79AE9E7C" w14:textId="77777777" w:rsidR="006C3E3E" w:rsidRDefault="006C3E3E" w:rsidP="006C3E3E">
      <w:pPr>
        <w:spacing w:before="60" w:after="60"/>
        <w:ind w:firstLine="480"/>
      </w:pPr>
      <w:r>
        <w:rPr>
          <w:rFonts w:hint="eastAsia"/>
        </w:rPr>
        <w:t>得到偏差参数的估值后，即可以得到新的标准化验后残差。此时可以根据上一节中探测粗差的步骤重新进行判断，以此不断迭代探测出观测值中所有的异常值。</w:t>
      </w:r>
    </w:p>
    <w:p w14:paraId="3B0302BE" w14:textId="77777777" w:rsidR="006C3E3E" w:rsidRDefault="006C3E3E" w:rsidP="006C3E3E">
      <w:pPr>
        <w:spacing w:before="60" w:after="60"/>
        <w:ind w:firstLine="480"/>
      </w:pPr>
      <w:r>
        <w:rPr>
          <w:rFonts w:hint="eastAsia"/>
        </w:rPr>
        <w:t>最后是剔除粗差。根据</w:t>
      </w:r>
      <w:r>
        <w:fldChar w:fldCharType="begin"/>
      </w:r>
      <w:r>
        <w:instrText xml:space="preserve"> </w:instrText>
      </w:r>
      <w:r>
        <w:rPr>
          <w:rFonts w:hint="eastAsia"/>
        </w:rPr>
        <w:instrText>GOTOBUTTON ZEqnNum511354  \* MERGEFORMAT</w:instrText>
      </w:r>
      <w:r>
        <w:instrText xml:space="preserve"> </w:instrText>
      </w:r>
      <w:fldSimple w:instr=" REF ZEqnNum511354 \* Charformat \! \* MERGEFORMAT ">
        <w:r w:rsidR="00897A40">
          <w:rPr>
            <w:rFonts w:hint="eastAsia"/>
          </w:rPr>
          <w:instrText>(</w:instrText>
        </w:r>
        <w:r w:rsidR="00897A40">
          <w:rPr>
            <w:rFonts w:hint="eastAsia"/>
          </w:rPr>
          <w:instrText>公式</w:instrText>
        </w:r>
        <w:r w:rsidR="00897A40">
          <w:instrText>3-23)</w:instrText>
        </w:r>
      </w:fldSimple>
      <w:r>
        <w:fldChar w:fldCharType="end"/>
      </w:r>
      <w:r>
        <w:rPr>
          <w:rFonts w:hint="eastAsia"/>
        </w:rPr>
        <w:t>可以统一求出所有异常观测值的偏差参数，从而获得粗差剔除后的信息方程。同时在探测出的异常观测值中，对于伪距可以统计测站出现的频率，依次剔除部分数据观测较差的测站；对于相位观测值，一般将其认定发生了周跳，因此需要对相应的模糊度参数进行</w:t>
      </w:r>
      <w:r>
        <w:rPr>
          <w:rFonts w:hint="eastAsia"/>
        </w:rPr>
        <w:t>SRIF</w:t>
      </w:r>
      <w:r>
        <w:rPr>
          <w:rFonts w:hint="eastAsia"/>
        </w:rPr>
        <w:t>时间更新。</w:t>
      </w:r>
    </w:p>
    <w:p w14:paraId="7D8D0B10" w14:textId="77777777" w:rsidR="008C0D9F" w:rsidRDefault="006C3E3E" w:rsidP="008C0D9F">
      <w:pPr>
        <w:spacing w:before="60" w:after="60"/>
        <w:ind w:firstLine="480"/>
      </w:pPr>
      <w:r>
        <w:rPr>
          <w:rFonts w:hint="eastAsia"/>
        </w:rPr>
        <w:t>综上所述，基于平方根滤波算法的质量控制算法可以快速构造检验量并利用敏感矩阵对异常观测值的偏差量进行确定，其整体的算法流程如下</w:t>
      </w:r>
      <w:r>
        <w:fldChar w:fldCharType="begin"/>
      </w:r>
      <w:r>
        <w:instrText xml:space="preserve"> </w:instrText>
      </w:r>
      <w:r>
        <w:rPr>
          <w:rFonts w:hint="eastAsia"/>
        </w:rPr>
        <w:instrText>REF fig_flt_flowchart \r \h</w:instrText>
      </w:r>
      <w:r>
        <w:instrText xml:space="preserve"> </w:instrText>
      </w:r>
      <w:r>
        <w:fldChar w:fldCharType="separate"/>
      </w:r>
      <w:r w:rsidR="00897A40">
        <w:rPr>
          <w:rFonts w:hint="eastAsia"/>
        </w:rPr>
        <w:t>图</w:t>
      </w:r>
      <w:r w:rsidR="00897A40">
        <w:rPr>
          <w:rFonts w:hint="eastAsia"/>
        </w:rPr>
        <w:t>3-3</w:t>
      </w:r>
      <w:r>
        <w:fldChar w:fldCharType="end"/>
      </w:r>
      <w:r>
        <w:rPr>
          <w:rFonts w:hint="eastAsia"/>
        </w:rPr>
        <w:t>所示。</w:t>
      </w:r>
    </w:p>
    <w:p w14:paraId="26EE4F10" w14:textId="77777777" w:rsidR="006C3E3E" w:rsidRDefault="008C0D9F" w:rsidP="006C3E3E">
      <w:pPr>
        <w:pStyle w:val="aa"/>
        <w:spacing w:before="120" w:after="120"/>
      </w:pPr>
      <w:r>
        <w:rPr>
          <w:noProof/>
        </w:rPr>
        <w:lastRenderedPageBreak/>
        <w:drawing>
          <wp:inline distT="0" distB="0" distL="0" distR="0" wp14:anchorId="065F2421" wp14:editId="0AF9BF03">
            <wp:extent cx="4197985" cy="2488758"/>
            <wp:effectExtent l="0" t="0" r="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pic:cNvPicPr>
                      <a:picLocks noChangeAspect="1" noChangeArrowheads="1"/>
                    </pic:cNvPicPr>
                  </pic:nvPicPr>
                  <pic:blipFill rotWithShape="1">
                    <a:blip r:embed="rId393" cstate="print">
                      <a:extLst>
                        <a:ext uri="{28A0092B-C50C-407E-A947-70E740481C1C}">
                          <a14:useLocalDpi xmlns:a14="http://schemas.microsoft.com/office/drawing/2010/main" val="0"/>
                        </a:ext>
                      </a:extLst>
                    </a:blip>
                    <a:srcRect l="5103" t="35022" r="5076" b="30496"/>
                    <a:stretch/>
                  </pic:blipFill>
                  <pic:spPr bwMode="auto">
                    <a:xfrm>
                      <a:off x="0" y="0"/>
                      <a:ext cx="4199543" cy="2489682"/>
                    </a:xfrm>
                    <a:prstGeom prst="rect">
                      <a:avLst/>
                    </a:prstGeom>
                    <a:noFill/>
                    <a:ln>
                      <a:noFill/>
                    </a:ln>
                    <a:extLst>
                      <a:ext uri="{53640926-AAD7-44D8-BBD7-CCE9431645EC}">
                        <a14:shadowObscured xmlns:a14="http://schemas.microsoft.com/office/drawing/2010/main"/>
                      </a:ext>
                    </a:extLst>
                  </pic:spPr>
                </pic:pic>
              </a:graphicData>
            </a:graphic>
          </wp:inline>
        </w:drawing>
      </w:r>
    </w:p>
    <w:p w14:paraId="1F5BE22B" w14:textId="77777777" w:rsidR="006C3E3E" w:rsidRDefault="006C3E3E" w:rsidP="006C3E3E">
      <w:pPr>
        <w:pStyle w:val="a"/>
        <w:spacing w:before="120" w:after="120"/>
      </w:pPr>
      <w:bookmarkStart w:id="379" w:name="fig_flt_flowchart"/>
      <w:bookmarkEnd w:id="379"/>
      <w:r>
        <w:rPr>
          <w:rFonts w:hint="eastAsia"/>
        </w:rPr>
        <w:t>基于</w:t>
      </w:r>
      <w:r>
        <w:rPr>
          <w:rFonts w:hint="eastAsia"/>
        </w:rPr>
        <w:t>SRIF</w:t>
      </w:r>
      <w:r>
        <w:rPr>
          <w:rFonts w:hint="eastAsia"/>
        </w:rPr>
        <w:t>的质量控制算法流程图</w:t>
      </w:r>
    </w:p>
    <w:p w14:paraId="23005ECB" w14:textId="77777777" w:rsidR="00AA32E4" w:rsidRDefault="00AA32E4" w:rsidP="001C5752">
      <w:pPr>
        <w:pStyle w:val="3"/>
      </w:pPr>
      <w:bookmarkStart w:id="380" w:name="_Toc101082659"/>
      <w:r>
        <w:rPr>
          <w:rFonts w:hint="eastAsia"/>
        </w:rPr>
        <w:t>实验结果和分析</w:t>
      </w:r>
      <w:bookmarkEnd w:id="380"/>
    </w:p>
    <w:p w14:paraId="60415D0C" w14:textId="77777777" w:rsidR="00AA32E4" w:rsidRDefault="00AA32E4" w:rsidP="00AA32E4">
      <w:pPr>
        <w:spacing w:before="60" w:after="60"/>
        <w:ind w:firstLine="480"/>
      </w:pPr>
      <w:r>
        <w:rPr>
          <w:rFonts w:hint="eastAsia"/>
        </w:rPr>
        <w:t>为了进一步验证前述实时数据质量检测算法的有效性，这里采用与事后质量控制算法进行对比的方式进行测试。考虑到事后质量控制算法流程通常需要几次迭代处理，因此基本可以认为事后处理最终得到的观测数据中不包含观测粗差和周跳（仍然可能包含极少的粗差和小周跳）。将其作为输入数据进行仿实时滤波轨道确定，解算的结果即作为参考基准，以此对比验证实时数据质量检测算法的效果。</w:t>
      </w:r>
    </w:p>
    <w:p w14:paraId="469B8441" w14:textId="77777777" w:rsidR="00AA32E4" w:rsidRDefault="00AA32E4" w:rsidP="00AA32E4">
      <w:pPr>
        <w:pStyle w:val="aa"/>
        <w:spacing w:before="120" w:after="120"/>
      </w:pPr>
      <w:r>
        <w:rPr>
          <w:noProof/>
        </w:rPr>
        <w:drawing>
          <wp:inline distT="0" distB="0" distL="0" distR="0" wp14:anchorId="2A219255" wp14:editId="64F7A237">
            <wp:extent cx="5270500" cy="3890645"/>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a:xfrm>
                      <a:off x="0" y="0"/>
                      <a:ext cx="5270500" cy="3890645"/>
                    </a:xfrm>
                    <a:prstGeom prst="rect">
                      <a:avLst/>
                    </a:prstGeom>
                    <a:noFill/>
                    <a:ln>
                      <a:noFill/>
                    </a:ln>
                  </pic:spPr>
                </pic:pic>
              </a:graphicData>
            </a:graphic>
          </wp:inline>
        </w:drawing>
      </w:r>
    </w:p>
    <w:p w14:paraId="572D84DC" w14:textId="77777777" w:rsidR="00AA32E4" w:rsidRDefault="00AA32E4" w:rsidP="00AA32E4">
      <w:pPr>
        <w:pStyle w:val="a"/>
        <w:spacing w:before="120" w:after="120"/>
      </w:pPr>
      <w:bookmarkStart w:id="381" w:name="fig_litetb_logtb_compare"/>
      <w:bookmarkEnd w:id="381"/>
      <w:r>
        <w:rPr>
          <w:rFonts w:hint="eastAsia"/>
        </w:rPr>
        <w:lastRenderedPageBreak/>
        <w:t>GPS</w:t>
      </w:r>
      <w:r>
        <w:rPr>
          <w:rFonts w:hint="eastAsia"/>
        </w:rPr>
        <w:t>卫星仿实时滤波轨道的</w:t>
      </w:r>
      <w:r>
        <w:t>Real-Time QC</w:t>
      </w:r>
      <w:r>
        <w:rPr>
          <w:rFonts w:hint="eastAsia"/>
        </w:rPr>
        <w:t>和</w:t>
      </w:r>
      <w:r>
        <w:rPr>
          <w:rFonts w:hint="eastAsia"/>
        </w:rPr>
        <w:t>Post-Process</w:t>
      </w:r>
      <w:r>
        <w:t xml:space="preserve"> </w:t>
      </w:r>
      <w:r>
        <w:rPr>
          <w:rFonts w:hint="eastAsia"/>
        </w:rPr>
        <w:t>QC</w:t>
      </w:r>
      <w:r>
        <w:rPr>
          <w:rFonts w:hint="eastAsia"/>
        </w:rPr>
        <w:t>的</w:t>
      </w:r>
      <w:r w:rsidR="00764C41">
        <w:rPr>
          <w:rFonts w:hint="eastAsia"/>
        </w:rPr>
        <w:t>解算结果</w:t>
      </w:r>
      <w:r>
        <w:rPr>
          <w:rFonts w:hint="eastAsia"/>
        </w:rPr>
        <w:t>与</w:t>
      </w:r>
      <w:r>
        <w:rPr>
          <w:rFonts w:hint="eastAsia"/>
        </w:rPr>
        <w:t>COD</w:t>
      </w:r>
      <w:r>
        <w:rPr>
          <w:rFonts w:hint="eastAsia"/>
        </w:rPr>
        <w:t>事后轨道产品比较</w:t>
      </w:r>
      <w:r>
        <w:rPr>
          <w:rFonts w:hint="eastAsia"/>
        </w:rPr>
        <w:t>RMS</w:t>
      </w:r>
      <w:r>
        <w:rPr>
          <w:rFonts w:hint="eastAsia"/>
        </w:rPr>
        <w:t>平均值的统计图</w:t>
      </w:r>
    </w:p>
    <w:p w14:paraId="084EBE32" w14:textId="77777777" w:rsidR="00AA32E4" w:rsidRDefault="00AA32E4" w:rsidP="00AA32E4">
      <w:pPr>
        <w:spacing w:before="60" w:after="60"/>
        <w:ind w:firstLine="480"/>
      </w:pPr>
      <w:r>
        <w:rPr>
          <w:rFonts w:hint="eastAsia"/>
        </w:rPr>
        <w:t>具体实验方案如下：选用了</w:t>
      </w:r>
      <w:r>
        <w:rPr>
          <w:rFonts w:hint="eastAsia"/>
        </w:rPr>
        <w:t>2</w:t>
      </w:r>
      <w:r>
        <w:t>021</w:t>
      </w:r>
      <w:r>
        <w:rPr>
          <w:rFonts w:hint="eastAsia"/>
        </w:rPr>
        <w:t>年年积日为</w:t>
      </w:r>
      <w:r>
        <w:t>126-135</w:t>
      </w:r>
      <w:r>
        <w:rPr>
          <w:rFonts w:hint="eastAsia"/>
        </w:rPr>
        <w:t>的</w:t>
      </w:r>
      <w:r>
        <w:rPr>
          <w:rFonts w:hint="eastAsia"/>
        </w:rPr>
        <w:t>1</w:t>
      </w:r>
      <w:r>
        <w:t>0</w:t>
      </w:r>
      <w:r>
        <w:rPr>
          <w:rFonts w:hint="eastAsia"/>
        </w:rPr>
        <w:t>天的事后观测数据，对</w:t>
      </w:r>
      <w:r>
        <w:rPr>
          <w:rFonts w:hint="eastAsia"/>
        </w:rPr>
        <w:t>GPS</w:t>
      </w:r>
      <w:r>
        <w:rPr>
          <w:rFonts w:hint="eastAsia"/>
        </w:rPr>
        <w:t>系统进行仿实时滤波轨道确定。定轨弧段为</w:t>
      </w:r>
      <w:r>
        <w:rPr>
          <w:rFonts w:hint="eastAsia"/>
        </w:rPr>
        <w:t>48h</w:t>
      </w:r>
      <w:r>
        <w:rPr>
          <w:rFonts w:hint="eastAsia"/>
        </w:rPr>
        <w:t>，采用浮点解策略，其余处理策略以及测站分布与</w:t>
      </w:r>
      <w:r>
        <w:rPr>
          <w:rFonts w:hint="eastAsia"/>
        </w:rPr>
        <w:t>5.3</w:t>
      </w:r>
      <w:r>
        <w:rPr>
          <w:rFonts w:hint="eastAsia"/>
        </w:rPr>
        <w:t>章中实验方案一致。这里用“</w:t>
      </w:r>
      <w:r>
        <w:rPr>
          <w:rFonts w:hint="eastAsia"/>
        </w:rPr>
        <w:t>Post</w:t>
      </w:r>
      <w:r>
        <w:t>-Process QC</w:t>
      </w:r>
      <w:r>
        <w:rPr>
          <w:rFonts w:hint="eastAsia"/>
        </w:rPr>
        <w:t>”表示定轨过程中使用事后质量控制算法迭代得到的数据文件作为输入文件，以及使用“</w:t>
      </w:r>
      <w:r>
        <w:rPr>
          <w:rFonts w:hint="eastAsia"/>
        </w:rPr>
        <w:t>Real</w:t>
      </w:r>
      <w:r>
        <w:t>-Time QC”</w:t>
      </w:r>
      <w:r>
        <w:rPr>
          <w:rFonts w:hint="eastAsia"/>
        </w:rPr>
        <w:t>表示定轨过程中采用原始数据并通过实时数据质量检测算法进行质量控制。这里认为实时滤波轨道在</w:t>
      </w:r>
      <w:r>
        <w:rPr>
          <w:rFonts w:hint="eastAsia"/>
        </w:rPr>
        <w:t>2</w:t>
      </w:r>
      <w:r>
        <w:t>4</w:t>
      </w:r>
      <w:r>
        <w:rPr>
          <w:rFonts w:hint="eastAsia"/>
        </w:rPr>
        <w:t>小时后完全收敛，因此这里分别将每颗卫星收敛后的轨道与</w:t>
      </w:r>
      <w:r>
        <w:rPr>
          <w:rFonts w:hint="eastAsia"/>
        </w:rPr>
        <w:t>COD</w:t>
      </w:r>
      <w:r>
        <w:rPr>
          <w:rFonts w:hint="eastAsia"/>
        </w:rPr>
        <w:t>分析中心事后轨道进行法向、切向、径向以及三维方向上的比较，</w:t>
      </w:r>
      <w:r>
        <w:fldChar w:fldCharType="begin"/>
      </w:r>
      <w:r>
        <w:instrText xml:space="preserve"> </w:instrText>
      </w:r>
      <w:r>
        <w:rPr>
          <w:rFonts w:hint="eastAsia"/>
        </w:rPr>
        <w:instrText>REF fig_litetb_logtb_compare \r \h</w:instrText>
      </w:r>
      <w:r>
        <w:instrText xml:space="preserve"> </w:instrText>
      </w:r>
      <w:r>
        <w:fldChar w:fldCharType="separate"/>
      </w:r>
      <w:r w:rsidR="00897A40">
        <w:rPr>
          <w:rFonts w:hint="eastAsia"/>
        </w:rPr>
        <w:t>图</w:t>
      </w:r>
      <w:r w:rsidR="00897A40">
        <w:rPr>
          <w:rFonts w:hint="eastAsia"/>
        </w:rPr>
        <w:t>3-4</w:t>
      </w:r>
      <w:r>
        <w:fldChar w:fldCharType="end"/>
      </w:r>
      <w:r>
        <w:rPr>
          <w:rFonts w:hint="eastAsia"/>
        </w:rPr>
        <w:t>给出了每颗卫星两种实验方案道轨道比较</w:t>
      </w:r>
      <w:r>
        <w:rPr>
          <w:rFonts w:hint="eastAsia"/>
        </w:rPr>
        <w:t>RMS</w:t>
      </w:r>
      <w:r>
        <w:rPr>
          <w:rFonts w:hint="eastAsia"/>
        </w:rPr>
        <w:t>在这一处理时段的平均值的统计结果。</w:t>
      </w:r>
    </w:p>
    <w:p w14:paraId="4FE34893" w14:textId="77777777" w:rsidR="00AA32E4" w:rsidRDefault="00AA32E4" w:rsidP="00AA32E4">
      <w:pPr>
        <w:spacing w:before="60" w:after="60"/>
        <w:ind w:firstLine="480"/>
      </w:pPr>
      <w:r>
        <w:rPr>
          <w:rFonts w:hint="eastAsia"/>
        </w:rPr>
        <w:t>从上图可以看到，在径向方向上，实时数据质量检测算法与事后质量控制算法结果基本接近。而在法向和切向上，几乎对于所有卫星而言，实时处理策略相比事后策略精度略差，差值基本在</w:t>
      </w:r>
      <w:r>
        <w:rPr>
          <w:rFonts w:hint="eastAsia"/>
        </w:rPr>
        <w:t>2~4mm</w:t>
      </w:r>
      <w:r>
        <w:rPr>
          <w:rFonts w:hint="eastAsia"/>
        </w:rPr>
        <w:t>之间。</w:t>
      </w:r>
      <w:r>
        <w:fldChar w:fldCharType="begin"/>
      </w:r>
      <w:r>
        <w:instrText xml:space="preserve"> </w:instrText>
      </w:r>
      <w:r>
        <w:rPr>
          <w:rFonts w:hint="eastAsia"/>
        </w:rPr>
        <w:instrText>REF table_litetb_logtb_compare \r \h</w:instrText>
      </w:r>
      <w:r>
        <w:instrText xml:space="preserve"> </w:instrText>
      </w:r>
      <w:r>
        <w:fldChar w:fldCharType="separate"/>
      </w:r>
      <w:r w:rsidR="00897A40">
        <w:rPr>
          <w:rFonts w:hint="eastAsia"/>
        </w:rPr>
        <w:t>表</w:t>
      </w:r>
      <w:r w:rsidR="00897A40">
        <w:rPr>
          <w:rFonts w:hint="eastAsia"/>
        </w:rPr>
        <w:t>3-1</w:t>
      </w:r>
      <w:r>
        <w:fldChar w:fldCharType="end"/>
      </w:r>
      <w:r>
        <w:rPr>
          <w:rFonts w:hint="eastAsia"/>
        </w:rPr>
        <w:t>进一步统计了所有卫星的轨道比较的平均</w:t>
      </w:r>
      <w:r>
        <w:rPr>
          <w:rFonts w:hint="eastAsia"/>
        </w:rPr>
        <w:t>RMS</w:t>
      </w:r>
      <w:r>
        <w:rPr>
          <w:rFonts w:hint="eastAsia"/>
        </w:rPr>
        <w:t>，结果表明，</w:t>
      </w:r>
      <w:r>
        <w:rPr>
          <w:rFonts w:hint="eastAsia"/>
        </w:rPr>
        <w:t>Post-Process QC</w:t>
      </w:r>
      <w:r>
        <w:rPr>
          <w:rFonts w:hint="eastAsia"/>
        </w:rPr>
        <w:t>的轨道精度略优于</w:t>
      </w:r>
      <w:r>
        <w:rPr>
          <w:rFonts w:hint="eastAsia"/>
        </w:rPr>
        <w:t>Real-Time QC</w:t>
      </w:r>
      <w:r>
        <w:rPr>
          <w:rFonts w:hint="eastAsia"/>
        </w:rPr>
        <w:t>的结果。</w:t>
      </w:r>
      <w:r>
        <w:rPr>
          <w:rFonts w:hint="eastAsia"/>
        </w:rPr>
        <w:t>Post-Process</w:t>
      </w:r>
      <w:r>
        <w:rPr>
          <w:rFonts w:hint="eastAsia"/>
        </w:rPr>
        <w:t>的轨道三维平均</w:t>
      </w:r>
      <w:r>
        <w:rPr>
          <w:rFonts w:hint="eastAsia"/>
        </w:rPr>
        <w:t>RMS</w:t>
      </w:r>
      <w:r>
        <w:rPr>
          <w:rFonts w:hint="eastAsia"/>
        </w:rPr>
        <w:t>为</w:t>
      </w:r>
      <w:r>
        <w:rPr>
          <w:rFonts w:hint="eastAsia"/>
        </w:rPr>
        <w:t>8.6cm</w:t>
      </w:r>
      <w:r>
        <w:rPr>
          <w:rFonts w:hint="eastAsia"/>
        </w:rPr>
        <w:t>，</w:t>
      </w:r>
      <w:r>
        <w:rPr>
          <w:rFonts w:hint="eastAsia"/>
        </w:rPr>
        <w:t>Real-Time QC</w:t>
      </w:r>
      <w:r>
        <w:rPr>
          <w:rFonts w:hint="eastAsia"/>
        </w:rPr>
        <w:t>的轨道三维平均</w:t>
      </w:r>
      <w:r>
        <w:rPr>
          <w:rFonts w:hint="eastAsia"/>
        </w:rPr>
        <w:t>RMS</w:t>
      </w:r>
      <w:r>
        <w:rPr>
          <w:rFonts w:hint="eastAsia"/>
        </w:rPr>
        <w:t>为</w:t>
      </w:r>
      <w:r>
        <w:rPr>
          <w:rFonts w:hint="eastAsia"/>
        </w:rPr>
        <w:t>9.1cm</w:t>
      </w:r>
      <w:r>
        <w:rPr>
          <w:rFonts w:hint="eastAsia"/>
        </w:rPr>
        <w:t>，两者相差</w:t>
      </w:r>
      <w:r>
        <w:rPr>
          <w:rFonts w:hint="eastAsia"/>
        </w:rPr>
        <w:t>5mm</w:t>
      </w:r>
      <w:r>
        <w:rPr>
          <w:rFonts w:hint="eastAsia"/>
        </w:rPr>
        <w:t>，其中法向和径向上相差</w:t>
      </w:r>
      <w:r>
        <w:rPr>
          <w:rFonts w:hint="eastAsia"/>
        </w:rPr>
        <w:t>2mm</w:t>
      </w:r>
      <w:r>
        <w:rPr>
          <w:rFonts w:hint="eastAsia"/>
        </w:rPr>
        <w:t>，切向方向相差</w:t>
      </w:r>
      <w:r>
        <w:rPr>
          <w:rFonts w:hint="eastAsia"/>
        </w:rPr>
        <w:t>5mm</w:t>
      </w:r>
      <w:r>
        <w:rPr>
          <w:rFonts w:hint="eastAsia"/>
        </w:rPr>
        <w:t>。总体来说，两者处理策略的轨道结果精度基本相当，精度相差在</w:t>
      </w:r>
      <w:r>
        <w:rPr>
          <w:rFonts w:hint="eastAsia"/>
        </w:rPr>
        <w:t>1cm</w:t>
      </w:r>
      <w:r>
        <w:rPr>
          <w:rFonts w:hint="eastAsia"/>
        </w:rPr>
        <w:t>以内，能够验证实时数据质量检测算法的有效性和正确性。</w:t>
      </w:r>
    </w:p>
    <w:p w14:paraId="5D640305" w14:textId="77777777" w:rsidR="00AA32E4" w:rsidRDefault="00AA32E4" w:rsidP="00743C92">
      <w:pPr>
        <w:pStyle w:val="a0"/>
        <w:spacing w:before="120" w:after="120"/>
      </w:pPr>
      <w:bookmarkStart w:id="382" w:name="table_litetb_logtb_compare"/>
      <w:bookmarkEnd w:id="382"/>
      <w:r>
        <w:rPr>
          <w:rFonts w:hint="eastAsia"/>
        </w:rPr>
        <w:t>GPS</w:t>
      </w:r>
      <w:r>
        <w:rPr>
          <w:rFonts w:hint="eastAsia"/>
        </w:rPr>
        <w:t>仿实时滤波不同解算策略下浮点解与</w:t>
      </w:r>
      <w:r>
        <w:rPr>
          <w:rFonts w:hint="eastAsia"/>
        </w:rPr>
        <w:t>COD</w:t>
      </w:r>
      <w:r>
        <w:rPr>
          <w:rFonts w:hint="eastAsia"/>
        </w:rPr>
        <w:t>事后轨道产品比较</w:t>
      </w:r>
      <w:r>
        <w:rPr>
          <w:rFonts w:hint="eastAsia"/>
        </w:rPr>
        <w:t>RMS</w:t>
      </w:r>
      <w:r>
        <w:rPr>
          <w:rFonts w:hint="eastAsia"/>
        </w:rPr>
        <w:t>平均结果统计</w:t>
      </w:r>
    </w:p>
    <w:tbl>
      <w:tblPr>
        <w:tblStyle w:val="af"/>
        <w:tblW w:w="0" w:type="auto"/>
        <w:tblLook w:val="04A0" w:firstRow="1" w:lastRow="0" w:firstColumn="1" w:lastColumn="0" w:noHBand="0" w:noVBand="1"/>
      </w:tblPr>
      <w:tblGrid>
        <w:gridCol w:w="1687"/>
        <w:gridCol w:w="1033"/>
        <w:gridCol w:w="1033"/>
        <w:gridCol w:w="1033"/>
        <w:gridCol w:w="870"/>
      </w:tblGrid>
      <w:tr w:rsidR="00AA32E4" w14:paraId="5F96027B" w14:textId="77777777" w:rsidTr="009040C2">
        <w:trPr>
          <w:cnfStyle w:val="100000000000" w:firstRow="1" w:lastRow="0" w:firstColumn="0" w:lastColumn="0" w:oddVBand="0" w:evenVBand="0" w:oddHBand="0" w:evenHBand="0" w:firstRowFirstColumn="0" w:firstRowLastColumn="0" w:lastRowFirstColumn="0" w:lastRowLastColumn="0"/>
        </w:trPr>
        <w:tc>
          <w:tcPr>
            <w:tcW w:w="0" w:type="auto"/>
          </w:tcPr>
          <w:p w14:paraId="60D4CBED" w14:textId="77777777" w:rsidR="00AA32E4" w:rsidRDefault="00343788" w:rsidP="00A63BDC">
            <w:pPr>
              <w:pStyle w:val="ab"/>
              <w:spacing w:beforeLines="50" w:before="120" w:after="120"/>
            </w:pPr>
            <w:r>
              <w:rPr>
                <w:rFonts w:hint="eastAsia"/>
              </w:rPr>
              <w:t>实验方案</w:t>
            </w:r>
          </w:p>
        </w:tc>
        <w:tc>
          <w:tcPr>
            <w:tcW w:w="0" w:type="auto"/>
          </w:tcPr>
          <w:p w14:paraId="5EA03FA0" w14:textId="77777777" w:rsidR="00AA32E4" w:rsidRDefault="00343788" w:rsidP="00A63BDC">
            <w:pPr>
              <w:pStyle w:val="ab"/>
              <w:spacing w:beforeLines="50" w:before="120" w:after="120"/>
            </w:pPr>
            <w:r>
              <w:rPr>
                <w:rFonts w:hint="eastAsia"/>
              </w:rPr>
              <w:t>法向</w:t>
            </w:r>
            <w:r>
              <w:rPr>
                <w:rFonts w:hint="eastAsia"/>
              </w:rPr>
              <w:t>[</w:t>
            </w:r>
            <w:r w:rsidR="00AA32E4">
              <w:t>cm</w:t>
            </w:r>
            <w:r>
              <w:t>]</w:t>
            </w:r>
          </w:p>
        </w:tc>
        <w:tc>
          <w:tcPr>
            <w:tcW w:w="0" w:type="auto"/>
          </w:tcPr>
          <w:p w14:paraId="44B5D8FB" w14:textId="77777777" w:rsidR="00AA32E4" w:rsidRDefault="00343788" w:rsidP="00A63BDC">
            <w:pPr>
              <w:pStyle w:val="ab"/>
              <w:spacing w:beforeLines="50" w:before="120" w:after="120"/>
            </w:pPr>
            <w:r>
              <w:rPr>
                <w:rFonts w:hint="eastAsia"/>
              </w:rPr>
              <w:t>切向</w:t>
            </w:r>
            <w:r>
              <w:rPr>
                <w:rFonts w:hint="eastAsia"/>
              </w:rPr>
              <w:t>[</w:t>
            </w:r>
            <w:r w:rsidR="00AA32E4">
              <w:t>cm</w:t>
            </w:r>
            <w:r>
              <w:t>]</w:t>
            </w:r>
          </w:p>
        </w:tc>
        <w:tc>
          <w:tcPr>
            <w:tcW w:w="0" w:type="auto"/>
          </w:tcPr>
          <w:p w14:paraId="0F51F8B1" w14:textId="77777777" w:rsidR="00AA32E4" w:rsidRDefault="00343788" w:rsidP="00A63BDC">
            <w:pPr>
              <w:pStyle w:val="ab"/>
              <w:spacing w:beforeLines="50" w:before="120" w:after="120"/>
            </w:pPr>
            <w:r>
              <w:rPr>
                <w:rFonts w:hint="eastAsia"/>
              </w:rPr>
              <w:t>径向</w:t>
            </w:r>
            <w:r>
              <w:rPr>
                <w:rFonts w:hint="eastAsia"/>
              </w:rPr>
              <w:t>[</w:t>
            </w:r>
            <w:r w:rsidR="00AA32E4">
              <w:t>cm</w:t>
            </w:r>
            <w:r>
              <w:t>]</w:t>
            </w:r>
          </w:p>
        </w:tc>
        <w:tc>
          <w:tcPr>
            <w:tcW w:w="0" w:type="auto"/>
          </w:tcPr>
          <w:p w14:paraId="56BE5A2B" w14:textId="77777777" w:rsidR="00AA32E4" w:rsidRDefault="00AA32E4" w:rsidP="00A63BDC">
            <w:pPr>
              <w:pStyle w:val="ab"/>
              <w:spacing w:beforeLines="50" w:before="120" w:after="120"/>
            </w:pPr>
            <w:r>
              <w:rPr>
                <w:rFonts w:hint="eastAsia"/>
              </w:rPr>
              <w:t>3</w:t>
            </w:r>
            <w:r>
              <w:t>D</w:t>
            </w:r>
            <w:r w:rsidR="00343788">
              <w:t>[</w:t>
            </w:r>
            <w:r>
              <w:rPr>
                <w:rFonts w:hint="eastAsia"/>
              </w:rPr>
              <w:t>cm</w:t>
            </w:r>
            <w:r w:rsidR="00343788">
              <w:t>]</w:t>
            </w:r>
          </w:p>
        </w:tc>
      </w:tr>
      <w:tr w:rsidR="00AA32E4" w14:paraId="4C24F31E" w14:textId="77777777" w:rsidTr="009040C2">
        <w:tc>
          <w:tcPr>
            <w:tcW w:w="0" w:type="auto"/>
          </w:tcPr>
          <w:p w14:paraId="18EA00E0" w14:textId="77777777" w:rsidR="00AA32E4" w:rsidRDefault="00AA32E4" w:rsidP="00A63BDC">
            <w:pPr>
              <w:pStyle w:val="ab"/>
              <w:spacing w:beforeLines="50" w:before="120" w:after="120"/>
            </w:pPr>
            <w:r>
              <w:rPr>
                <w:rFonts w:hint="eastAsia"/>
              </w:rPr>
              <w:t>P</w:t>
            </w:r>
            <w:r>
              <w:t>ost-Process QC</w:t>
            </w:r>
          </w:p>
        </w:tc>
        <w:tc>
          <w:tcPr>
            <w:tcW w:w="0" w:type="auto"/>
          </w:tcPr>
          <w:p w14:paraId="64306332" w14:textId="77777777" w:rsidR="00AA32E4" w:rsidRDefault="00AA32E4" w:rsidP="00A63BDC">
            <w:pPr>
              <w:pStyle w:val="ab"/>
              <w:spacing w:beforeLines="50" w:before="120" w:after="120"/>
            </w:pPr>
            <w:r>
              <w:rPr>
                <w:rFonts w:hint="eastAsia"/>
              </w:rPr>
              <w:t>6</w:t>
            </w:r>
            <w:r>
              <w:t>.4</w:t>
            </w:r>
          </w:p>
        </w:tc>
        <w:tc>
          <w:tcPr>
            <w:tcW w:w="0" w:type="auto"/>
          </w:tcPr>
          <w:p w14:paraId="2F5A5C7E" w14:textId="77777777" w:rsidR="00AA32E4" w:rsidRDefault="00AA32E4" w:rsidP="00A63BDC">
            <w:pPr>
              <w:pStyle w:val="ab"/>
              <w:spacing w:beforeLines="50" w:before="120" w:after="120"/>
            </w:pPr>
            <w:r>
              <w:rPr>
                <w:rFonts w:hint="eastAsia"/>
              </w:rPr>
              <w:t>4</w:t>
            </w:r>
            <w:r>
              <w:t>.7</w:t>
            </w:r>
          </w:p>
        </w:tc>
        <w:tc>
          <w:tcPr>
            <w:tcW w:w="0" w:type="auto"/>
          </w:tcPr>
          <w:p w14:paraId="389B13C2" w14:textId="77777777" w:rsidR="00AA32E4" w:rsidRDefault="00AA32E4" w:rsidP="00A63BDC">
            <w:pPr>
              <w:pStyle w:val="ab"/>
              <w:spacing w:beforeLines="50" w:before="120" w:after="120"/>
            </w:pPr>
            <w:r>
              <w:rPr>
                <w:rFonts w:hint="eastAsia"/>
              </w:rPr>
              <w:t>2</w:t>
            </w:r>
            <w:r>
              <w:t>.1</w:t>
            </w:r>
          </w:p>
        </w:tc>
        <w:tc>
          <w:tcPr>
            <w:tcW w:w="0" w:type="auto"/>
          </w:tcPr>
          <w:p w14:paraId="3051C5FB" w14:textId="77777777" w:rsidR="00AA32E4" w:rsidRDefault="00AA32E4" w:rsidP="00A63BDC">
            <w:pPr>
              <w:pStyle w:val="ab"/>
              <w:spacing w:beforeLines="50" w:before="120" w:after="120"/>
            </w:pPr>
            <w:r>
              <w:t>8.6</w:t>
            </w:r>
          </w:p>
        </w:tc>
      </w:tr>
      <w:tr w:rsidR="00AA32E4" w14:paraId="017645BE" w14:textId="77777777" w:rsidTr="009040C2">
        <w:tc>
          <w:tcPr>
            <w:tcW w:w="0" w:type="auto"/>
          </w:tcPr>
          <w:p w14:paraId="408FA3EF" w14:textId="77777777" w:rsidR="00AA32E4" w:rsidRDefault="00AA32E4" w:rsidP="00A63BDC">
            <w:pPr>
              <w:pStyle w:val="ab"/>
              <w:spacing w:beforeLines="50" w:before="120" w:after="120"/>
            </w:pPr>
            <w:r>
              <w:rPr>
                <w:rFonts w:hint="eastAsia"/>
              </w:rPr>
              <w:t>R</w:t>
            </w:r>
            <w:r>
              <w:t>eal-Time QC</w:t>
            </w:r>
          </w:p>
        </w:tc>
        <w:tc>
          <w:tcPr>
            <w:tcW w:w="0" w:type="auto"/>
          </w:tcPr>
          <w:p w14:paraId="6190E017" w14:textId="77777777" w:rsidR="00AA32E4" w:rsidRDefault="00AA32E4" w:rsidP="00A63BDC">
            <w:pPr>
              <w:pStyle w:val="ab"/>
              <w:spacing w:beforeLines="50" w:before="120" w:after="120"/>
            </w:pPr>
            <w:r>
              <w:rPr>
                <w:rFonts w:hint="eastAsia"/>
              </w:rPr>
              <w:t>6</w:t>
            </w:r>
            <w:r>
              <w:t>.9</w:t>
            </w:r>
          </w:p>
        </w:tc>
        <w:tc>
          <w:tcPr>
            <w:tcW w:w="0" w:type="auto"/>
          </w:tcPr>
          <w:p w14:paraId="0DF1AB26" w14:textId="77777777" w:rsidR="00AA32E4" w:rsidRDefault="00AA32E4" w:rsidP="00A63BDC">
            <w:pPr>
              <w:pStyle w:val="ab"/>
              <w:spacing w:beforeLines="50" w:before="120" w:after="120"/>
            </w:pPr>
            <w:r>
              <w:rPr>
                <w:rFonts w:hint="eastAsia"/>
              </w:rPr>
              <w:t>4</w:t>
            </w:r>
            <w:r>
              <w:t>.9</w:t>
            </w:r>
          </w:p>
        </w:tc>
        <w:tc>
          <w:tcPr>
            <w:tcW w:w="0" w:type="auto"/>
          </w:tcPr>
          <w:p w14:paraId="0B3F8DA6" w14:textId="77777777" w:rsidR="00AA32E4" w:rsidRDefault="00AA32E4" w:rsidP="00A63BDC">
            <w:pPr>
              <w:pStyle w:val="ab"/>
              <w:spacing w:beforeLines="50" w:before="120" w:after="120"/>
            </w:pPr>
            <w:r>
              <w:rPr>
                <w:rFonts w:hint="eastAsia"/>
              </w:rPr>
              <w:t>2</w:t>
            </w:r>
            <w:r>
              <w:t>.3</w:t>
            </w:r>
          </w:p>
        </w:tc>
        <w:tc>
          <w:tcPr>
            <w:tcW w:w="0" w:type="auto"/>
          </w:tcPr>
          <w:p w14:paraId="2029DFAA" w14:textId="77777777" w:rsidR="00AA32E4" w:rsidRDefault="00AA32E4" w:rsidP="00A63BDC">
            <w:pPr>
              <w:pStyle w:val="ab"/>
              <w:spacing w:beforeLines="50" w:before="120" w:after="120"/>
            </w:pPr>
            <w:r>
              <w:rPr>
                <w:rFonts w:hint="eastAsia"/>
              </w:rPr>
              <w:t>9</w:t>
            </w:r>
            <w:r>
              <w:t>.1</w:t>
            </w:r>
          </w:p>
        </w:tc>
      </w:tr>
    </w:tbl>
    <w:p w14:paraId="315E3A5A" w14:textId="77777777" w:rsidR="00AA32E4" w:rsidRDefault="00AA32E4" w:rsidP="00AA32E4">
      <w:pPr>
        <w:pStyle w:val="ab"/>
        <w:spacing w:before="120" w:after="120"/>
      </w:pPr>
    </w:p>
    <w:p w14:paraId="06F16E9C" w14:textId="77777777" w:rsidR="00AA32E4" w:rsidRDefault="00AA32E4" w:rsidP="002C4232">
      <w:pPr>
        <w:spacing w:before="60" w:after="60"/>
        <w:ind w:firstLine="480"/>
      </w:pPr>
      <w:r>
        <w:rPr>
          <w:rFonts w:hint="eastAsia"/>
        </w:rPr>
        <w:t>这里进一步考虑</w:t>
      </w:r>
      <w:r>
        <w:rPr>
          <w:rFonts w:hint="eastAsia"/>
        </w:rPr>
        <w:t>Post-Process QC</w:t>
      </w:r>
      <w:r>
        <w:rPr>
          <w:rFonts w:hint="eastAsia"/>
        </w:rPr>
        <w:t>和</w:t>
      </w:r>
      <w:r>
        <w:rPr>
          <w:rFonts w:hint="eastAsia"/>
        </w:rPr>
        <w:t>Real-Time QC</w:t>
      </w:r>
      <w:r>
        <w:rPr>
          <w:rFonts w:hint="eastAsia"/>
        </w:rPr>
        <w:t>两者实验结果的差异，尽管两者核心算法原理一致，但具体的处理策略上不一致。由于实时数据处理的不可逆性，导致在进行周跳探测过程中，实时数据质量检测算法只能通过处理当前已有的时间窗口做前向探测，而相对的，事后处理策略则可以通过整个弧段的数据进行更为精细的判断。因此使用实时处理算法更容易造成一些因观测噪声导致的周跳误判，影响模糊度的求解，最终导致轨道精度的降低。从上述分析的原因可知，假定在数据质量相对良好的情况下，两者算法理论上应该具有相同的解算结果。为了验证上述观点，这里给出了所有卫星的轨道比较平均</w:t>
      </w:r>
      <w:r>
        <w:rPr>
          <w:rFonts w:hint="eastAsia"/>
        </w:rPr>
        <w:t>RMS</w:t>
      </w:r>
      <w:r>
        <w:rPr>
          <w:rFonts w:hint="eastAsia"/>
        </w:rPr>
        <w:t>时序图，如</w:t>
      </w:r>
      <w:r>
        <w:fldChar w:fldCharType="begin"/>
      </w:r>
      <w:r>
        <w:instrText xml:space="preserve"> </w:instrText>
      </w:r>
      <w:r>
        <w:rPr>
          <w:rFonts w:hint="eastAsia"/>
        </w:rPr>
        <w:instrText>REF fig_litetb_logtb_compare_series \r \h</w:instrText>
      </w:r>
      <w:r>
        <w:instrText xml:space="preserve"> </w:instrText>
      </w:r>
      <w:r>
        <w:fldChar w:fldCharType="separate"/>
      </w:r>
      <w:r w:rsidR="00897A40">
        <w:rPr>
          <w:rFonts w:hint="eastAsia"/>
        </w:rPr>
        <w:t>图</w:t>
      </w:r>
      <w:r w:rsidR="00897A40">
        <w:rPr>
          <w:rFonts w:hint="eastAsia"/>
        </w:rPr>
        <w:t>3-5</w:t>
      </w:r>
      <w:r>
        <w:fldChar w:fldCharType="end"/>
      </w:r>
      <w:r>
        <w:rPr>
          <w:rFonts w:hint="eastAsia"/>
        </w:rPr>
        <w:t>所示。可以看到，仅在部分天（如</w:t>
      </w:r>
      <w:r>
        <w:rPr>
          <w:rFonts w:hint="eastAsia"/>
        </w:rPr>
        <w:t>132</w:t>
      </w:r>
      <w:r>
        <w:rPr>
          <w:rFonts w:hint="eastAsia"/>
        </w:rPr>
        <w:t>和</w:t>
      </w:r>
      <w:r>
        <w:rPr>
          <w:rFonts w:hint="eastAsia"/>
        </w:rPr>
        <w:t>133</w:t>
      </w:r>
      <w:r>
        <w:rPr>
          <w:rFonts w:hint="eastAsia"/>
        </w:rPr>
        <w:t>）的情况下，两者处理策略存在明显差异，其余绝大部分天下的结果基本相当。说明在观测</w:t>
      </w:r>
      <w:r>
        <w:rPr>
          <w:rFonts w:hint="eastAsia"/>
        </w:rPr>
        <w:lastRenderedPageBreak/>
        <w:t>数据正常情况下，两者处理策略处理结果为一致，在部分天的观测数据包含一些特殊情况噪声下，实时处理策略会由于上述原因造成周跳误判导致精度略微下降。</w:t>
      </w:r>
    </w:p>
    <w:p w14:paraId="772D0277" w14:textId="77777777" w:rsidR="00AA32E4" w:rsidRDefault="00AA32E4" w:rsidP="00AA32E4">
      <w:pPr>
        <w:pStyle w:val="aa"/>
        <w:spacing w:before="120" w:after="120"/>
      </w:pPr>
      <w:r>
        <w:rPr>
          <w:noProof/>
        </w:rPr>
        <w:drawing>
          <wp:inline distT="0" distB="0" distL="0" distR="0" wp14:anchorId="0B1701EF" wp14:editId="0CB1DB29">
            <wp:extent cx="3467735" cy="24587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a:xfrm>
                      <a:off x="0" y="0"/>
                      <a:ext cx="3467735" cy="2458720"/>
                    </a:xfrm>
                    <a:prstGeom prst="rect">
                      <a:avLst/>
                    </a:prstGeom>
                    <a:noFill/>
                    <a:ln>
                      <a:noFill/>
                    </a:ln>
                  </pic:spPr>
                </pic:pic>
              </a:graphicData>
            </a:graphic>
          </wp:inline>
        </w:drawing>
      </w:r>
    </w:p>
    <w:p w14:paraId="14C482BC" w14:textId="77777777" w:rsidR="00AA32E4" w:rsidRDefault="00AA32E4" w:rsidP="00AA32E4">
      <w:pPr>
        <w:pStyle w:val="a"/>
        <w:spacing w:before="120" w:after="120"/>
      </w:pPr>
      <w:bookmarkStart w:id="383" w:name="fig_litetb_logtb_compare_series"/>
      <w:bookmarkEnd w:id="383"/>
      <w:r>
        <w:rPr>
          <w:rFonts w:hint="eastAsia"/>
        </w:rPr>
        <w:t>平均</w:t>
      </w:r>
      <w:r>
        <w:rPr>
          <w:rFonts w:hint="eastAsia"/>
        </w:rPr>
        <w:t>RMS</w:t>
      </w:r>
      <w:r>
        <w:rPr>
          <w:rFonts w:hint="eastAsia"/>
        </w:rPr>
        <w:t>时序图</w:t>
      </w:r>
    </w:p>
    <w:p w14:paraId="51D82CF4" w14:textId="77777777" w:rsidR="00AA32E4" w:rsidRDefault="00AA32E4" w:rsidP="00596A6E">
      <w:pPr>
        <w:pStyle w:val="2"/>
      </w:pPr>
      <w:bookmarkStart w:id="384" w:name="_Toc101082660"/>
      <w:r>
        <w:rPr>
          <w:rFonts w:hint="eastAsia"/>
        </w:rPr>
        <w:t>实时双差模糊度固定算法</w:t>
      </w:r>
      <w:bookmarkEnd w:id="384"/>
    </w:p>
    <w:p w14:paraId="6D41717E" w14:textId="77777777" w:rsidR="00AA32E4" w:rsidRDefault="00AA32E4" w:rsidP="00AA32E4">
      <w:pPr>
        <w:spacing w:before="60" w:after="60"/>
        <w:ind w:firstLine="480"/>
      </w:pPr>
      <w:r>
        <w:rPr>
          <w:rFonts w:hint="eastAsia"/>
        </w:rPr>
        <w:t>在上节曾提到，需要对</w:t>
      </w:r>
      <w:r>
        <w:rPr>
          <w:rFonts w:hint="eastAsia"/>
        </w:rPr>
        <w:t>GNSS</w:t>
      </w:r>
      <w:r>
        <w:rPr>
          <w:rFonts w:hint="eastAsia"/>
        </w:rPr>
        <w:t>载波相位观测值进行精细的质量控制的一个重要原因就是在于其质量好坏很大程度决定了数据处理的最终精度水平。除了对相位数据作质量检测外，另一个充分利用载波相位观测值的方式就是考虑到其固有的整周特性。但在一般的数据处理过程中，由于伪距观测量引入的钟差基准噪声，接收机端和发射端的伪距和相位的硬件延迟偏差等原因，导致模糊度参数通常是以浮点的方式进行求解。为了进一步提升数据处理精度，目前对模糊度固定算法已经有了很多相关内容的研究，这些方法大致可以分为以下三种思路：通过构建双差模糊度进行固定；通过构建星间单差并采用相位偏差小数（</w:t>
      </w:r>
      <w:r w:rsidR="0034750D" w:rsidRPr="0034750D">
        <w:t>Uncalibrated Phase Delay</w:t>
      </w:r>
      <w:r>
        <w:rPr>
          <w:rFonts w:hint="eastAsia"/>
        </w:rPr>
        <w:t>，</w:t>
      </w:r>
      <w:r>
        <w:rPr>
          <w:rFonts w:hint="eastAsia"/>
        </w:rPr>
        <w:t>UPD</w:t>
      </w:r>
      <w:r>
        <w:rPr>
          <w:rFonts w:hint="eastAsia"/>
        </w:rPr>
        <w:t>）</w:t>
      </w:r>
      <w:r w:rsidR="0034750D">
        <w:rPr>
          <w:rFonts w:hint="eastAsia"/>
        </w:rPr>
        <w:t>产品</w:t>
      </w:r>
      <w:r>
        <w:rPr>
          <w:rFonts w:hint="eastAsia"/>
        </w:rPr>
        <w:t>进行改正；通过采用整数钟或者</w:t>
      </w:r>
      <w:r>
        <w:rPr>
          <w:rFonts w:hint="eastAsia"/>
        </w:rPr>
        <w:t>Carrier-Range</w:t>
      </w:r>
      <w:r>
        <w:rPr>
          <w:rFonts w:hint="eastAsia"/>
        </w:rPr>
        <w:t>的方式对非差模糊度直接固定。本质上这三种的模糊度固定算法的原理是等价的，这里采用了固定双差模糊度的方法来实现实时滤波轨道确定中的实时模糊度固定。</w:t>
      </w:r>
    </w:p>
    <w:p w14:paraId="02ABDB59" w14:textId="77777777" w:rsidR="00AA32E4" w:rsidRDefault="00AA32E4" w:rsidP="00AA32E4">
      <w:pPr>
        <w:spacing w:before="60" w:after="60"/>
        <w:ind w:firstLine="480"/>
      </w:pPr>
      <w:r>
        <w:rPr>
          <w:rFonts w:hint="eastAsia"/>
        </w:rPr>
        <w:t>接下来我们首先阐述双差模糊度固定算法的基本原理，然后介绍其在基于</w:t>
      </w:r>
      <w:r>
        <w:rPr>
          <w:rFonts w:hint="eastAsia"/>
        </w:rPr>
        <w:t>SRIF</w:t>
      </w:r>
      <w:r>
        <w:rPr>
          <w:rFonts w:hint="eastAsia"/>
        </w:rPr>
        <w:t>的实时滤波定轨中的应用。最后进行了实验验证和结果分析。</w:t>
      </w:r>
    </w:p>
    <w:p w14:paraId="160AA074" w14:textId="77777777" w:rsidR="00AA32E4" w:rsidRDefault="00AA32E4" w:rsidP="001C5752">
      <w:pPr>
        <w:pStyle w:val="3"/>
      </w:pPr>
      <w:bookmarkStart w:id="385" w:name="实时双差模糊度固定算法"/>
      <w:bookmarkStart w:id="386" w:name="_Toc101082661"/>
      <w:bookmarkEnd w:id="385"/>
      <w:r>
        <w:rPr>
          <w:rFonts w:hint="eastAsia"/>
        </w:rPr>
        <w:t>实时双差模糊度固定算法</w:t>
      </w:r>
      <w:bookmarkEnd w:id="386"/>
    </w:p>
    <w:p w14:paraId="30BA41AF" w14:textId="77777777" w:rsidR="00AA32E4" w:rsidRDefault="00AA32E4" w:rsidP="00AA32E4">
      <w:pPr>
        <w:spacing w:before="60" w:after="60"/>
        <w:ind w:firstLine="480"/>
      </w:pPr>
      <w:r>
        <w:rPr>
          <w:rFonts w:hint="eastAsia"/>
        </w:rPr>
        <w:t>在第二章中，</w:t>
      </w:r>
      <w:r>
        <w:fldChar w:fldCharType="begin"/>
      </w:r>
      <w:r>
        <w:instrText xml:space="preserve"> </w:instrText>
      </w:r>
      <w:r>
        <w:rPr>
          <w:rFonts w:hint="eastAsia"/>
        </w:rPr>
        <w:instrText>GOTOBUTTON ZEqnNum318885  \* MERGEFORMAT</w:instrText>
      </w:r>
      <w:r>
        <w:instrText xml:space="preserve"> </w:instrText>
      </w:r>
      <w:fldSimple w:instr=" REF ZEqnNum318885 \* Charformat \! \* MERGEFORMAT ">
        <w:r w:rsidR="00897A40">
          <w:rPr>
            <w:rFonts w:hint="eastAsia"/>
          </w:rPr>
          <w:instrText>(</w:instrText>
        </w:r>
        <w:r w:rsidR="00897A40">
          <w:rPr>
            <w:rFonts w:hint="eastAsia"/>
          </w:rPr>
          <w:instrText>公式</w:instrText>
        </w:r>
        <w:r w:rsidR="00897A40">
          <w:instrText>2-2)</w:instrText>
        </w:r>
      </w:fldSimple>
      <w:r>
        <w:fldChar w:fldCharType="end"/>
      </w:r>
      <w:r>
        <w:rPr>
          <w:rFonts w:hint="eastAsia"/>
        </w:rPr>
        <w:t>给出了</w:t>
      </w:r>
      <w:r>
        <w:rPr>
          <w:rFonts w:hint="eastAsia"/>
        </w:rPr>
        <w:t>L</w:t>
      </w:r>
      <w:r>
        <w:t>1</w:t>
      </w:r>
      <w:r>
        <w:rPr>
          <w:rFonts w:hint="eastAsia"/>
        </w:rPr>
        <w:t>和</w:t>
      </w:r>
      <w:r>
        <w:rPr>
          <w:rFonts w:hint="eastAsia"/>
        </w:rPr>
        <w:t>L</w:t>
      </w:r>
      <w:r>
        <w:t>2</w:t>
      </w:r>
      <w:r>
        <w:rPr>
          <w:rFonts w:hint="eastAsia"/>
        </w:rPr>
        <w:t>频的</w:t>
      </w:r>
      <w:r>
        <w:rPr>
          <w:rFonts w:hint="eastAsia"/>
        </w:rPr>
        <w:t>IF</w:t>
      </w:r>
      <w:r>
        <w:rPr>
          <w:rFonts w:hint="eastAsia"/>
        </w:rPr>
        <w:t>组合的</w:t>
      </w:r>
      <w:r>
        <w:rPr>
          <w:rFonts w:hint="eastAsia"/>
        </w:rPr>
        <w:t>GNSS</w:t>
      </w:r>
      <w:r>
        <w:rPr>
          <w:rFonts w:hint="eastAsia"/>
        </w:rPr>
        <w:t>观测方程。这里对</w:t>
      </w:r>
      <w:r w:rsidR="003D1328">
        <w:rPr>
          <w:noProof/>
          <w:position w:val="-14"/>
        </w:rPr>
        <w:object w:dxaOrig="527" w:dyaOrig="398" w14:anchorId="1A76F140">
          <v:shape id="_x0000_i1211" type="#_x0000_t75" alt="" style="width:26.05pt;height:20.5pt;mso-width-percent:0;mso-height-percent:0;mso-width-percent:0;mso-height-percent:0" o:ole="">
            <v:imagedata r:id="rId396" o:title=""/>
          </v:shape>
          <o:OLEObject Type="Embed" ProgID="Equation.DSMT4" ShapeID="_x0000_i1211" DrawAspect="Content" ObjectID="_1712057526" r:id="rId397"/>
        </w:object>
      </w:r>
      <w:r>
        <w:rPr>
          <w:rFonts w:hint="eastAsia"/>
        </w:rPr>
        <w:t>直接进行解算会导致模糊度参数包含了硬件延迟的小数部分，从而使得求解的结果为实数而非整数，如下式所示：</w:t>
      </w:r>
    </w:p>
    <w:p w14:paraId="7476A240" w14:textId="77777777" w:rsidR="00AA32E4" w:rsidRDefault="00AA32E4" w:rsidP="00AA32E4">
      <w:pPr>
        <w:pStyle w:val="af1"/>
      </w:pPr>
      <w:r>
        <w:lastRenderedPageBreak/>
        <w:tab/>
      </w:r>
      <w:r w:rsidR="003D1328">
        <w:rPr>
          <w:noProof/>
          <w:position w:val="-50"/>
        </w:rPr>
        <w:object w:dxaOrig="3987" w:dyaOrig="1118" w14:anchorId="69ACF9C1">
          <v:shape id="_x0000_i1212" type="#_x0000_t75" alt="" style="width:199.85pt;height:57.1pt;mso-width-percent:0;mso-height-percent:0;mso-width-percent:0;mso-height-percent:0" o:ole="">
            <v:imagedata r:id="rId398" o:title=""/>
          </v:shape>
          <o:OLEObject Type="Embed" ProgID="Equation.DSMT4" ShapeID="_x0000_i1212" DrawAspect="Content" ObjectID="_1712057527" r:id="rId399"/>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r w:rsidR="00F97E2B">
        <w:fldChar w:fldCharType="begin"/>
      </w:r>
      <w:r w:rsidR="00F97E2B">
        <w:instrText xml:space="preserve"> SEQ MTChap \c \* Arabic \* MERGEFORMAT </w:instrText>
      </w:r>
      <w:r w:rsidR="00F97E2B">
        <w:fldChar w:fldCharType="separate"/>
      </w:r>
      <w:r w:rsidR="00897A40">
        <w:rPr>
          <w:noProof/>
        </w:rPr>
        <w:instrText>3</w:instrText>
      </w:r>
      <w:r w:rsidR="00F97E2B">
        <w:rPr>
          <w:noProof/>
        </w:rPr>
        <w:fldChar w:fldCharType="end"/>
      </w:r>
      <w:r w:rsidR="003746BA">
        <w:instrText>-</w:instrText>
      </w:r>
      <w:r w:rsidR="00F97E2B">
        <w:fldChar w:fldCharType="begin"/>
      </w:r>
      <w:r w:rsidR="00F97E2B">
        <w:instrText xml:space="preserve"> SEQ MTEqn \c \* Arabic \* MERGEFORMAT </w:instrText>
      </w:r>
      <w:r w:rsidR="00F97E2B">
        <w:fldChar w:fldCharType="separate"/>
      </w:r>
      <w:r w:rsidR="00897A40">
        <w:rPr>
          <w:noProof/>
        </w:rPr>
        <w:instrText>24</w:instrText>
      </w:r>
      <w:r w:rsidR="00F97E2B">
        <w:rPr>
          <w:noProof/>
        </w:rPr>
        <w:fldChar w:fldCharType="end"/>
      </w:r>
      <w:r w:rsidR="003746BA">
        <w:instrText>)</w:instrText>
      </w:r>
      <w:r w:rsidR="003746BA">
        <w:fldChar w:fldCharType="end"/>
      </w:r>
    </w:p>
    <w:p w14:paraId="063B5CA0" w14:textId="77777777" w:rsidR="00AA32E4" w:rsidRDefault="00AA32E4" w:rsidP="00AA32E4">
      <w:pPr>
        <w:spacing w:before="60" w:after="60"/>
        <w:ind w:firstLine="480"/>
      </w:pPr>
      <w:r>
        <w:rPr>
          <w:rFonts w:hint="eastAsia"/>
        </w:rPr>
        <w:t>式中，</w:t>
      </w:r>
      <w:r w:rsidR="003D1328">
        <w:rPr>
          <w:noProof/>
          <w:position w:val="-14"/>
        </w:rPr>
        <w:object w:dxaOrig="527" w:dyaOrig="398" w14:anchorId="6AA83A22">
          <v:shape id="_x0000_i1213" type="#_x0000_t75" alt="" style="width:26.05pt;height:20.5pt;mso-width-percent:0;mso-height-percent:0;mso-width-percent:0;mso-height-percent:0" o:ole="">
            <v:imagedata r:id="rId400" o:title=""/>
          </v:shape>
          <o:OLEObject Type="Embed" ProgID="Equation.DSMT4" ShapeID="_x0000_i1213" DrawAspect="Content" ObjectID="_1712057528" r:id="rId401"/>
        </w:object>
      </w:r>
      <w:r>
        <w:rPr>
          <w:rFonts w:hint="eastAsia"/>
        </w:rPr>
        <w:t>表示</w:t>
      </w:r>
      <w:r>
        <w:rPr>
          <w:rFonts w:hint="eastAsia"/>
        </w:rPr>
        <w:t>IF</w:t>
      </w:r>
      <w:r>
        <w:rPr>
          <w:rFonts w:hint="eastAsia"/>
        </w:rPr>
        <w:t>组合</w:t>
      </w:r>
      <w:r w:rsidR="008064BE">
        <w:rPr>
          <w:rFonts w:hint="eastAsia"/>
        </w:rPr>
        <w:t>的整周</w:t>
      </w:r>
      <w:r>
        <w:rPr>
          <w:rFonts w:hint="eastAsia"/>
        </w:rPr>
        <w:t>模糊度，</w:t>
      </w:r>
      <w:r w:rsidR="003D1328">
        <w:rPr>
          <w:noProof/>
          <w:position w:val="-12"/>
        </w:rPr>
        <w:object w:dxaOrig="236" w:dyaOrig="365" w14:anchorId="669C3085">
          <v:shape id="_x0000_i1214" type="#_x0000_t75" alt="" style="width:11.8pt;height:18pt;mso-width-percent:0;mso-height-percent:0;mso-width-percent:0;mso-height-percent:0" o:ole="">
            <v:imagedata r:id="rId402" o:title=""/>
          </v:shape>
          <o:OLEObject Type="Embed" ProgID="Equation.DSMT4" ShapeID="_x0000_i1214" DrawAspect="Content" ObjectID="_1712057529" r:id="rId403"/>
        </w:object>
      </w:r>
      <w:r>
        <w:rPr>
          <w:rFonts w:hint="eastAsia"/>
        </w:rPr>
        <w:t>和</w:t>
      </w:r>
      <w:r w:rsidR="003D1328">
        <w:rPr>
          <w:noProof/>
          <w:position w:val="-10"/>
        </w:rPr>
        <w:object w:dxaOrig="279" w:dyaOrig="365" w14:anchorId="501B5DDB">
          <v:shape id="_x0000_i1215" type="#_x0000_t75" alt="" style="width:14.3pt;height:18pt;mso-width-percent:0;mso-height-percent:0;mso-width-percent:0;mso-height-percent:0" o:ole="">
            <v:imagedata r:id="rId404" o:title=""/>
          </v:shape>
          <o:OLEObject Type="Embed" ProgID="Equation.DSMT4" ShapeID="_x0000_i1215" DrawAspect="Content" ObjectID="_1712057530" r:id="rId405"/>
        </w:object>
      </w:r>
      <w:r>
        <w:rPr>
          <w:rFonts w:hint="eastAsia"/>
        </w:rPr>
        <w:t>分别表示</w:t>
      </w:r>
      <w:r>
        <w:rPr>
          <w:rFonts w:hint="eastAsia"/>
        </w:rPr>
        <w:t>IF</w:t>
      </w:r>
      <w:r>
        <w:rPr>
          <w:rFonts w:hint="eastAsia"/>
        </w:rPr>
        <w:t>组合中接收机端和卫星端的</w:t>
      </w:r>
      <w:r>
        <w:rPr>
          <w:rFonts w:hint="eastAsia"/>
        </w:rPr>
        <w:t>UPD</w:t>
      </w:r>
      <w:r>
        <w:rPr>
          <w:rFonts w:hint="eastAsia"/>
        </w:rPr>
        <w:t>，其分别由各自的伪距端和相位端的硬件延迟的小数部分构成。考虑到</w:t>
      </w:r>
      <w:r>
        <w:rPr>
          <w:rFonts w:hint="eastAsia"/>
        </w:rPr>
        <w:t>UPD</w:t>
      </w:r>
      <w:r>
        <w:rPr>
          <w:rFonts w:hint="eastAsia"/>
        </w:rPr>
        <w:t>在同个测站或卫星上是一致的，且其随时间变化较为稳定（</w:t>
      </w:r>
      <w:r>
        <w:rPr>
          <w:rFonts w:hint="eastAsia"/>
        </w:rPr>
        <w:t>Blewitt,</w:t>
      </w:r>
      <w:r>
        <w:t>1989</w:t>
      </w:r>
      <w:r>
        <w:rPr>
          <w:rFonts w:hint="eastAsia"/>
        </w:rPr>
        <w:t>），因此这里通过构建双差模糊度，可以将接收机端和卫星端的</w:t>
      </w:r>
      <w:r>
        <w:rPr>
          <w:rFonts w:hint="eastAsia"/>
        </w:rPr>
        <w:t>UPD</w:t>
      </w:r>
      <w:r>
        <w:rPr>
          <w:rFonts w:hint="eastAsia"/>
        </w:rPr>
        <w:t>消除，进而获得其整周部分，具体的表达式如下所示：</w:t>
      </w:r>
    </w:p>
    <w:p w14:paraId="2E5D24D7" w14:textId="77777777" w:rsidR="00AA32E4" w:rsidRDefault="00AA32E4" w:rsidP="00AA32E4">
      <w:pPr>
        <w:pStyle w:val="af1"/>
      </w:pPr>
      <w:r>
        <w:tab/>
      </w:r>
      <w:r w:rsidR="003D1328">
        <w:rPr>
          <w:noProof/>
          <w:position w:val="-14"/>
        </w:rPr>
        <w:object w:dxaOrig="3783" w:dyaOrig="398" w14:anchorId="32E6FDCF">
          <v:shape id="_x0000_i1216" type="#_x0000_t75" alt="" style="width:189.95pt;height:20.5pt;mso-width-percent:0;mso-height-percent:0;mso-width-percent:0;mso-height-percent:0" o:ole="">
            <v:imagedata r:id="rId406" o:title=""/>
          </v:shape>
          <o:OLEObject Type="Embed" ProgID="Equation.DSMT4" ShapeID="_x0000_i1216" DrawAspect="Content" ObjectID="_1712057531" r:id="rId407"/>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387" w:name="ZEqnNum267726"/>
      <w:r w:rsidR="003746BA">
        <w:rPr>
          <w:rFonts w:hint="eastAsia"/>
        </w:rPr>
        <w:instrText>(</w:instrText>
      </w:r>
      <w:r w:rsidR="003746BA">
        <w:rPr>
          <w:rFonts w:hint="eastAsia"/>
        </w:rPr>
        <w:instrText>公式</w:instrText>
      </w:r>
      <w:r w:rsidR="00F97E2B">
        <w:fldChar w:fldCharType="begin"/>
      </w:r>
      <w:r w:rsidR="00F97E2B">
        <w:instrText xml:space="preserve"> SEQ MTChap \c \* Arabic \* MERGEFORMAT </w:instrText>
      </w:r>
      <w:r w:rsidR="00F97E2B">
        <w:fldChar w:fldCharType="separate"/>
      </w:r>
      <w:r w:rsidR="00897A40">
        <w:rPr>
          <w:noProof/>
        </w:rPr>
        <w:instrText>3</w:instrText>
      </w:r>
      <w:r w:rsidR="00F97E2B">
        <w:rPr>
          <w:noProof/>
        </w:rPr>
        <w:fldChar w:fldCharType="end"/>
      </w:r>
      <w:r w:rsidR="003746BA">
        <w:instrText>-</w:instrText>
      </w:r>
      <w:r w:rsidR="00F97E2B">
        <w:fldChar w:fldCharType="begin"/>
      </w:r>
      <w:r w:rsidR="00F97E2B">
        <w:instrText xml:space="preserve"> SEQ MTEqn \c \* Arabic \* MERGEFORMAT </w:instrText>
      </w:r>
      <w:r w:rsidR="00F97E2B">
        <w:fldChar w:fldCharType="separate"/>
      </w:r>
      <w:r w:rsidR="00897A40">
        <w:rPr>
          <w:noProof/>
        </w:rPr>
        <w:instrText>25</w:instrText>
      </w:r>
      <w:r w:rsidR="00F97E2B">
        <w:rPr>
          <w:noProof/>
        </w:rPr>
        <w:fldChar w:fldCharType="end"/>
      </w:r>
      <w:r w:rsidR="003746BA">
        <w:instrText>)</w:instrText>
      </w:r>
      <w:bookmarkEnd w:id="387"/>
      <w:r w:rsidR="003746BA">
        <w:fldChar w:fldCharType="end"/>
      </w:r>
    </w:p>
    <w:p w14:paraId="465B2738" w14:textId="77777777" w:rsidR="00AA32E4" w:rsidRDefault="00AA32E4" w:rsidP="00AA32E4">
      <w:pPr>
        <w:spacing w:before="60" w:after="60"/>
        <w:ind w:firstLine="480"/>
      </w:pPr>
      <w:r>
        <w:rPr>
          <w:rFonts w:hint="eastAsia"/>
        </w:rPr>
        <w:t>式中，</w:t>
      </w:r>
      <w:r w:rsidR="003D1328">
        <w:rPr>
          <w:noProof/>
          <w:position w:val="-14"/>
        </w:rPr>
        <w:object w:dxaOrig="699" w:dyaOrig="398" w14:anchorId="3CD7C8A0">
          <v:shape id="_x0000_i1217" type="#_x0000_t75" alt="" style="width:34.75pt;height:20.5pt;mso-width-percent:0;mso-height-percent:0;mso-width-percent:0;mso-height-percent:0" o:ole="">
            <v:imagedata r:id="rId408" o:title=""/>
          </v:shape>
          <o:OLEObject Type="Embed" ProgID="Equation.DSMT4" ShapeID="_x0000_i1217" DrawAspect="Content" ObjectID="_1712057532" r:id="rId409"/>
        </w:object>
      </w:r>
      <w:r>
        <w:rPr>
          <w:rFonts w:hint="eastAsia"/>
        </w:rPr>
        <w:t>表示了测站对</w:t>
      </w:r>
      <w:r w:rsidR="003D1328">
        <w:rPr>
          <w:noProof/>
          <w:position w:val="-12"/>
        </w:rPr>
        <w:object w:dxaOrig="441" w:dyaOrig="365" w14:anchorId="0F2D0EAE">
          <v:shape id="_x0000_i1218" type="#_x0000_t75" alt="" style="width:21.7pt;height:18pt;mso-width-percent:0;mso-height-percent:0;mso-width-percent:0;mso-height-percent:0" o:ole="">
            <v:imagedata r:id="rId410" o:title=""/>
          </v:shape>
          <o:OLEObject Type="Embed" ProgID="Equation.DSMT4" ShapeID="_x0000_i1218" DrawAspect="Content" ObjectID="_1712057533" r:id="rId411"/>
        </w:object>
      </w:r>
      <w:r>
        <w:rPr>
          <w:rFonts w:hint="eastAsia"/>
        </w:rPr>
        <w:t>和卫星对</w:t>
      </w:r>
      <w:r w:rsidR="003D1328">
        <w:rPr>
          <w:noProof/>
          <w:position w:val="-12"/>
        </w:rPr>
        <w:object w:dxaOrig="505" w:dyaOrig="365" w14:anchorId="30970A52">
          <v:shape id="_x0000_i1219" type="#_x0000_t75" alt="" style="width:26.05pt;height:18pt;mso-width-percent:0;mso-height-percent:0;mso-width-percent:0;mso-height-percent:0" o:ole="">
            <v:imagedata r:id="rId412" o:title=""/>
          </v:shape>
          <o:OLEObject Type="Embed" ProgID="Equation.DSMT4" ShapeID="_x0000_i1219" DrawAspect="Content" ObjectID="_1712057534" r:id="rId413"/>
        </w:object>
      </w:r>
      <w:r>
        <w:rPr>
          <w:rFonts w:hint="eastAsia"/>
        </w:rPr>
        <w:t>构建成的双差模糊度。由于小数部分已经被消除，这里双差模糊度应具有整周特性。但考虑到无电离层组合为</w:t>
      </w:r>
      <w:r>
        <w:rPr>
          <w:rFonts w:hint="eastAsia"/>
        </w:rPr>
        <w:t>IF</w:t>
      </w:r>
      <w:r>
        <w:rPr>
          <w:rFonts w:hint="eastAsia"/>
        </w:rPr>
        <w:t>模糊度引入了更大的观测噪声，与此同时</w:t>
      </w:r>
      <w:r>
        <w:rPr>
          <w:rFonts w:hint="eastAsia"/>
        </w:rPr>
        <w:t>IF</w:t>
      </w:r>
      <w:r>
        <w:rPr>
          <w:rFonts w:hint="eastAsia"/>
        </w:rPr>
        <w:t>模糊度本身具有的波长相对</w:t>
      </w:r>
      <w:r>
        <w:rPr>
          <w:rFonts w:hint="eastAsia"/>
        </w:rPr>
        <w:t>IF</w:t>
      </w:r>
      <w:r>
        <w:rPr>
          <w:rFonts w:hint="eastAsia"/>
        </w:rPr>
        <w:t>组合观测值的观测噪声较为接近，使得难以对上述构建的双差模糊度进行直接固定。因此这里常用做法是对</w:t>
      </w:r>
      <w:r>
        <w:rPr>
          <w:rFonts w:hint="eastAsia"/>
        </w:rPr>
        <w:t>IF</w:t>
      </w:r>
      <w:r>
        <w:rPr>
          <w:rFonts w:hint="eastAsia"/>
        </w:rPr>
        <w:t>组合模糊度重新表达为宽巷（</w:t>
      </w:r>
      <w:r>
        <w:rPr>
          <w:rFonts w:hint="eastAsia"/>
        </w:rPr>
        <w:t>Wide-lane,WL</w:t>
      </w:r>
      <w:r>
        <w:rPr>
          <w:rFonts w:hint="eastAsia"/>
        </w:rPr>
        <w:t>）模糊度和窄巷（</w:t>
      </w:r>
      <w:r>
        <w:t>Narrow-Lane,NL</w:t>
      </w:r>
      <w:r>
        <w:rPr>
          <w:rFonts w:hint="eastAsia"/>
        </w:rPr>
        <w:t>）模糊度的组合：</w:t>
      </w:r>
    </w:p>
    <w:p w14:paraId="31FC6463" w14:textId="77777777" w:rsidR="00AA32E4" w:rsidRDefault="00AA32E4" w:rsidP="00AA32E4">
      <w:pPr>
        <w:pStyle w:val="af1"/>
      </w:pPr>
      <w:r>
        <w:tab/>
      </w:r>
      <w:r w:rsidR="003D1328">
        <w:rPr>
          <w:noProof/>
          <w:position w:val="-100"/>
        </w:rPr>
        <w:object w:dxaOrig="4589" w:dyaOrig="2117" w14:anchorId="597308EB">
          <v:shape id="_x0000_i1220" type="#_x0000_t75" alt="" style="width:229.05pt;height:106.15pt;mso-width-percent:0;mso-height-percent:0;mso-width-percent:0;mso-height-percent:0" o:ole="">
            <v:imagedata r:id="rId414" o:title=""/>
          </v:shape>
          <o:OLEObject Type="Embed" ProgID="Equation.DSMT4" ShapeID="_x0000_i1220" DrawAspect="Content" ObjectID="_1712057535" r:id="rId415"/>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r w:rsidR="00F97E2B">
        <w:fldChar w:fldCharType="begin"/>
      </w:r>
      <w:r w:rsidR="00F97E2B">
        <w:instrText xml:space="preserve"> SEQ MTChap \c \* Arabic \* MERGEFORMA</w:instrText>
      </w:r>
      <w:r w:rsidR="00F97E2B">
        <w:instrText xml:space="preserve">T </w:instrText>
      </w:r>
      <w:r w:rsidR="00F97E2B">
        <w:fldChar w:fldCharType="separate"/>
      </w:r>
      <w:r w:rsidR="00897A40">
        <w:rPr>
          <w:noProof/>
        </w:rPr>
        <w:instrText>3</w:instrText>
      </w:r>
      <w:r w:rsidR="00F97E2B">
        <w:rPr>
          <w:noProof/>
        </w:rPr>
        <w:fldChar w:fldCharType="end"/>
      </w:r>
      <w:r w:rsidR="003746BA">
        <w:instrText>-</w:instrText>
      </w:r>
      <w:r w:rsidR="00F97E2B">
        <w:fldChar w:fldCharType="begin"/>
      </w:r>
      <w:r w:rsidR="00F97E2B">
        <w:instrText xml:space="preserve"> SEQ MTEqn \c \* Arabic \* MERGEFORMAT </w:instrText>
      </w:r>
      <w:r w:rsidR="00F97E2B">
        <w:fldChar w:fldCharType="separate"/>
      </w:r>
      <w:r w:rsidR="00897A40">
        <w:rPr>
          <w:noProof/>
        </w:rPr>
        <w:instrText>26</w:instrText>
      </w:r>
      <w:r w:rsidR="00F97E2B">
        <w:rPr>
          <w:noProof/>
        </w:rPr>
        <w:fldChar w:fldCharType="end"/>
      </w:r>
      <w:r w:rsidR="003746BA">
        <w:instrText>)</w:instrText>
      </w:r>
      <w:r w:rsidR="003746BA">
        <w:fldChar w:fldCharType="end"/>
      </w:r>
    </w:p>
    <w:p w14:paraId="3AA40A06" w14:textId="77777777" w:rsidR="00AA32E4" w:rsidRDefault="00AA32E4" w:rsidP="00AA32E4">
      <w:pPr>
        <w:spacing w:before="60" w:after="60"/>
        <w:ind w:firstLine="480"/>
      </w:pPr>
      <w:r>
        <w:rPr>
          <w:rFonts w:hint="eastAsia"/>
        </w:rPr>
        <w:t>式中，</w:t>
      </w:r>
      <w:r w:rsidR="003D1328">
        <w:rPr>
          <w:noProof/>
          <w:position w:val="-14"/>
        </w:rPr>
        <w:object w:dxaOrig="527" w:dyaOrig="398" w14:anchorId="37E9D951">
          <v:shape id="_x0000_i1221" type="#_x0000_t75" alt="" style="width:26.05pt;height:20.5pt;mso-width-percent:0;mso-height-percent:0;mso-width-percent:0;mso-height-percent:0" o:ole="">
            <v:imagedata r:id="rId416" o:title=""/>
          </v:shape>
          <o:OLEObject Type="Embed" ProgID="Equation.DSMT4" ShapeID="_x0000_i1221" DrawAspect="Content" ObjectID="_1712057536" r:id="rId417"/>
        </w:object>
      </w:r>
      <w:r>
        <w:rPr>
          <w:rFonts w:hint="eastAsia"/>
        </w:rPr>
        <w:t>表示</w:t>
      </w:r>
      <w:r>
        <w:rPr>
          <w:rFonts w:hint="eastAsia"/>
        </w:rPr>
        <w:t>WL</w:t>
      </w:r>
      <w:r>
        <w:rPr>
          <w:rFonts w:hint="eastAsia"/>
        </w:rPr>
        <w:t>模糊度，</w:t>
      </w:r>
      <w:r w:rsidR="003D1328">
        <w:rPr>
          <w:noProof/>
          <w:position w:val="-14"/>
        </w:rPr>
        <w:object w:dxaOrig="473" w:dyaOrig="398" w14:anchorId="3F5035ED">
          <v:shape id="_x0000_i1222" type="#_x0000_t75" alt="" style="width:24.2pt;height:20.5pt;mso-width-percent:0;mso-height-percent:0;mso-width-percent:0;mso-height-percent:0" o:ole="">
            <v:imagedata r:id="rId418" o:title=""/>
          </v:shape>
          <o:OLEObject Type="Embed" ProgID="Equation.DSMT4" ShapeID="_x0000_i1222" DrawAspect="Content" ObjectID="_1712057537" r:id="rId419"/>
        </w:object>
      </w:r>
      <w:r>
        <w:rPr>
          <w:rFonts w:hint="eastAsia"/>
        </w:rPr>
        <w:t>表示</w:t>
      </w:r>
      <w:r>
        <w:rPr>
          <w:rFonts w:hint="eastAsia"/>
        </w:rPr>
        <w:t>NL</w:t>
      </w:r>
      <w:r>
        <w:rPr>
          <w:rFonts w:hint="eastAsia"/>
        </w:rPr>
        <w:t>模糊度。</w:t>
      </w:r>
      <w:r>
        <w:rPr>
          <w:rFonts w:hint="eastAsia"/>
        </w:rPr>
        <w:t>WL</w:t>
      </w:r>
      <w:r>
        <w:rPr>
          <w:rFonts w:hint="eastAsia"/>
        </w:rPr>
        <w:t>模糊度由于其为</w:t>
      </w:r>
      <w:r w:rsidR="003D1328">
        <w:rPr>
          <w:noProof/>
          <w:position w:val="-12"/>
        </w:rPr>
        <w:object w:dxaOrig="236" w:dyaOrig="365" w14:anchorId="638CA899">
          <v:shape id="_x0000_i1223" type="#_x0000_t75" alt="" style="width:11.8pt;height:18pt;mso-width-percent:0;mso-height-percent:0;mso-width-percent:0;mso-height-percent:0" o:ole="">
            <v:imagedata r:id="rId420" o:title=""/>
          </v:shape>
          <o:OLEObject Type="Embed" ProgID="Equation.DSMT4" ShapeID="_x0000_i1223" DrawAspect="Content" ObjectID="_1712057538" r:id="rId421"/>
        </w:object>
      </w:r>
      <w:r>
        <w:rPr>
          <w:rFonts w:hint="eastAsia"/>
        </w:rPr>
        <w:t>和</w:t>
      </w:r>
      <w:r w:rsidR="003D1328">
        <w:rPr>
          <w:noProof/>
          <w:position w:val="-12"/>
        </w:rPr>
        <w:object w:dxaOrig="279" w:dyaOrig="365" w14:anchorId="3139AEAE">
          <v:shape id="_x0000_i1224" type="#_x0000_t75" alt="" style="width:14.3pt;height:18pt;mso-width-percent:0;mso-height-percent:0;mso-width-percent:0;mso-height-percent:0" o:ole="">
            <v:imagedata r:id="rId422" o:title=""/>
          </v:shape>
          <o:OLEObject Type="Embed" ProgID="Equation.DSMT4" ShapeID="_x0000_i1224" DrawAspect="Content" ObjectID="_1712057539" r:id="rId423"/>
        </w:object>
      </w:r>
      <w:r>
        <w:rPr>
          <w:rFonts w:hint="eastAsia"/>
        </w:rPr>
        <w:t>上的模糊度差值，其波长约为</w:t>
      </w:r>
      <w:r>
        <w:rPr>
          <w:rFonts w:hint="eastAsia"/>
        </w:rPr>
        <w:t>8</w:t>
      </w:r>
      <w:r>
        <w:t>6</w:t>
      </w:r>
      <w:r>
        <w:rPr>
          <w:rFonts w:hint="eastAsia"/>
        </w:rPr>
        <w:t>cm</w:t>
      </w:r>
      <w:r>
        <w:rPr>
          <w:rFonts w:hint="eastAsia"/>
        </w:rPr>
        <w:t>，相对观测噪声（约为</w:t>
      </w:r>
      <w:r>
        <w:t>1</w:t>
      </w:r>
      <w:r>
        <w:rPr>
          <w:rFonts w:hint="eastAsia"/>
        </w:rPr>
        <w:t>cm</w:t>
      </w:r>
      <w:r>
        <w:rPr>
          <w:rFonts w:hint="eastAsia"/>
        </w:rPr>
        <w:t>）较长，因此容易对</w:t>
      </w:r>
      <w:r>
        <w:rPr>
          <w:rFonts w:hint="eastAsia"/>
        </w:rPr>
        <w:t>WL</w:t>
      </w:r>
      <w:r>
        <w:rPr>
          <w:rFonts w:hint="eastAsia"/>
        </w:rPr>
        <w:t>模糊度进行直接固定。在此之后计算出</w:t>
      </w:r>
      <w:r>
        <w:rPr>
          <w:rFonts w:hint="eastAsia"/>
        </w:rPr>
        <w:t>NL</w:t>
      </w:r>
      <w:r>
        <w:rPr>
          <w:rFonts w:hint="eastAsia"/>
        </w:rPr>
        <w:t>浮点模糊度并进行相应固定，由于此时</w:t>
      </w:r>
      <w:r>
        <w:rPr>
          <w:rFonts w:hint="eastAsia"/>
        </w:rPr>
        <w:t>NL</w:t>
      </w:r>
      <w:r>
        <w:rPr>
          <w:rFonts w:hint="eastAsia"/>
        </w:rPr>
        <w:t>模糊度波长为</w:t>
      </w:r>
      <w:r>
        <w:t>11</w:t>
      </w:r>
      <w:r>
        <w:rPr>
          <w:rFonts w:hint="eastAsia"/>
        </w:rPr>
        <w:t>cm</w:t>
      </w:r>
      <w:r>
        <w:rPr>
          <w:rFonts w:hint="eastAsia"/>
        </w:rPr>
        <w:t>左右，相较于原有的</w:t>
      </w:r>
      <w:r>
        <w:rPr>
          <w:rFonts w:hint="eastAsia"/>
        </w:rPr>
        <w:t>IF</w:t>
      </w:r>
      <w:r>
        <w:rPr>
          <w:rFonts w:hint="eastAsia"/>
        </w:rPr>
        <w:t>组合模糊度，已经更为容易进行固定。</w:t>
      </w:r>
    </w:p>
    <w:p w14:paraId="42215CC6" w14:textId="77777777" w:rsidR="00AA32E4" w:rsidRDefault="00AA32E4" w:rsidP="00AA32E4">
      <w:pPr>
        <w:spacing w:before="60" w:after="60"/>
        <w:ind w:firstLine="480"/>
      </w:pPr>
      <w:r>
        <w:rPr>
          <w:rFonts w:hint="eastAsia"/>
        </w:rPr>
        <w:t>根据</w:t>
      </w:r>
      <w:r>
        <w:rPr>
          <w:rFonts w:hint="eastAsia"/>
        </w:rPr>
        <w:t>MW</w:t>
      </w:r>
      <w:r>
        <w:rPr>
          <w:rFonts w:hint="eastAsia"/>
        </w:rPr>
        <w:t>组合，</w:t>
      </w:r>
      <w:r>
        <w:rPr>
          <w:rFonts w:hint="eastAsia"/>
        </w:rPr>
        <w:t>WL</w:t>
      </w:r>
      <w:r>
        <w:rPr>
          <w:rFonts w:hint="eastAsia"/>
        </w:rPr>
        <w:t>模糊度可以被表示为如下形式：</w:t>
      </w:r>
    </w:p>
    <w:p w14:paraId="14F0F48B" w14:textId="77777777" w:rsidR="00AA32E4" w:rsidRDefault="00AA32E4" w:rsidP="00AA32E4">
      <w:pPr>
        <w:pStyle w:val="af1"/>
      </w:pPr>
      <w:r>
        <w:tab/>
      </w:r>
      <w:r w:rsidR="003D1328">
        <w:rPr>
          <w:noProof/>
          <w:position w:val="-58"/>
        </w:rPr>
        <w:object w:dxaOrig="4223" w:dyaOrig="1612" w14:anchorId="074BE0F7">
          <v:shape id="_x0000_i1225" type="#_x0000_t75" alt="" style="width:211.05pt;height:81.3pt;mso-width-percent:0;mso-height-percent:0;mso-width-percent:0;mso-height-percent:0" o:ole="">
            <v:imagedata r:id="rId424" o:title=""/>
          </v:shape>
          <o:OLEObject Type="Embed" ProgID="Equation.DSMT4" ShapeID="_x0000_i1225" DrawAspect="Content" ObjectID="_1712057540" r:id="rId425"/>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r w:rsidR="00F97E2B">
        <w:fldChar w:fldCharType="begin"/>
      </w:r>
      <w:r w:rsidR="00F97E2B">
        <w:instrText xml:space="preserve"> SEQ MTChap \c \* Arabic \* MERGEFORMAT </w:instrText>
      </w:r>
      <w:r w:rsidR="00F97E2B">
        <w:fldChar w:fldCharType="separate"/>
      </w:r>
      <w:r w:rsidR="00897A40">
        <w:rPr>
          <w:noProof/>
        </w:rPr>
        <w:instrText>3</w:instrText>
      </w:r>
      <w:r w:rsidR="00F97E2B">
        <w:rPr>
          <w:noProof/>
        </w:rPr>
        <w:fldChar w:fldCharType="end"/>
      </w:r>
      <w:r w:rsidR="003746BA">
        <w:instrText>-</w:instrText>
      </w:r>
      <w:r w:rsidR="00F97E2B">
        <w:fldChar w:fldCharType="begin"/>
      </w:r>
      <w:r w:rsidR="00F97E2B">
        <w:instrText xml:space="preserve"> SEQ MTEqn \c \* Arabic \*</w:instrText>
      </w:r>
      <w:r w:rsidR="00F97E2B">
        <w:instrText xml:space="preserve"> MERGEFORMAT </w:instrText>
      </w:r>
      <w:r w:rsidR="00F97E2B">
        <w:fldChar w:fldCharType="separate"/>
      </w:r>
      <w:r w:rsidR="00897A40">
        <w:rPr>
          <w:noProof/>
        </w:rPr>
        <w:instrText>27</w:instrText>
      </w:r>
      <w:r w:rsidR="00F97E2B">
        <w:rPr>
          <w:noProof/>
        </w:rPr>
        <w:fldChar w:fldCharType="end"/>
      </w:r>
      <w:r w:rsidR="003746BA">
        <w:instrText>)</w:instrText>
      </w:r>
      <w:r w:rsidR="003746BA">
        <w:fldChar w:fldCharType="end"/>
      </w:r>
    </w:p>
    <w:p w14:paraId="7AE23F73" w14:textId="77777777" w:rsidR="00AA32E4" w:rsidRDefault="00AA32E4" w:rsidP="00AA32E4">
      <w:pPr>
        <w:spacing w:before="60" w:after="60"/>
        <w:ind w:firstLine="480"/>
      </w:pPr>
      <w:r>
        <w:rPr>
          <w:rFonts w:hint="eastAsia"/>
        </w:rPr>
        <w:t>这里得到的为非差</w:t>
      </w:r>
      <w:r>
        <w:rPr>
          <w:rFonts w:hint="eastAsia"/>
        </w:rPr>
        <w:t>WL</w:t>
      </w:r>
      <w:r>
        <w:rPr>
          <w:rFonts w:hint="eastAsia"/>
        </w:rPr>
        <w:t>模糊度，类似非差</w:t>
      </w:r>
      <w:r>
        <w:rPr>
          <w:rFonts w:hint="eastAsia"/>
        </w:rPr>
        <w:t>IF</w:t>
      </w:r>
      <w:r>
        <w:rPr>
          <w:rFonts w:hint="eastAsia"/>
        </w:rPr>
        <w:t>组合模糊度，其中包含了接收机端和卫星端</w:t>
      </w:r>
      <w:r>
        <w:rPr>
          <w:rFonts w:hint="eastAsia"/>
        </w:rPr>
        <w:t>UPD</w:t>
      </w:r>
      <w:r>
        <w:rPr>
          <w:rFonts w:hint="eastAsia"/>
        </w:rPr>
        <w:t>的影响（即</w:t>
      </w:r>
      <w:r w:rsidR="003D1328">
        <w:rPr>
          <w:noProof/>
          <w:position w:val="-14"/>
        </w:rPr>
        <w:object w:dxaOrig="441" w:dyaOrig="376" w14:anchorId="0FEE3EFC">
          <v:shape id="_x0000_i1226" type="#_x0000_t75" alt="" style="width:21.7pt;height:19.25pt;mso-width-percent:0;mso-height-percent:0;mso-width-percent:0;mso-height-percent:0" o:ole="">
            <v:imagedata r:id="rId426" o:title=""/>
          </v:shape>
          <o:OLEObject Type="Embed" ProgID="Equation.DSMT4" ShapeID="_x0000_i1226" DrawAspect="Content" ObjectID="_1712057541" r:id="rId427"/>
        </w:object>
      </w:r>
      <w:r>
        <w:rPr>
          <w:rFonts w:hint="eastAsia"/>
        </w:rPr>
        <w:t>和</w:t>
      </w:r>
      <w:r w:rsidR="003D1328">
        <w:rPr>
          <w:noProof/>
          <w:position w:val="-12"/>
        </w:rPr>
        <w:object w:dxaOrig="322" w:dyaOrig="376" w14:anchorId="001F69DE">
          <v:shape id="_x0000_i1227" type="#_x0000_t75" alt="" style="width:15.5pt;height:19.25pt;mso-width-percent:0;mso-height-percent:0;mso-width-percent:0;mso-height-percent:0" o:ole="">
            <v:imagedata r:id="rId428" o:title=""/>
          </v:shape>
          <o:OLEObject Type="Embed" ProgID="Equation.DSMT4" ShapeID="_x0000_i1227" DrawAspect="Content" ObjectID="_1712057542" r:id="rId429"/>
        </w:object>
      </w:r>
      <w:r>
        <w:rPr>
          <w:rFonts w:hint="eastAsia"/>
        </w:rPr>
        <w:t>），因此其求解结果为浮点数而非整数。同样地，通过构建双差</w:t>
      </w:r>
      <w:r>
        <w:rPr>
          <w:rFonts w:hint="eastAsia"/>
        </w:rPr>
        <w:t>WL</w:t>
      </w:r>
      <w:r>
        <w:rPr>
          <w:rFonts w:hint="eastAsia"/>
        </w:rPr>
        <w:t>模糊度可以将接收端和卫星端共同的</w:t>
      </w:r>
      <w:r>
        <w:rPr>
          <w:rFonts w:hint="eastAsia"/>
        </w:rPr>
        <w:t>UPD</w:t>
      </w:r>
      <w:r>
        <w:rPr>
          <w:rFonts w:hint="eastAsia"/>
        </w:rPr>
        <w:t>消去，使其变为整数。具体的</w:t>
      </w:r>
      <w:r>
        <w:rPr>
          <w:rFonts w:hint="eastAsia"/>
        </w:rPr>
        <w:lastRenderedPageBreak/>
        <w:t>表达形式如下：</w:t>
      </w:r>
    </w:p>
    <w:p w14:paraId="54A91F81" w14:textId="77777777" w:rsidR="00AA32E4" w:rsidRDefault="00AA32E4" w:rsidP="00AA32E4">
      <w:pPr>
        <w:pStyle w:val="af1"/>
      </w:pPr>
      <w:r>
        <w:tab/>
      </w:r>
      <w:r w:rsidR="003D1328">
        <w:rPr>
          <w:noProof/>
          <w:position w:val="-14"/>
        </w:rPr>
        <w:object w:dxaOrig="3740" w:dyaOrig="398" w14:anchorId="7D9C2ABE">
          <v:shape id="_x0000_i1228" type="#_x0000_t75" alt="" style="width:187.45pt;height:20.5pt;mso-width-percent:0;mso-height-percent:0;mso-width-percent:0;mso-height-percent:0" o:ole="">
            <v:imagedata r:id="rId430" o:title=""/>
          </v:shape>
          <o:OLEObject Type="Embed" ProgID="Equation.DSMT4" ShapeID="_x0000_i1228" DrawAspect="Content" ObjectID="_1712057543" r:id="rId431"/>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r w:rsidR="00F97E2B">
        <w:fldChar w:fldCharType="begin"/>
      </w:r>
      <w:r w:rsidR="00F97E2B">
        <w:instrText xml:space="preserve"> SEQ MTChap \c \* Arabic \* MERGEFORMAT </w:instrText>
      </w:r>
      <w:r w:rsidR="00F97E2B">
        <w:fldChar w:fldCharType="separate"/>
      </w:r>
      <w:r w:rsidR="00897A40">
        <w:rPr>
          <w:noProof/>
        </w:rPr>
        <w:instrText>3</w:instrText>
      </w:r>
      <w:r w:rsidR="00F97E2B">
        <w:rPr>
          <w:noProof/>
        </w:rPr>
        <w:fldChar w:fldCharType="end"/>
      </w:r>
      <w:r w:rsidR="003746BA">
        <w:instrText>-</w:instrText>
      </w:r>
      <w:r w:rsidR="00F97E2B">
        <w:fldChar w:fldCharType="begin"/>
      </w:r>
      <w:r w:rsidR="00F97E2B">
        <w:instrText xml:space="preserve"> SEQ MTEqn \c \* Arabic \* MERGEFORMAT </w:instrText>
      </w:r>
      <w:r w:rsidR="00F97E2B">
        <w:fldChar w:fldCharType="separate"/>
      </w:r>
      <w:r w:rsidR="00897A40">
        <w:rPr>
          <w:noProof/>
        </w:rPr>
        <w:instrText>28</w:instrText>
      </w:r>
      <w:r w:rsidR="00F97E2B">
        <w:rPr>
          <w:noProof/>
        </w:rPr>
        <w:fldChar w:fldCharType="end"/>
      </w:r>
      <w:r w:rsidR="003746BA">
        <w:instrText>)</w:instrText>
      </w:r>
      <w:r w:rsidR="003746BA">
        <w:fldChar w:fldCharType="end"/>
      </w:r>
    </w:p>
    <w:p w14:paraId="772A7419" w14:textId="77777777" w:rsidR="00AA32E4" w:rsidRDefault="00AA32E4" w:rsidP="00AA32E4">
      <w:pPr>
        <w:spacing w:before="60" w:after="60"/>
        <w:ind w:firstLine="480"/>
      </w:pPr>
      <w:r>
        <w:rPr>
          <w:rFonts w:hint="eastAsia"/>
        </w:rPr>
        <w:t>式中，</w:t>
      </w:r>
      <w:r w:rsidR="003D1328">
        <w:rPr>
          <w:noProof/>
          <w:position w:val="-14"/>
        </w:rPr>
        <w:object w:dxaOrig="699" w:dyaOrig="398" w14:anchorId="785D0331">
          <v:shape id="_x0000_i1229" type="#_x0000_t75" alt="" style="width:34.75pt;height:20.5pt;mso-width-percent:0;mso-height-percent:0;mso-width-percent:0;mso-height-percent:0" o:ole="">
            <v:imagedata r:id="rId432" o:title=""/>
          </v:shape>
          <o:OLEObject Type="Embed" ProgID="Equation.DSMT4" ShapeID="_x0000_i1229" DrawAspect="Content" ObjectID="_1712057544" r:id="rId433"/>
        </w:object>
      </w:r>
      <w:r>
        <w:rPr>
          <w:rFonts w:hint="eastAsia"/>
        </w:rPr>
        <w:t>为双差</w:t>
      </w:r>
      <w:r>
        <w:rPr>
          <w:rFonts w:hint="eastAsia"/>
        </w:rPr>
        <w:t>WL</w:t>
      </w:r>
      <w:r>
        <w:rPr>
          <w:rFonts w:hint="eastAsia"/>
        </w:rPr>
        <w:t>模糊度，这里可以采用概率误差函数检验的方式对其进行固定。由于</w:t>
      </w:r>
      <w:r>
        <w:rPr>
          <w:rFonts w:hint="eastAsia"/>
        </w:rPr>
        <w:t>MW</w:t>
      </w:r>
      <w:r>
        <w:rPr>
          <w:rFonts w:hint="eastAsia"/>
        </w:rPr>
        <w:t>组合中引入伪距的观测噪声，因此直接使用单历元</w:t>
      </w:r>
      <w:r>
        <w:rPr>
          <w:rFonts w:hint="eastAsia"/>
        </w:rPr>
        <w:t>MW</w:t>
      </w:r>
      <w:r>
        <w:rPr>
          <w:rFonts w:hint="eastAsia"/>
        </w:rPr>
        <w:t>组合构建的双差</w:t>
      </w:r>
      <w:r>
        <w:rPr>
          <w:rFonts w:hint="eastAsia"/>
        </w:rPr>
        <w:t>WL</w:t>
      </w:r>
      <w:r>
        <w:rPr>
          <w:rFonts w:hint="eastAsia"/>
        </w:rPr>
        <w:t>模糊度容易因观测噪声导致固定效果不佳。因此这里可以通过对模糊度参数所在时间弧段内的所有历元观测值求取</w:t>
      </w:r>
      <w:r>
        <w:rPr>
          <w:rFonts w:hint="eastAsia"/>
        </w:rPr>
        <w:t>WL</w:t>
      </w:r>
      <w:r>
        <w:rPr>
          <w:rFonts w:hint="eastAsia"/>
        </w:rPr>
        <w:t>模糊度均值进行噪声平滑。考虑到实时滤波轨道处理中，无法像事后处理事先预知模糊度参数的处理弧段，因此在实时过程中需要不断的更新</w:t>
      </w:r>
      <w:r>
        <w:rPr>
          <w:rFonts w:hint="eastAsia"/>
        </w:rPr>
        <w:t>WL</w:t>
      </w:r>
      <w:r>
        <w:rPr>
          <w:rFonts w:hint="eastAsia"/>
        </w:rPr>
        <w:t>模糊度的均值和标准差，这里给出其相应的递推求解过程：</w:t>
      </w:r>
    </w:p>
    <w:p w14:paraId="32B4D3ED" w14:textId="77777777" w:rsidR="00AA32E4" w:rsidRDefault="00AA32E4" w:rsidP="00AA32E4">
      <w:pPr>
        <w:pStyle w:val="af1"/>
      </w:pPr>
      <w:r>
        <w:tab/>
      </w:r>
      <w:r w:rsidR="003D1328">
        <w:rPr>
          <w:noProof/>
          <w:position w:val="-148"/>
        </w:rPr>
        <w:object w:dxaOrig="6104" w:dyaOrig="3084" w14:anchorId="0A4988E3">
          <v:shape id="_x0000_i1230" type="#_x0000_t75" alt="" style="width:304.75pt;height:153.95pt;mso-width-percent:0;mso-height-percent:0;mso-width-percent:0;mso-height-percent:0" o:ole="">
            <v:imagedata r:id="rId434" o:title=""/>
          </v:shape>
          <o:OLEObject Type="Embed" ProgID="Equation.DSMT4" ShapeID="_x0000_i1230" DrawAspect="Content" ObjectID="_1712057545" r:id="rId435"/>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r w:rsidR="00F97E2B">
        <w:fldChar w:fldCharType="begin"/>
      </w:r>
      <w:r w:rsidR="00F97E2B">
        <w:instrText xml:space="preserve"> </w:instrText>
      </w:r>
      <w:r w:rsidR="00F97E2B">
        <w:instrText xml:space="preserve">SEQ MTChap \c \* Arabic \* MERGEFORMAT </w:instrText>
      </w:r>
      <w:r w:rsidR="00F97E2B">
        <w:fldChar w:fldCharType="separate"/>
      </w:r>
      <w:r w:rsidR="00897A40">
        <w:rPr>
          <w:noProof/>
        </w:rPr>
        <w:instrText>3</w:instrText>
      </w:r>
      <w:r w:rsidR="00F97E2B">
        <w:rPr>
          <w:noProof/>
        </w:rPr>
        <w:fldChar w:fldCharType="end"/>
      </w:r>
      <w:r w:rsidR="003746BA">
        <w:instrText>-</w:instrText>
      </w:r>
      <w:r w:rsidR="00F97E2B">
        <w:fldChar w:fldCharType="begin"/>
      </w:r>
      <w:r w:rsidR="00F97E2B">
        <w:instrText xml:space="preserve"> SEQ MTEqn \c \* Arabic \* MERGEFORMAT </w:instrText>
      </w:r>
      <w:r w:rsidR="00F97E2B">
        <w:fldChar w:fldCharType="separate"/>
      </w:r>
      <w:r w:rsidR="00897A40">
        <w:rPr>
          <w:noProof/>
        </w:rPr>
        <w:instrText>29</w:instrText>
      </w:r>
      <w:r w:rsidR="00F97E2B">
        <w:rPr>
          <w:noProof/>
        </w:rPr>
        <w:fldChar w:fldCharType="end"/>
      </w:r>
      <w:r w:rsidR="003746BA">
        <w:instrText>)</w:instrText>
      </w:r>
      <w:r w:rsidR="003746BA">
        <w:fldChar w:fldCharType="end"/>
      </w:r>
    </w:p>
    <w:p w14:paraId="5E32F3DA" w14:textId="77777777" w:rsidR="00AA32E4" w:rsidRDefault="00AA32E4" w:rsidP="00AA32E4">
      <w:pPr>
        <w:spacing w:before="60" w:after="60"/>
        <w:ind w:firstLine="480"/>
      </w:pPr>
      <w:r>
        <w:rPr>
          <w:rFonts w:hint="eastAsia"/>
        </w:rPr>
        <w:t>式中，</w:t>
      </w:r>
      <w:r w:rsidR="003D1328">
        <w:rPr>
          <w:noProof/>
          <w:position w:val="-6"/>
        </w:rPr>
        <w:object w:dxaOrig="140" w:dyaOrig="236" w14:anchorId="1DAA037C">
          <v:shape id="_x0000_i1231" type="#_x0000_t75" alt="" style="width:7.45pt;height:11.8pt;mso-width-percent:0;mso-height-percent:0;mso-width-percent:0;mso-height-percent:0" o:ole="">
            <v:imagedata r:id="rId436" o:title=""/>
          </v:shape>
          <o:OLEObject Type="Embed" ProgID="Equation.DSMT4" ShapeID="_x0000_i1231" DrawAspect="Content" ObjectID="_1712057546" r:id="rId437"/>
        </w:object>
      </w:r>
      <w:r>
        <w:rPr>
          <w:rFonts w:hint="eastAsia"/>
        </w:rPr>
        <w:t>表示当前历元在所处</w:t>
      </w:r>
      <w:r>
        <w:rPr>
          <w:rFonts w:hint="eastAsia"/>
        </w:rPr>
        <w:t>WL</w:t>
      </w:r>
      <w:r>
        <w:rPr>
          <w:rFonts w:hint="eastAsia"/>
        </w:rPr>
        <w:t>模糊度时间弧段内的历元数，</w:t>
      </w:r>
      <w:r w:rsidR="003D1328">
        <w:rPr>
          <w:noProof/>
          <w:position w:val="-10"/>
        </w:rPr>
        <w:object w:dxaOrig="806" w:dyaOrig="430" w14:anchorId="155FB7D9">
          <v:shape id="_x0000_i1232" type="#_x0000_t75" alt="" style="width:39.7pt;height:21.1pt;mso-width-percent:0;mso-height-percent:0;mso-width-percent:0;mso-height-percent:0" o:ole="">
            <v:imagedata r:id="rId438" o:title=""/>
          </v:shape>
          <o:OLEObject Type="Embed" ProgID="Equation.DSMT4" ShapeID="_x0000_i1232" DrawAspect="Content" ObjectID="_1712057547" r:id="rId439"/>
        </w:object>
      </w:r>
      <w:r>
        <w:rPr>
          <w:rFonts w:hint="eastAsia"/>
        </w:rPr>
        <w:t>和</w:t>
      </w:r>
      <w:r w:rsidR="003D1328">
        <w:rPr>
          <w:noProof/>
          <w:position w:val="-10"/>
        </w:rPr>
        <w:object w:dxaOrig="1204" w:dyaOrig="430" w14:anchorId="2A8FF392">
          <v:shape id="_x0000_i1233" type="#_x0000_t75" alt="" style="width:60.2pt;height:21.1pt;mso-width-percent:0;mso-height-percent:0;mso-width-percent:0;mso-height-percent:0" o:ole="">
            <v:imagedata r:id="rId440" o:title=""/>
          </v:shape>
          <o:OLEObject Type="Embed" ProgID="Equation.DSMT4" ShapeID="_x0000_i1233" DrawAspect="Content" ObjectID="_1712057548" r:id="rId441"/>
        </w:object>
      </w:r>
      <w:r>
        <w:rPr>
          <w:rFonts w:hint="eastAsia"/>
        </w:rPr>
        <w:t>分别表示噪声平滑后的</w:t>
      </w:r>
      <w:r>
        <w:rPr>
          <w:rFonts w:hint="eastAsia"/>
        </w:rPr>
        <w:t>WL</w:t>
      </w:r>
      <w:r>
        <w:rPr>
          <w:rFonts w:hint="eastAsia"/>
        </w:rPr>
        <w:t>模糊度均值和方差。因此可以进一步得到双差</w:t>
      </w:r>
      <w:r>
        <w:rPr>
          <w:rFonts w:hint="eastAsia"/>
        </w:rPr>
        <w:t>WL</w:t>
      </w:r>
      <w:r>
        <w:rPr>
          <w:rFonts w:hint="eastAsia"/>
        </w:rPr>
        <w:t>模糊度的均值和方差：</w:t>
      </w:r>
    </w:p>
    <w:p w14:paraId="63C1DA58" w14:textId="77777777" w:rsidR="00AA32E4" w:rsidRDefault="00AA32E4" w:rsidP="00AA32E4">
      <w:pPr>
        <w:pStyle w:val="af1"/>
      </w:pPr>
      <w:r>
        <w:tab/>
      </w:r>
      <w:r w:rsidR="003D1328" w:rsidRPr="00C8732E">
        <w:rPr>
          <w:noProof/>
          <w:position w:val="-56"/>
        </w:rPr>
        <w:object w:dxaOrig="4500" w:dyaOrig="1340" w14:anchorId="03A9E362">
          <v:shape id="_x0000_i1234" type="#_x0000_t75" alt="" style="width:225.3pt;height:67.05pt;mso-width-percent:0;mso-height-percent:0;mso-width-percent:0;mso-height-percent:0" o:ole="">
            <v:imagedata r:id="rId442" o:title=""/>
          </v:shape>
          <o:OLEObject Type="Embed" ProgID="Equation.DSMT4" ShapeID="_x0000_i1234" DrawAspect="Content" ObjectID="_1712057549" r:id="rId443"/>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r w:rsidR="00F97E2B">
        <w:fldChar w:fldCharType="begin"/>
      </w:r>
      <w:r w:rsidR="00F97E2B">
        <w:instrText xml:space="preserve"> SEQ MTChap \c \* Arabic \* MERGEFORMAT </w:instrText>
      </w:r>
      <w:r w:rsidR="00F97E2B">
        <w:fldChar w:fldCharType="separate"/>
      </w:r>
      <w:r w:rsidR="00897A40">
        <w:rPr>
          <w:noProof/>
        </w:rPr>
        <w:instrText>3</w:instrText>
      </w:r>
      <w:r w:rsidR="00F97E2B">
        <w:rPr>
          <w:noProof/>
        </w:rPr>
        <w:fldChar w:fldCharType="end"/>
      </w:r>
      <w:r w:rsidR="003746BA">
        <w:instrText>-</w:instrText>
      </w:r>
      <w:r w:rsidR="00F97E2B">
        <w:fldChar w:fldCharType="begin"/>
      </w:r>
      <w:r w:rsidR="00F97E2B">
        <w:instrText xml:space="preserve"> SEQ MTEqn \c \* Arabic \* MERGEFORMAT </w:instrText>
      </w:r>
      <w:r w:rsidR="00F97E2B">
        <w:fldChar w:fldCharType="separate"/>
      </w:r>
      <w:r w:rsidR="00897A40">
        <w:rPr>
          <w:noProof/>
        </w:rPr>
        <w:instrText>30</w:instrText>
      </w:r>
      <w:r w:rsidR="00F97E2B">
        <w:rPr>
          <w:noProof/>
        </w:rPr>
        <w:fldChar w:fldCharType="end"/>
      </w:r>
      <w:r w:rsidR="003746BA">
        <w:instrText>)</w:instrText>
      </w:r>
      <w:r w:rsidR="003746BA">
        <w:fldChar w:fldCharType="end"/>
      </w:r>
    </w:p>
    <w:p w14:paraId="1EE24E3E" w14:textId="77777777" w:rsidR="00AA32E4" w:rsidRDefault="00AA32E4" w:rsidP="00AA32E4">
      <w:pPr>
        <w:spacing w:before="60" w:after="60"/>
        <w:ind w:firstLine="480"/>
      </w:pPr>
      <w:r>
        <w:rPr>
          <w:rFonts w:hint="eastAsia"/>
        </w:rPr>
        <w:t>式中，</w:t>
      </w:r>
      <w:r w:rsidR="003D1328">
        <w:rPr>
          <w:noProof/>
          <w:position w:val="-10"/>
        </w:rPr>
        <w:object w:dxaOrig="731" w:dyaOrig="430" w14:anchorId="3DEDAA8D">
          <v:shape id="_x0000_i1235" type="#_x0000_t75" alt="" style="width:36pt;height:21.1pt;mso-width-percent:0;mso-height-percent:0;mso-width-percent:0;mso-height-percent:0" o:ole="">
            <v:imagedata r:id="rId444" o:title=""/>
          </v:shape>
          <o:OLEObject Type="Embed" ProgID="Equation.DSMT4" ShapeID="_x0000_i1235" DrawAspect="Content" ObjectID="_1712057550" r:id="rId445"/>
        </w:object>
      </w:r>
      <w:r>
        <w:rPr>
          <w:rFonts w:hint="eastAsia"/>
        </w:rPr>
        <w:t>为经过平滑得到双差模糊度，其应当十分接近某个整数，这里选用采用概率密度函数检验方法（</w:t>
      </w:r>
      <w:r>
        <w:rPr>
          <w:rFonts w:hint="eastAsia"/>
        </w:rPr>
        <w:t>Dong</w:t>
      </w:r>
      <w:r>
        <w:t xml:space="preserve"> </w:t>
      </w:r>
      <w:r>
        <w:rPr>
          <w:rFonts w:hint="eastAsia"/>
        </w:rPr>
        <w:t>and</w:t>
      </w:r>
      <w:r>
        <w:t xml:space="preserve"> </w:t>
      </w:r>
      <w:r>
        <w:rPr>
          <w:rFonts w:hint="eastAsia"/>
        </w:rPr>
        <w:t>Bock,</w:t>
      </w:r>
      <w:r>
        <w:t>1989</w:t>
      </w:r>
      <w:r>
        <w:rPr>
          <w:rFonts w:hint="eastAsia"/>
        </w:rPr>
        <w:t>）进行进一步的的判断。构造如下的概率函数：</w:t>
      </w:r>
    </w:p>
    <w:p w14:paraId="6AE0660E" w14:textId="77777777" w:rsidR="00AA32E4" w:rsidRDefault="00AA32E4" w:rsidP="00AA32E4">
      <w:pPr>
        <w:pStyle w:val="af1"/>
      </w:pPr>
      <w:r>
        <w:tab/>
      </w:r>
      <w:r w:rsidR="003D1328">
        <w:rPr>
          <w:noProof/>
          <w:position w:val="-80"/>
        </w:rPr>
        <w:object w:dxaOrig="3879" w:dyaOrig="2139" w14:anchorId="0A34DE4F">
          <v:shape id="_x0000_i1236" type="#_x0000_t75" alt="" style="width:193.65pt;height:106.75pt;mso-width-percent:0;mso-height-percent:0;mso-width-percent:0;mso-height-percent:0" o:ole="">
            <v:imagedata r:id="rId446" o:title=""/>
          </v:shape>
          <o:OLEObject Type="Embed" ProgID="Equation.DSMT4" ShapeID="_x0000_i1236" DrawAspect="Content" ObjectID="_1712057551" r:id="rId447"/>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r w:rsidR="00F97E2B">
        <w:fldChar w:fldCharType="begin"/>
      </w:r>
      <w:r w:rsidR="00F97E2B">
        <w:instrText xml:space="preserve"> SEQ MTChap \c \* Arabic \* MERGEFORMAT </w:instrText>
      </w:r>
      <w:r w:rsidR="00F97E2B">
        <w:fldChar w:fldCharType="separate"/>
      </w:r>
      <w:r w:rsidR="00897A40">
        <w:rPr>
          <w:noProof/>
        </w:rPr>
        <w:instrText>3</w:instrText>
      </w:r>
      <w:r w:rsidR="00F97E2B">
        <w:rPr>
          <w:noProof/>
        </w:rPr>
        <w:fldChar w:fldCharType="end"/>
      </w:r>
      <w:r w:rsidR="003746BA">
        <w:instrText>-</w:instrText>
      </w:r>
      <w:r w:rsidR="00F97E2B">
        <w:fldChar w:fldCharType="begin"/>
      </w:r>
      <w:r w:rsidR="00F97E2B">
        <w:instrText xml:space="preserve"> SEQ MTEqn \c \* Arabic \*</w:instrText>
      </w:r>
      <w:r w:rsidR="00F97E2B">
        <w:instrText xml:space="preserve"> MERGEFORMAT </w:instrText>
      </w:r>
      <w:r w:rsidR="00F97E2B">
        <w:fldChar w:fldCharType="separate"/>
      </w:r>
      <w:r w:rsidR="00897A40">
        <w:rPr>
          <w:noProof/>
        </w:rPr>
        <w:instrText>31</w:instrText>
      </w:r>
      <w:r w:rsidR="00F97E2B">
        <w:rPr>
          <w:noProof/>
        </w:rPr>
        <w:fldChar w:fldCharType="end"/>
      </w:r>
      <w:r w:rsidR="003746BA">
        <w:instrText>)</w:instrText>
      </w:r>
      <w:r w:rsidR="003746BA">
        <w:fldChar w:fldCharType="end"/>
      </w:r>
    </w:p>
    <w:p w14:paraId="3DB81681" w14:textId="77777777" w:rsidR="00AA32E4" w:rsidRDefault="00AA32E4" w:rsidP="00AA32E4">
      <w:pPr>
        <w:spacing w:before="60" w:after="60"/>
        <w:ind w:firstLine="480"/>
      </w:pPr>
      <w:r>
        <w:rPr>
          <w:rFonts w:hint="eastAsia"/>
        </w:rPr>
        <w:t>式中，</w:t>
      </w:r>
      <w:r w:rsidR="003D1328">
        <w:rPr>
          <w:noProof/>
          <w:position w:val="-14"/>
        </w:rPr>
        <w:object w:dxaOrig="462" w:dyaOrig="376" w14:anchorId="038984BC">
          <v:shape id="_x0000_i1237" type="#_x0000_t75" alt="" style="width:23.6pt;height:19.25pt;mso-width-percent:0;mso-height-percent:0;mso-width-percent:0;mso-height-percent:0" o:ole="">
            <v:imagedata r:id="rId448" o:title=""/>
          </v:shape>
          <o:OLEObject Type="Embed" ProgID="Equation.DSMT4" ShapeID="_x0000_i1237" DrawAspect="Content" ObjectID="_1712057552" r:id="rId449"/>
        </w:object>
      </w:r>
      <w:r>
        <w:rPr>
          <w:rFonts w:hint="eastAsia"/>
        </w:rPr>
        <w:t>为双差</w:t>
      </w:r>
      <w:r>
        <w:rPr>
          <w:rFonts w:hint="eastAsia"/>
        </w:rPr>
        <w:t>WL</w:t>
      </w:r>
      <w:r>
        <w:rPr>
          <w:rFonts w:hint="eastAsia"/>
        </w:rPr>
        <w:t>模糊度的标准差，</w:t>
      </w:r>
      <w:r w:rsidR="003D1328">
        <w:rPr>
          <w:noProof/>
          <w:position w:val="-6"/>
        </w:rPr>
        <w:object w:dxaOrig="741" w:dyaOrig="279" w14:anchorId="5A55ACFB">
          <v:shape id="_x0000_i1238" type="#_x0000_t75" alt="" style="width:37.25pt;height:14.3pt;mso-width-percent:0;mso-height-percent:0;mso-width-percent:0;mso-height-percent:0" o:ole="">
            <v:imagedata r:id="rId450" o:title=""/>
          </v:shape>
          <o:OLEObject Type="Embed" ProgID="Equation.DSMT4" ShapeID="_x0000_i1238" DrawAspect="Content" ObjectID="_1712057553" r:id="rId451"/>
        </w:object>
      </w:r>
      <w:r>
        <w:rPr>
          <w:rFonts w:hint="eastAsia"/>
        </w:rPr>
        <w:t>为取整函数，</w:t>
      </w:r>
      <w:r w:rsidR="003D1328">
        <w:rPr>
          <w:noProof/>
          <w:position w:val="-10"/>
        </w:rPr>
        <w:object w:dxaOrig="441" w:dyaOrig="322" w14:anchorId="3849CA2D">
          <v:shape id="_x0000_i1239" type="#_x0000_t75" alt="" style="width:21.7pt;height:15.5pt;mso-width-percent:0;mso-height-percent:0;mso-width-percent:0;mso-height-percent:0" o:ole="">
            <v:imagedata r:id="rId452" o:title=""/>
          </v:shape>
          <o:OLEObject Type="Embed" ProgID="Equation.DSMT4" ShapeID="_x0000_i1239" DrawAspect="Content" ObjectID="_1712057554" r:id="rId453"/>
        </w:object>
      </w:r>
      <w:r>
        <w:rPr>
          <w:rFonts w:hint="eastAsia"/>
        </w:rPr>
        <w:t>为互补误差函数，</w:t>
      </w:r>
      <w:r w:rsidR="003D1328">
        <w:rPr>
          <w:noProof/>
          <w:position w:val="-10"/>
        </w:rPr>
        <w:object w:dxaOrig="731" w:dyaOrig="430" w14:anchorId="63438F54">
          <v:shape id="_x0000_i1240" type="#_x0000_t75" alt="" style="width:36pt;height:21.1pt;mso-width-percent:0;mso-height-percent:0;mso-width-percent:0;mso-height-percent:0" o:ole="">
            <v:imagedata r:id="rId454" o:title=""/>
          </v:shape>
          <o:OLEObject Type="Embed" ProgID="Equation.DSMT4" ShapeID="_x0000_i1240" DrawAspect="Content" ObjectID="_1712057555" r:id="rId455"/>
        </w:object>
      </w:r>
      <w:r>
        <w:rPr>
          <w:rFonts w:hint="eastAsia"/>
        </w:rPr>
        <w:t>为双差</w:t>
      </w:r>
      <w:r>
        <w:rPr>
          <w:rFonts w:hint="eastAsia"/>
        </w:rPr>
        <w:t>WL</w:t>
      </w:r>
      <w:r>
        <w:rPr>
          <w:rFonts w:hint="eastAsia"/>
        </w:rPr>
        <w:t>模糊度最接近的整数。这里计算得到的</w:t>
      </w:r>
      <w:r w:rsidR="003D1328">
        <w:rPr>
          <w:noProof/>
          <w:position w:val="-12"/>
        </w:rPr>
        <w:object w:dxaOrig="258" w:dyaOrig="365" w14:anchorId="390FE29B">
          <v:shape id="_x0000_i1241" type="#_x0000_t75" alt="" style="width:13.65pt;height:18pt;mso-width-percent:0;mso-height-percent:0;mso-width-percent:0;mso-height-percent:0" o:ole="">
            <v:imagedata r:id="rId456" o:title=""/>
          </v:shape>
          <o:OLEObject Type="Embed" ProgID="Equation.DSMT4" ShapeID="_x0000_i1241" DrawAspect="Content" ObjectID="_1712057556" r:id="rId457"/>
        </w:object>
      </w:r>
      <w:r>
        <w:rPr>
          <w:rFonts w:hint="eastAsia"/>
        </w:rPr>
        <w:t>为能否被固定的概率，通过采用一定的判断阈值，将高于判断阈值的双差</w:t>
      </w:r>
      <w:r>
        <w:rPr>
          <w:rFonts w:hint="eastAsia"/>
        </w:rPr>
        <w:t>WL</w:t>
      </w:r>
      <w:r>
        <w:rPr>
          <w:rFonts w:hint="eastAsia"/>
        </w:rPr>
        <w:t>模糊度固定为</w:t>
      </w:r>
      <w:r w:rsidR="003D1328">
        <w:rPr>
          <w:noProof/>
          <w:position w:val="-10"/>
        </w:rPr>
        <w:object w:dxaOrig="731" w:dyaOrig="430" w14:anchorId="705663A5">
          <v:shape id="_x0000_i1242" type="#_x0000_t75" alt="" style="width:36pt;height:21.1pt;mso-width-percent:0;mso-height-percent:0;mso-width-percent:0;mso-height-percent:0" o:ole="">
            <v:imagedata r:id="rId454" o:title=""/>
          </v:shape>
          <o:OLEObject Type="Embed" ProgID="Equation.DSMT4" ShapeID="_x0000_i1242" DrawAspect="Content" ObjectID="_1712057557" r:id="rId458"/>
        </w:object>
      </w:r>
      <w:r>
        <w:rPr>
          <w:rFonts w:hint="eastAsia"/>
        </w:rPr>
        <w:t>。联合固定后的双差</w:t>
      </w:r>
      <w:r>
        <w:rPr>
          <w:rFonts w:hint="eastAsia"/>
        </w:rPr>
        <w:t>WL</w:t>
      </w:r>
      <w:r>
        <w:rPr>
          <w:rFonts w:hint="eastAsia"/>
        </w:rPr>
        <w:t>模糊度与原始的浮点双差</w:t>
      </w:r>
      <w:r>
        <w:rPr>
          <w:rFonts w:hint="eastAsia"/>
        </w:rPr>
        <w:t>IF</w:t>
      </w:r>
      <w:r>
        <w:rPr>
          <w:rFonts w:hint="eastAsia"/>
        </w:rPr>
        <w:t>组合模糊度，则双差</w:t>
      </w:r>
      <w:r>
        <w:rPr>
          <w:rFonts w:hint="eastAsia"/>
        </w:rPr>
        <w:t>NL</w:t>
      </w:r>
      <w:r>
        <w:rPr>
          <w:rFonts w:hint="eastAsia"/>
        </w:rPr>
        <w:t>模糊度及其方差可以被表达为如下形式：</w:t>
      </w:r>
    </w:p>
    <w:p w14:paraId="5A443099" w14:textId="77777777" w:rsidR="00AA32E4" w:rsidRDefault="00AA32E4" w:rsidP="00AA32E4">
      <w:pPr>
        <w:pStyle w:val="af1"/>
      </w:pPr>
      <w:r>
        <w:tab/>
      </w:r>
      <w:r w:rsidR="003D1328">
        <w:rPr>
          <w:noProof/>
          <w:position w:val="-64"/>
        </w:rPr>
        <w:object w:dxaOrig="3847" w:dyaOrig="1397" w14:anchorId="14E4B75C">
          <v:shape id="_x0000_i1243" type="#_x0000_t75" alt="" style="width:191.8pt;height:69.5pt;mso-width-percent:0;mso-height-percent:0;mso-width-percent:0;mso-height-percent:0" o:ole="">
            <v:imagedata r:id="rId459" o:title=""/>
          </v:shape>
          <o:OLEObject Type="Embed" ProgID="Equation.DSMT4" ShapeID="_x0000_i1243" DrawAspect="Content" ObjectID="_1712057558" r:id="rId460"/>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r w:rsidR="00F97E2B">
        <w:fldChar w:fldCharType="begin"/>
      </w:r>
      <w:r w:rsidR="00F97E2B">
        <w:instrText xml:space="preserve"> SEQ MTChap \c \* Arabic \* MERGEFORMAT </w:instrText>
      </w:r>
      <w:r w:rsidR="00F97E2B">
        <w:fldChar w:fldCharType="separate"/>
      </w:r>
      <w:r w:rsidR="00897A40">
        <w:rPr>
          <w:noProof/>
        </w:rPr>
        <w:instrText>3</w:instrText>
      </w:r>
      <w:r w:rsidR="00F97E2B">
        <w:rPr>
          <w:noProof/>
        </w:rPr>
        <w:fldChar w:fldCharType="end"/>
      </w:r>
      <w:r w:rsidR="003746BA">
        <w:instrText>-</w:instrText>
      </w:r>
      <w:r w:rsidR="00F97E2B">
        <w:fldChar w:fldCharType="begin"/>
      </w:r>
      <w:r w:rsidR="00F97E2B">
        <w:instrText xml:space="preserve"> SEQ MTEqn \c \* Arabic \* MERGEFORMAT </w:instrText>
      </w:r>
      <w:r w:rsidR="00F97E2B">
        <w:fldChar w:fldCharType="separate"/>
      </w:r>
      <w:r w:rsidR="00897A40">
        <w:rPr>
          <w:noProof/>
        </w:rPr>
        <w:instrText>32</w:instrText>
      </w:r>
      <w:r w:rsidR="00F97E2B">
        <w:rPr>
          <w:noProof/>
        </w:rPr>
        <w:fldChar w:fldCharType="end"/>
      </w:r>
      <w:r w:rsidR="003746BA">
        <w:instrText>)</w:instrText>
      </w:r>
      <w:r w:rsidR="003746BA">
        <w:fldChar w:fldCharType="end"/>
      </w:r>
      <w:r>
        <w:t xml:space="preserve"> </w:t>
      </w:r>
    </w:p>
    <w:p w14:paraId="05094057" w14:textId="77777777" w:rsidR="00AA32E4" w:rsidRDefault="00AA32E4" w:rsidP="00AA32E4">
      <w:pPr>
        <w:spacing w:before="60" w:after="60"/>
        <w:ind w:firstLine="480"/>
      </w:pPr>
      <w:r>
        <w:rPr>
          <w:rFonts w:hint="eastAsia"/>
        </w:rPr>
        <w:t>式中，</w:t>
      </w:r>
      <w:r w:rsidR="003D1328">
        <w:rPr>
          <w:noProof/>
          <w:position w:val="-10"/>
        </w:rPr>
        <w:object w:dxaOrig="1161" w:dyaOrig="430" w14:anchorId="21A474FD">
          <v:shape id="_x0000_i1244" type="#_x0000_t75" alt="" style="width:57.7pt;height:21.1pt;mso-width-percent:0;mso-height-percent:0;mso-width-percent:0;mso-height-percent:0" o:ole="">
            <v:imagedata r:id="rId461" o:title=""/>
          </v:shape>
          <o:OLEObject Type="Embed" ProgID="Equation.DSMT4" ShapeID="_x0000_i1244" DrawAspect="Content" ObjectID="_1712057559" r:id="rId462"/>
        </w:object>
      </w:r>
      <w:r>
        <w:rPr>
          <w:rFonts w:hint="eastAsia"/>
        </w:rPr>
        <w:t>为双差</w:t>
      </w:r>
      <w:r>
        <w:rPr>
          <w:rFonts w:hint="eastAsia"/>
        </w:rPr>
        <w:t>IF</w:t>
      </w:r>
      <w:r>
        <w:rPr>
          <w:rFonts w:hint="eastAsia"/>
        </w:rPr>
        <w:t>模糊度浮点解的方差。此时，同样采用概率密度函数检验方法对</w:t>
      </w:r>
      <w:r w:rsidR="003D1328">
        <w:rPr>
          <w:noProof/>
          <w:position w:val="-10"/>
        </w:rPr>
        <w:object w:dxaOrig="699" w:dyaOrig="430" w14:anchorId="6ADA9EE6">
          <v:shape id="_x0000_i1245" type="#_x0000_t75" alt="" style="width:34.75pt;height:21.1pt;mso-width-percent:0;mso-height-percent:0;mso-width-percent:0;mso-height-percent:0" o:ole="">
            <v:imagedata r:id="rId463" o:title=""/>
          </v:shape>
          <o:OLEObject Type="Embed" ProgID="Equation.DSMT4" ShapeID="_x0000_i1245" DrawAspect="Content" ObjectID="_1712057560" r:id="rId464"/>
        </w:object>
      </w:r>
      <w:r>
        <w:rPr>
          <w:rFonts w:hint="eastAsia"/>
        </w:rPr>
        <w:t>做模糊度固定判断，由此获得固定后的双差</w:t>
      </w:r>
      <w:r>
        <w:rPr>
          <w:rFonts w:hint="eastAsia"/>
        </w:rPr>
        <w:t>NL</w:t>
      </w:r>
      <w:r>
        <w:rPr>
          <w:rFonts w:hint="eastAsia"/>
        </w:rPr>
        <w:t>模糊度</w:t>
      </w:r>
      <w:r w:rsidR="003D1328">
        <w:rPr>
          <w:noProof/>
          <w:position w:val="-10"/>
        </w:rPr>
        <w:object w:dxaOrig="699" w:dyaOrig="430" w14:anchorId="262326DB">
          <v:shape id="_x0000_i1246" type="#_x0000_t75" alt="" style="width:34.75pt;height:21.1pt;mso-width-percent:0;mso-height-percent:0;mso-width-percent:0;mso-height-percent:0" o:ole="">
            <v:imagedata r:id="rId465" o:title=""/>
          </v:shape>
          <o:OLEObject Type="Embed" ProgID="Equation.DSMT4" ShapeID="_x0000_i1246" DrawAspect="Content" ObjectID="_1712057561" r:id="rId466"/>
        </w:object>
      </w:r>
      <w:r>
        <w:rPr>
          <w:rFonts w:hint="eastAsia"/>
        </w:rPr>
        <w:t>，最终得到双差</w:t>
      </w:r>
      <w:r>
        <w:rPr>
          <w:rFonts w:hint="eastAsia"/>
        </w:rPr>
        <w:t>IF</w:t>
      </w:r>
      <w:r>
        <w:rPr>
          <w:rFonts w:hint="eastAsia"/>
        </w:rPr>
        <w:t>组合模糊度的整数形式</w:t>
      </w:r>
      <w:r w:rsidR="003D1328">
        <w:rPr>
          <w:noProof/>
          <w:position w:val="-10"/>
        </w:rPr>
        <w:object w:dxaOrig="731" w:dyaOrig="430" w14:anchorId="7AAB01FE">
          <v:shape id="_x0000_i1247" type="#_x0000_t75" alt="" style="width:36pt;height:21.1pt;mso-width-percent:0;mso-height-percent:0;mso-width-percent:0;mso-height-percent:0" o:ole="">
            <v:imagedata r:id="rId467" o:title=""/>
          </v:shape>
          <o:OLEObject Type="Embed" ProgID="Equation.DSMT4" ShapeID="_x0000_i1247" DrawAspect="Content" ObjectID="_1712057562" r:id="rId468"/>
        </w:object>
      </w:r>
      <w:r>
        <w:rPr>
          <w:rFonts w:hint="eastAsia"/>
        </w:rPr>
        <w:t>。考虑到实时滤波轨道处理中</w:t>
      </w:r>
      <w:r>
        <w:rPr>
          <w:rFonts w:hint="eastAsia"/>
        </w:rPr>
        <w:t>SRIF</w:t>
      </w:r>
      <w:r>
        <w:rPr>
          <w:rFonts w:hint="eastAsia"/>
        </w:rPr>
        <w:t>滤波器维护的是非差</w:t>
      </w:r>
      <w:r>
        <w:rPr>
          <w:rFonts w:hint="eastAsia"/>
        </w:rPr>
        <w:t>IF</w:t>
      </w:r>
      <w:r>
        <w:rPr>
          <w:rFonts w:hint="eastAsia"/>
        </w:rPr>
        <w:t>组合模糊度参数，需要将</w:t>
      </w:r>
      <w:r w:rsidR="003D1328">
        <w:rPr>
          <w:noProof/>
          <w:position w:val="-10"/>
        </w:rPr>
        <w:object w:dxaOrig="731" w:dyaOrig="430" w14:anchorId="6DC0B496">
          <v:shape id="_x0000_i1248" type="#_x0000_t75" alt="" style="width:36pt;height:21.1pt;mso-width-percent:0;mso-height-percent:0;mso-width-percent:0;mso-height-percent:0" o:ole="">
            <v:imagedata r:id="rId467" o:title=""/>
          </v:shape>
          <o:OLEObject Type="Embed" ProgID="Equation.DSMT4" ShapeID="_x0000_i1248" DrawAspect="Content" ObjectID="_1712057563" r:id="rId469"/>
        </w:object>
      </w:r>
      <w:r>
        <w:rPr>
          <w:rFonts w:hint="eastAsia"/>
        </w:rPr>
        <w:t>回带至</w:t>
      </w:r>
      <w:r>
        <w:fldChar w:fldCharType="begin"/>
      </w:r>
      <w:r>
        <w:instrText xml:space="preserve"> </w:instrText>
      </w:r>
      <w:r>
        <w:rPr>
          <w:rFonts w:hint="eastAsia"/>
        </w:rPr>
        <w:instrText>GOTOBUTTON ZEqnNum267726  \* MERGEFORMAT</w:instrText>
      </w:r>
      <w:r>
        <w:instrText xml:space="preserve"> </w:instrText>
      </w:r>
      <w:fldSimple w:instr=" REF ZEqnNum267726 \* Charformat \! \* MERGEFORMAT ">
        <w:r w:rsidR="00897A40">
          <w:rPr>
            <w:rFonts w:hint="eastAsia"/>
          </w:rPr>
          <w:instrText>(</w:instrText>
        </w:r>
        <w:r w:rsidR="00897A40">
          <w:rPr>
            <w:rFonts w:hint="eastAsia"/>
          </w:rPr>
          <w:instrText>公式</w:instrText>
        </w:r>
        <w:r w:rsidR="00897A40">
          <w:instrText>3-25)</w:instrText>
        </w:r>
      </w:fldSimple>
      <w:r>
        <w:fldChar w:fldCharType="end"/>
      </w:r>
      <w:r>
        <w:rPr>
          <w:rFonts w:hint="eastAsia"/>
        </w:rPr>
        <w:t>构建得到模糊度固定约束方程，如下式所示：</w:t>
      </w:r>
      <w:r>
        <w:t xml:space="preserve"> </w:t>
      </w:r>
    </w:p>
    <w:p w14:paraId="4EF60C84" w14:textId="77777777" w:rsidR="00AA32E4" w:rsidRDefault="00AA32E4" w:rsidP="00AA32E4">
      <w:pPr>
        <w:pStyle w:val="af1"/>
      </w:pPr>
      <w:r>
        <w:tab/>
      </w:r>
      <w:r w:rsidR="003D1328">
        <w:rPr>
          <w:noProof/>
          <w:position w:val="-14"/>
        </w:rPr>
        <w:object w:dxaOrig="5620" w:dyaOrig="473" w14:anchorId="60801D5D">
          <v:shape id="_x0000_i1249" type="#_x0000_t75" alt="" style="width:281.15pt;height:24.2pt;mso-width-percent:0;mso-height-percent:0;mso-width-percent:0;mso-height-percent:0" o:ole="">
            <v:imagedata r:id="rId470" o:title=""/>
          </v:shape>
          <o:OLEObject Type="Embed" ProgID="Equation.DSMT4" ShapeID="_x0000_i1249" DrawAspect="Content" ObjectID="_1712057564" r:id="rId471"/>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388" w:name="ZEqnNum190834"/>
      <w:r w:rsidR="003746BA">
        <w:rPr>
          <w:rFonts w:hint="eastAsia"/>
        </w:rPr>
        <w:instrText>(</w:instrText>
      </w:r>
      <w:r w:rsidR="003746BA">
        <w:rPr>
          <w:rFonts w:hint="eastAsia"/>
        </w:rPr>
        <w:instrText>公式</w:instrText>
      </w:r>
      <w:r w:rsidR="00F97E2B">
        <w:fldChar w:fldCharType="begin"/>
      </w:r>
      <w:r w:rsidR="00F97E2B">
        <w:instrText xml:space="preserve"> SEQ MTChap \c \* Arabic \* MERGEFORMAT </w:instrText>
      </w:r>
      <w:r w:rsidR="00F97E2B">
        <w:fldChar w:fldCharType="separate"/>
      </w:r>
      <w:r w:rsidR="00897A40">
        <w:rPr>
          <w:noProof/>
        </w:rPr>
        <w:instrText>3</w:instrText>
      </w:r>
      <w:r w:rsidR="00F97E2B">
        <w:rPr>
          <w:noProof/>
        </w:rPr>
        <w:fldChar w:fldCharType="end"/>
      </w:r>
      <w:r w:rsidR="003746BA">
        <w:instrText>-</w:instrText>
      </w:r>
      <w:r w:rsidR="00F97E2B">
        <w:fldChar w:fldCharType="begin"/>
      </w:r>
      <w:r w:rsidR="00F97E2B">
        <w:instrText xml:space="preserve"> SEQ MTEqn \c \* Arabic \* MERGEFORMAT </w:instrText>
      </w:r>
      <w:r w:rsidR="00F97E2B">
        <w:fldChar w:fldCharType="separate"/>
      </w:r>
      <w:r w:rsidR="00897A40">
        <w:rPr>
          <w:noProof/>
        </w:rPr>
        <w:instrText>33</w:instrText>
      </w:r>
      <w:r w:rsidR="00F97E2B">
        <w:rPr>
          <w:noProof/>
        </w:rPr>
        <w:fldChar w:fldCharType="end"/>
      </w:r>
      <w:r w:rsidR="003746BA">
        <w:instrText>)</w:instrText>
      </w:r>
      <w:bookmarkEnd w:id="388"/>
      <w:r w:rsidR="003746BA">
        <w:fldChar w:fldCharType="end"/>
      </w:r>
    </w:p>
    <w:p w14:paraId="504B05A9" w14:textId="77777777" w:rsidR="00AA32E4" w:rsidRDefault="00AA32E4" w:rsidP="00AA32E4">
      <w:pPr>
        <w:spacing w:before="60" w:after="60"/>
        <w:ind w:firstLine="480"/>
      </w:pPr>
      <w:r>
        <w:rPr>
          <w:rFonts w:hint="eastAsia"/>
        </w:rPr>
        <w:t>式中，</w:t>
      </w:r>
      <w:r w:rsidR="003D1328">
        <w:rPr>
          <w:noProof/>
          <w:position w:val="-6"/>
        </w:rPr>
        <w:object w:dxaOrig="279" w:dyaOrig="365" w14:anchorId="5BDE339F">
          <v:shape id="_x0000_i1250" type="#_x0000_t75" alt="" style="width:14.3pt;height:18pt;mso-width-percent:0;mso-height-percent:0;mso-width-percent:0;mso-height-percent:0" o:ole="">
            <v:imagedata r:id="rId472" o:title=""/>
          </v:shape>
          <o:OLEObject Type="Embed" ProgID="Equation.DSMT4" ShapeID="_x0000_i1250" DrawAspect="Content" ObjectID="_1712057565" r:id="rId473"/>
        </w:object>
      </w:r>
      <w:r>
        <w:rPr>
          <w:rFonts w:hint="eastAsia"/>
        </w:rPr>
        <w:t>表示</w:t>
      </w:r>
      <w:r>
        <w:rPr>
          <w:rFonts w:hint="eastAsia"/>
        </w:rPr>
        <w:t>SRIF</w:t>
      </w:r>
      <w:r>
        <w:rPr>
          <w:rFonts w:hint="eastAsia"/>
        </w:rPr>
        <w:t>滤波器中维护的非差模糊度参数。将</w:t>
      </w:r>
      <w:r>
        <w:fldChar w:fldCharType="begin"/>
      </w:r>
      <w:r>
        <w:instrText xml:space="preserve"> </w:instrText>
      </w:r>
      <w:r>
        <w:rPr>
          <w:rFonts w:hint="eastAsia"/>
        </w:rPr>
        <w:instrText>GOTOBUTTON ZEqnNum190834  \* MERGEFORMAT</w:instrText>
      </w:r>
      <w:r>
        <w:instrText xml:space="preserve"> </w:instrText>
      </w:r>
      <w:fldSimple w:instr=" REF ZEqnNum190834 \* Charformat \! \* MERGEFORMAT ">
        <w:r w:rsidR="00897A40">
          <w:rPr>
            <w:rFonts w:hint="eastAsia"/>
          </w:rPr>
          <w:instrText>(</w:instrText>
        </w:r>
        <w:r w:rsidR="00897A40">
          <w:rPr>
            <w:rFonts w:hint="eastAsia"/>
          </w:rPr>
          <w:instrText>公式</w:instrText>
        </w:r>
        <w:r w:rsidR="00897A40">
          <w:instrText>3-33)</w:instrText>
        </w:r>
      </w:fldSimple>
      <w:r>
        <w:fldChar w:fldCharType="end"/>
      </w:r>
      <w:r>
        <w:rPr>
          <w:rFonts w:hint="eastAsia"/>
        </w:rPr>
        <w:t>作为虚拟观测方程进行</w:t>
      </w:r>
      <w:r>
        <w:rPr>
          <w:rFonts w:hint="eastAsia"/>
        </w:rPr>
        <w:t>SRIF</w:t>
      </w:r>
      <w:r>
        <w:rPr>
          <w:rFonts w:hint="eastAsia"/>
        </w:rPr>
        <w:t>量测更新即可实现对双差模糊度的固定。</w:t>
      </w:r>
      <w:r w:rsidR="003D1328">
        <w:rPr>
          <w:noProof/>
          <w:position w:val="-14"/>
        </w:rPr>
        <w:object w:dxaOrig="365" w:dyaOrig="376" w14:anchorId="1FAA7E69">
          <v:shape id="_x0000_i1251" type="#_x0000_t75" alt="" style="width:18pt;height:19.25pt;mso-width-percent:0;mso-height-percent:0;mso-width-percent:0;mso-height-percent:0" o:ole="">
            <v:imagedata r:id="rId474" o:title=""/>
          </v:shape>
          <o:OLEObject Type="Embed" ProgID="Equation.DSMT4" ShapeID="_x0000_i1251" DrawAspect="Content" ObjectID="_1712057566" r:id="rId475"/>
        </w:object>
      </w:r>
      <w:r>
        <w:rPr>
          <w:rFonts w:hint="eastAsia"/>
        </w:rPr>
        <w:t>为约束方程所选择的先验权，这里跟具体的处理策略选择有关。对于选取了独立双差模糊度基线的方案（</w:t>
      </w:r>
      <w:r>
        <w:rPr>
          <w:rFonts w:hint="eastAsia"/>
        </w:rPr>
        <w:t>Ge</w:t>
      </w:r>
      <w:r>
        <w:t xml:space="preserve"> et al, 2005; Blewitt et al., 2008</w:t>
      </w:r>
      <w:r>
        <w:rPr>
          <w:rFonts w:hint="eastAsia"/>
        </w:rPr>
        <w:t>），</w:t>
      </w:r>
      <w:r w:rsidR="003D1328">
        <w:rPr>
          <w:noProof/>
          <w:position w:val="-14"/>
        </w:rPr>
        <w:object w:dxaOrig="365" w:dyaOrig="376" w14:anchorId="7561665B">
          <v:shape id="_x0000_i1252" type="#_x0000_t75" alt="" style="width:18pt;height:19.25pt;mso-width-percent:0;mso-height-percent:0;mso-width-percent:0;mso-height-percent:0" o:ole="">
            <v:imagedata r:id="rId474" o:title=""/>
          </v:shape>
          <o:OLEObject Type="Embed" ProgID="Equation.DSMT4" ShapeID="_x0000_i1252" DrawAspect="Content" ObjectID="_1712057567" r:id="rId476"/>
        </w:object>
      </w:r>
      <w:r>
        <w:rPr>
          <w:rFonts w:hint="eastAsia"/>
        </w:rPr>
        <w:t>通常按照约束方程先验精度为</w:t>
      </w:r>
      <w:r>
        <w:t>0.001m</w:t>
      </w:r>
      <w:r>
        <w:rPr>
          <w:rFonts w:hint="eastAsia"/>
        </w:rPr>
        <w:t>m</w:t>
      </w:r>
      <w:r>
        <w:rPr>
          <w:rFonts w:hint="eastAsia"/>
        </w:rPr>
        <w:t>进行定权；</w:t>
      </w:r>
      <w:r>
        <w:rPr>
          <w:rFonts w:hint="eastAsia"/>
        </w:rPr>
        <w:t>Bertiger</w:t>
      </w:r>
      <w:r>
        <w:rPr>
          <w:rFonts w:hint="eastAsia"/>
        </w:rPr>
        <w:t>等人（</w:t>
      </w:r>
      <w:r>
        <w:rPr>
          <w:rFonts w:hint="eastAsia"/>
        </w:rPr>
        <w:t>2</w:t>
      </w:r>
      <w:r>
        <w:t>010</w:t>
      </w:r>
      <w:r>
        <w:rPr>
          <w:rFonts w:hint="eastAsia"/>
        </w:rPr>
        <w:t>）则采用了对所有双差模糊度进行约束以避免部分模糊度固定错误的影响，此时</w:t>
      </w:r>
      <w:r w:rsidR="003D1328">
        <w:rPr>
          <w:noProof/>
          <w:position w:val="-14"/>
        </w:rPr>
        <w:object w:dxaOrig="365" w:dyaOrig="376" w14:anchorId="0ED57AE6">
          <v:shape id="_x0000_i1253" type="#_x0000_t75" alt="" style="width:18pt;height:19.25pt;mso-width-percent:0;mso-height-percent:0;mso-width-percent:0;mso-height-percent:0" o:ole="">
            <v:imagedata r:id="rId474" o:title=""/>
          </v:shape>
          <o:OLEObject Type="Embed" ProgID="Equation.DSMT4" ShapeID="_x0000_i1253" DrawAspect="Content" ObjectID="_1712057568" r:id="rId477"/>
        </w:object>
      </w:r>
      <w:r>
        <w:rPr>
          <w:rFonts w:hint="eastAsia"/>
        </w:rPr>
        <w:t>则按照先验精度为</w:t>
      </w:r>
      <w:r>
        <w:t>1</w:t>
      </w:r>
      <w:r>
        <w:rPr>
          <w:rFonts w:hint="eastAsia"/>
        </w:rPr>
        <w:t>mm</w:t>
      </w:r>
      <w:r>
        <w:rPr>
          <w:rFonts w:hint="eastAsia"/>
        </w:rPr>
        <w:t>进行定权。下一节中针对这两种固定策略进行了实验比较和分析，这里不再过多阐述。</w:t>
      </w:r>
    </w:p>
    <w:p w14:paraId="6924F8D6" w14:textId="77777777" w:rsidR="00AA32E4" w:rsidRDefault="00AA32E4" w:rsidP="00AA32E4">
      <w:pPr>
        <w:spacing w:before="60" w:after="60"/>
        <w:ind w:firstLine="480"/>
      </w:pPr>
      <w:r>
        <w:rPr>
          <w:rFonts w:hint="eastAsia"/>
        </w:rPr>
        <w:t>另外，在实时滤波轨道处理中，参与固定的部分模糊度参数可能因观测数据弧段较短导致固定效果较差甚至出现固定错误的情况。在事后轨道处理中，可以通过反复迭处理等方式发现模糊度固定错误的弧段进行改正，然而在实时数据处理过程中由于其实时性和处理的不可逆性导致了难以实现类似的处理策略。因此这里在实时滤波轨道处理中维护的仍是基于浮点解的</w:t>
      </w:r>
      <w:r>
        <w:rPr>
          <w:rFonts w:hint="eastAsia"/>
        </w:rPr>
        <w:t>SRIF</w:t>
      </w:r>
      <w:r>
        <w:rPr>
          <w:rFonts w:hint="eastAsia"/>
        </w:rPr>
        <w:t>滤波器，模糊度固定约束的量测更新只针对当前历元浮点解的</w:t>
      </w:r>
      <w:r>
        <w:rPr>
          <w:rFonts w:hint="eastAsia"/>
        </w:rPr>
        <w:t>SRIF</w:t>
      </w:r>
      <w:r>
        <w:rPr>
          <w:rFonts w:hint="eastAsia"/>
        </w:rPr>
        <w:t>滤波器进行，从而避免模糊度固定错误对后续解算造成的影响。</w:t>
      </w:r>
    </w:p>
    <w:p w14:paraId="4A6B1EC8" w14:textId="77777777" w:rsidR="00CB147B" w:rsidRDefault="00AA32E4" w:rsidP="00CB147B">
      <w:pPr>
        <w:spacing w:before="60" w:after="60"/>
        <w:ind w:firstLine="480"/>
      </w:pPr>
      <w:r>
        <w:rPr>
          <w:rFonts w:hint="eastAsia"/>
        </w:rPr>
        <w:t>综上所述，</w:t>
      </w:r>
      <w:r>
        <w:fldChar w:fldCharType="begin"/>
      </w:r>
      <w:r>
        <w:instrText xml:space="preserve"> </w:instrText>
      </w:r>
      <w:r>
        <w:rPr>
          <w:rFonts w:hint="eastAsia"/>
        </w:rPr>
        <w:instrText>REF fig_ambfix_flowchart \r \h</w:instrText>
      </w:r>
      <w:r>
        <w:instrText xml:space="preserve"> </w:instrText>
      </w:r>
      <w:r>
        <w:fldChar w:fldCharType="separate"/>
      </w:r>
      <w:r w:rsidR="00897A40">
        <w:rPr>
          <w:rFonts w:hint="eastAsia"/>
        </w:rPr>
        <w:t>图</w:t>
      </w:r>
      <w:r w:rsidR="00897A40">
        <w:rPr>
          <w:rFonts w:hint="eastAsia"/>
        </w:rPr>
        <w:t>3-6</w:t>
      </w:r>
      <w:r>
        <w:fldChar w:fldCharType="end"/>
      </w:r>
      <w:r>
        <w:rPr>
          <w:rFonts w:hint="eastAsia"/>
        </w:rPr>
        <w:t>给出了双差模糊度固定算法在实时滤波轨道中应用的流程图。根据</w:t>
      </w:r>
      <w:r>
        <w:rPr>
          <w:rFonts w:hint="eastAsia"/>
        </w:rPr>
        <w:t>SRIF</w:t>
      </w:r>
      <w:r>
        <w:rPr>
          <w:rFonts w:hint="eastAsia"/>
        </w:rPr>
        <w:t>滤波器中的浮点模糊度估计值，循环遍历所有构建的基线，依次进行</w:t>
      </w:r>
      <w:r>
        <w:rPr>
          <w:rFonts w:hint="eastAsia"/>
        </w:rPr>
        <w:t>WL</w:t>
      </w:r>
      <w:r>
        <w:rPr>
          <w:rFonts w:hint="eastAsia"/>
        </w:rPr>
        <w:t>模糊度和</w:t>
      </w:r>
      <w:r>
        <w:rPr>
          <w:rFonts w:hint="eastAsia"/>
        </w:rPr>
        <w:t>NL</w:t>
      </w:r>
      <w:r>
        <w:rPr>
          <w:rFonts w:hint="eastAsia"/>
        </w:rPr>
        <w:t>模糊度的固定，最终将双差模糊度固定约束方程临时加至</w:t>
      </w:r>
      <w:r>
        <w:rPr>
          <w:rFonts w:hint="eastAsia"/>
        </w:rPr>
        <w:t>SRIF</w:t>
      </w:r>
      <w:r>
        <w:rPr>
          <w:rFonts w:hint="eastAsia"/>
        </w:rPr>
        <w:t>滤波器中即可得到当前历元的轨道固定解。</w:t>
      </w:r>
    </w:p>
    <w:p w14:paraId="0A88ADDC" w14:textId="77777777" w:rsidR="00AA32E4" w:rsidRDefault="00CB147B" w:rsidP="00AA32E4">
      <w:pPr>
        <w:pStyle w:val="aa"/>
        <w:spacing w:before="120" w:after="120"/>
      </w:pPr>
      <w:r>
        <w:rPr>
          <w:noProof/>
        </w:rPr>
        <w:lastRenderedPageBreak/>
        <w:drawing>
          <wp:inline distT="0" distB="0" distL="0" distR="0" wp14:anchorId="660124BF" wp14:editId="54EB964B">
            <wp:extent cx="4333130" cy="495314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
                    <pic:cNvPicPr>
                      <a:picLocks noChangeAspect="1" noChangeArrowheads="1"/>
                    </pic:cNvPicPr>
                  </pic:nvPicPr>
                  <pic:blipFill rotWithShape="1">
                    <a:blip r:embed="rId478" cstate="print">
                      <a:extLst>
                        <a:ext uri="{28A0092B-C50C-407E-A947-70E740481C1C}">
                          <a14:useLocalDpi xmlns:a14="http://schemas.microsoft.com/office/drawing/2010/main" val="0"/>
                        </a:ext>
                      </a:extLst>
                    </a:blip>
                    <a:srcRect l="5272" t="15640" r="2039" b="15748"/>
                    <a:stretch/>
                  </pic:blipFill>
                  <pic:spPr bwMode="auto">
                    <a:xfrm>
                      <a:off x="0" y="0"/>
                      <a:ext cx="4333655" cy="4953740"/>
                    </a:xfrm>
                    <a:prstGeom prst="rect">
                      <a:avLst/>
                    </a:prstGeom>
                    <a:noFill/>
                    <a:ln>
                      <a:noFill/>
                    </a:ln>
                    <a:extLst>
                      <a:ext uri="{53640926-AAD7-44D8-BBD7-CCE9431645EC}">
                        <a14:shadowObscured xmlns:a14="http://schemas.microsoft.com/office/drawing/2010/main"/>
                      </a:ext>
                    </a:extLst>
                  </pic:spPr>
                </pic:pic>
              </a:graphicData>
            </a:graphic>
          </wp:inline>
        </w:drawing>
      </w:r>
    </w:p>
    <w:p w14:paraId="3882842C" w14:textId="77777777" w:rsidR="00AA32E4" w:rsidRDefault="00AA32E4" w:rsidP="00AA32E4">
      <w:pPr>
        <w:pStyle w:val="a"/>
        <w:spacing w:before="120" w:after="120"/>
      </w:pPr>
      <w:bookmarkStart w:id="389" w:name="fig_ambfix_flowchart"/>
      <w:bookmarkEnd w:id="389"/>
      <w:r>
        <w:rPr>
          <w:rFonts w:hint="eastAsia"/>
        </w:rPr>
        <w:t>基于</w:t>
      </w:r>
      <w:r>
        <w:rPr>
          <w:rFonts w:hint="eastAsia"/>
        </w:rPr>
        <w:t>SRIF</w:t>
      </w:r>
      <w:r>
        <w:rPr>
          <w:rFonts w:hint="eastAsia"/>
        </w:rPr>
        <w:t>的实时滤波轨道的模糊度固定处理流程</w:t>
      </w:r>
    </w:p>
    <w:p w14:paraId="02156F1E" w14:textId="77777777" w:rsidR="00AA32E4" w:rsidRDefault="00AA32E4" w:rsidP="001C5752">
      <w:pPr>
        <w:pStyle w:val="3"/>
      </w:pPr>
      <w:bookmarkStart w:id="390" w:name="模糊度固定策略"/>
      <w:bookmarkStart w:id="391" w:name="_Toc101082662"/>
      <w:bookmarkEnd w:id="390"/>
      <w:r>
        <w:rPr>
          <w:rFonts w:hint="eastAsia"/>
        </w:rPr>
        <w:t>实验结果和分析</w:t>
      </w:r>
      <w:bookmarkEnd w:id="391"/>
    </w:p>
    <w:p w14:paraId="0B54914B" w14:textId="77777777" w:rsidR="00AA32E4" w:rsidRDefault="00AA32E4" w:rsidP="00AA32E4">
      <w:pPr>
        <w:spacing w:before="60" w:after="60"/>
        <w:ind w:firstLine="480"/>
      </w:pPr>
      <w:r>
        <w:rPr>
          <w:rFonts w:hint="eastAsia"/>
        </w:rPr>
        <w:t>为了进一步验证基于上述原理实现的双差模糊度固定算法在实时滤波轨道处理中的有效性，以及分析不同模糊度约束策略的固定效果，本文采用不同处理策略进行了仿实时滤波轨道确定的实验，分析对比了滤波收敛后的实时轨道结果。这里首先给出实验设计方案，然后接着依次展示了不同导航卫星系统的轨道分析结果。</w:t>
      </w:r>
    </w:p>
    <w:p w14:paraId="465690FC" w14:textId="77777777" w:rsidR="00AA32E4" w:rsidRDefault="00AA32E4" w:rsidP="00AA32E4">
      <w:pPr>
        <w:spacing w:before="60" w:after="60"/>
        <w:ind w:firstLine="480"/>
      </w:pPr>
      <w:r>
        <w:rPr>
          <w:rFonts w:hint="eastAsia"/>
        </w:rPr>
        <w:t>具体实验方案如下：本文选择了</w:t>
      </w:r>
      <w:r>
        <w:rPr>
          <w:rFonts w:hint="eastAsia"/>
        </w:rPr>
        <w:t>2</w:t>
      </w:r>
      <w:r>
        <w:t>021</w:t>
      </w:r>
      <w:r>
        <w:rPr>
          <w:rFonts w:hint="eastAsia"/>
        </w:rPr>
        <w:t>年年积日为</w:t>
      </w:r>
      <w:r>
        <w:t>126-135</w:t>
      </w:r>
      <w:r>
        <w:rPr>
          <w:rFonts w:hint="eastAsia"/>
        </w:rPr>
        <w:t>的</w:t>
      </w:r>
      <w:r>
        <w:rPr>
          <w:rFonts w:hint="eastAsia"/>
        </w:rPr>
        <w:t>1</w:t>
      </w:r>
      <w:r>
        <w:t>0</w:t>
      </w:r>
      <w:r>
        <w:rPr>
          <w:rFonts w:hint="eastAsia"/>
        </w:rPr>
        <w:t>天事后观测数据进行了三系统（</w:t>
      </w:r>
      <w:r>
        <w:rPr>
          <w:rFonts w:hint="eastAsia"/>
        </w:rPr>
        <w:t>GPS</w:t>
      </w:r>
      <w:r>
        <w:rPr>
          <w:rFonts w:hint="eastAsia"/>
        </w:rPr>
        <w:t>、</w:t>
      </w:r>
      <w:r>
        <w:rPr>
          <w:rFonts w:hint="eastAsia"/>
        </w:rPr>
        <w:t>G</w:t>
      </w:r>
      <w:r w:rsidR="00C7535E">
        <w:rPr>
          <w:rFonts w:hint="eastAsia"/>
        </w:rPr>
        <w:t>a</w:t>
      </w:r>
      <w:r w:rsidR="00C7535E">
        <w:t>lileo</w:t>
      </w:r>
      <w:r>
        <w:rPr>
          <w:rFonts w:hint="eastAsia"/>
        </w:rPr>
        <w:t>和</w:t>
      </w:r>
      <w:r>
        <w:rPr>
          <w:rFonts w:hint="eastAsia"/>
        </w:rPr>
        <w:t>BDS</w:t>
      </w:r>
      <w:r>
        <w:rPr>
          <w:rFonts w:hint="eastAsia"/>
        </w:rPr>
        <w:t>）的仿实时滤波轨道模糊度固定解的实验。考虑到</w:t>
      </w:r>
      <w:r>
        <w:rPr>
          <w:rFonts w:hint="eastAsia"/>
        </w:rPr>
        <w:t>GLONASS</w:t>
      </w:r>
      <w:r>
        <w:rPr>
          <w:rFonts w:hint="eastAsia"/>
        </w:rPr>
        <w:t>的频分多址特性，暂不考虑对其进行模糊度固定。实验过程共采用了三种不同的处理策略，分别是：实时滤波轨道浮点解，即原始的基于</w:t>
      </w:r>
      <w:r>
        <w:rPr>
          <w:rFonts w:hint="eastAsia"/>
        </w:rPr>
        <w:t>SRIF</w:t>
      </w:r>
      <w:r>
        <w:rPr>
          <w:rFonts w:hint="eastAsia"/>
        </w:rPr>
        <w:t>的实时滤波轨道解算，不作任何约束，后续统一用“</w:t>
      </w:r>
      <w:r>
        <w:rPr>
          <w:rFonts w:hint="eastAsia"/>
        </w:rPr>
        <w:t>SRIF</w:t>
      </w:r>
      <w:r>
        <w:t>-</w:t>
      </w:r>
      <w:r>
        <w:rPr>
          <w:rFonts w:hint="eastAsia"/>
        </w:rPr>
        <w:t>Float</w:t>
      </w:r>
      <w:r>
        <w:rPr>
          <w:rFonts w:hint="eastAsia"/>
        </w:rPr>
        <w:t>”表示该处理策略；在实时滤波轨道浮点解基础上对每个历元采用模糊度固定紧约束方案，即在每个历元过程中首先按照基线距离选取独立测站基线，在此基础上进一步选取独立双差模糊度进行固定，同时对模糊度固定约束方程给定</w:t>
      </w:r>
      <w:r>
        <w:t>0.01</w:t>
      </w:r>
      <w:r>
        <w:rPr>
          <w:rFonts w:hint="eastAsia"/>
        </w:rPr>
        <w:t>mm</w:t>
      </w:r>
      <w:r>
        <w:rPr>
          <w:rFonts w:hint="eastAsia"/>
        </w:rPr>
        <w:t>得先验精度（即</w:t>
      </w:r>
      <w:r w:rsidR="003D1328">
        <w:rPr>
          <w:noProof/>
          <w:position w:val="-6"/>
        </w:rPr>
        <w:object w:dxaOrig="430" w:dyaOrig="322" w14:anchorId="4C49A618">
          <v:shape id="_x0000_i1254" type="#_x0000_t75" alt="" style="width:21.1pt;height:15.5pt;mso-width-percent:0;mso-height-percent:0;mso-width-percent:0;mso-height-percent:0" o:ole="">
            <v:imagedata r:id="rId479" o:title=""/>
          </v:shape>
          <o:OLEObject Type="Embed" ProgID="Equation.DSMT4" ShapeID="_x0000_i1254" DrawAspect="Content" ObjectID="_1712057569" r:id="rId480"/>
        </w:object>
      </w:r>
      <w:r>
        <w:rPr>
          <w:rFonts w:hint="eastAsia"/>
        </w:rPr>
        <w:t>的先验权），后续统一用“</w:t>
      </w:r>
      <w:r>
        <w:rPr>
          <w:rFonts w:hint="eastAsia"/>
        </w:rPr>
        <w:t>SRIF</w:t>
      </w:r>
      <w:r>
        <w:t>-Fix-IND”</w:t>
      </w:r>
      <w:r>
        <w:rPr>
          <w:rFonts w:hint="eastAsia"/>
        </w:rPr>
        <w:t>表</w:t>
      </w:r>
      <w:r>
        <w:rPr>
          <w:rFonts w:hint="eastAsia"/>
        </w:rPr>
        <w:lastRenderedPageBreak/>
        <w:t>示该处理策略；在实时滤波轨道浮点解基础上对每个历元采用模糊度固定松约束的方案，即不再选取独立的双差模糊度，而是将所有能够固定的双差模糊度作为约束更新至</w:t>
      </w:r>
      <w:r>
        <w:rPr>
          <w:rFonts w:hint="eastAsia"/>
        </w:rPr>
        <w:t>SRIF</w:t>
      </w:r>
      <w:r>
        <w:rPr>
          <w:rFonts w:hint="eastAsia"/>
        </w:rPr>
        <w:t>滤波器中，同时对模糊度固定约束方程给定</w:t>
      </w:r>
      <w:r>
        <w:rPr>
          <w:rFonts w:hint="eastAsia"/>
        </w:rPr>
        <w:t>1mm</w:t>
      </w:r>
      <w:r>
        <w:rPr>
          <w:rFonts w:hint="eastAsia"/>
        </w:rPr>
        <w:t>得先验精度（即</w:t>
      </w:r>
      <w:r w:rsidR="003D1328">
        <w:rPr>
          <w:noProof/>
          <w:position w:val="-6"/>
        </w:rPr>
        <w:object w:dxaOrig="365" w:dyaOrig="322" w14:anchorId="5E572D06">
          <v:shape id="_x0000_i1255" type="#_x0000_t75" alt="" style="width:18pt;height:15.5pt;mso-width-percent:0;mso-height-percent:0;mso-width-percent:0;mso-height-percent:0" o:ole="">
            <v:imagedata r:id="rId481" o:title=""/>
          </v:shape>
          <o:OLEObject Type="Embed" ProgID="Equation.DSMT4" ShapeID="_x0000_i1255" DrawAspect="Content" ObjectID="_1712057570" r:id="rId482"/>
        </w:object>
      </w:r>
      <w:r>
        <w:rPr>
          <w:rFonts w:hint="eastAsia"/>
        </w:rPr>
        <w:t>得先验权），后续统一使用“</w:t>
      </w:r>
      <w:r>
        <w:rPr>
          <w:rFonts w:hint="eastAsia"/>
        </w:rPr>
        <w:t>SRIF</w:t>
      </w:r>
      <w:r>
        <w:t>-Fix-ALL”</w:t>
      </w:r>
      <w:r>
        <w:rPr>
          <w:rFonts w:hint="eastAsia"/>
        </w:rPr>
        <w:t>表示该处理策略。三种方案除模糊度固定处理部分有区别外，其他处理策略均与</w:t>
      </w:r>
      <w:r>
        <w:rPr>
          <w:rFonts w:hint="eastAsia"/>
        </w:rPr>
        <w:t>5</w:t>
      </w:r>
      <w:r>
        <w:t>.2</w:t>
      </w:r>
      <w:r>
        <w:rPr>
          <w:rFonts w:hint="eastAsia"/>
        </w:rPr>
        <w:t>节种的实验方案相同，其中，一般认为实时滤波轨道在</w:t>
      </w:r>
      <w:r>
        <w:t>24</w:t>
      </w:r>
      <w:r>
        <w:rPr>
          <w:rFonts w:hint="eastAsia"/>
        </w:rPr>
        <w:t>h</w:t>
      </w:r>
      <w:r>
        <w:rPr>
          <w:rFonts w:hint="eastAsia"/>
        </w:rPr>
        <w:t>后已经完全收敛，因此开始添加模糊度固定约束的时间段均为滤波解算</w:t>
      </w:r>
      <w:r>
        <w:rPr>
          <w:rFonts w:hint="eastAsia"/>
        </w:rPr>
        <w:t>2</w:t>
      </w:r>
      <w:r>
        <w:t>4</w:t>
      </w:r>
      <w:r>
        <w:rPr>
          <w:rFonts w:hint="eastAsia"/>
        </w:rPr>
        <w:t>h</w:t>
      </w:r>
      <w:r>
        <w:rPr>
          <w:rFonts w:hint="eastAsia"/>
        </w:rPr>
        <w:t>后。后续轨道分析的统计结果也均是针对开始进行模糊度固定后的时间弧段。</w:t>
      </w:r>
    </w:p>
    <w:p w14:paraId="020500DD" w14:textId="77777777" w:rsidR="00AA32E4" w:rsidRDefault="00AA32E4" w:rsidP="00AA32E4">
      <w:pPr>
        <w:pStyle w:val="aa"/>
        <w:spacing w:before="120" w:after="120"/>
      </w:pPr>
      <w:r>
        <w:rPr>
          <w:noProof/>
        </w:rPr>
        <w:drawing>
          <wp:inline distT="0" distB="0" distL="0" distR="0" wp14:anchorId="4372BF29" wp14:editId="241C6602">
            <wp:extent cx="5286375" cy="38862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a:xfrm>
                      <a:off x="0" y="0"/>
                      <a:ext cx="5286375" cy="3886200"/>
                    </a:xfrm>
                    <a:prstGeom prst="rect">
                      <a:avLst/>
                    </a:prstGeom>
                    <a:noFill/>
                    <a:ln>
                      <a:noFill/>
                    </a:ln>
                  </pic:spPr>
                </pic:pic>
              </a:graphicData>
            </a:graphic>
          </wp:inline>
        </w:drawing>
      </w:r>
    </w:p>
    <w:p w14:paraId="14FEC301" w14:textId="77777777" w:rsidR="00AA32E4" w:rsidRDefault="00AA32E4" w:rsidP="00AA32E4">
      <w:pPr>
        <w:pStyle w:val="a"/>
        <w:spacing w:before="120" w:after="120"/>
      </w:pPr>
      <w:bookmarkStart w:id="392" w:name="fig_srif_float_fixind_fixall_compare"/>
      <w:bookmarkEnd w:id="392"/>
      <w:r>
        <w:rPr>
          <w:rFonts w:hint="eastAsia"/>
        </w:rPr>
        <w:t>GPS</w:t>
      </w:r>
      <w:r>
        <w:rPr>
          <w:rFonts w:hint="eastAsia"/>
        </w:rPr>
        <w:t>卫星仿实时滤波轨道确定浮点解和固定解的轨道结果与</w:t>
      </w:r>
      <w:r>
        <w:rPr>
          <w:rFonts w:hint="eastAsia"/>
        </w:rPr>
        <w:t>COD</w:t>
      </w:r>
      <w:r>
        <w:rPr>
          <w:rFonts w:hint="eastAsia"/>
        </w:rPr>
        <w:t>事后产品轨道比较</w:t>
      </w:r>
      <w:r>
        <w:rPr>
          <w:rFonts w:hint="eastAsia"/>
        </w:rPr>
        <w:t>RMS</w:t>
      </w:r>
      <w:r>
        <w:rPr>
          <w:rFonts w:hint="eastAsia"/>
        </w:rPr>
        <w:t>平均结果统计图</w:t>
      </w:r>
    </w:p>
    <w:p w14:paraId="0C8BB0FF" w14:textId="77777777" w:rsidR="00AA32E4" w:rsidRDefault="00AA32E4" w:rsidP="00AA32E4">
      <w:pPr>
        <w:spacing w:before="60" w:after="60"/>
        <w:ind w:firstLine="480"/>
      </w:pPr>
      <w:r>
        <w:fldChar w:fldCharType="begin"/>
      </w:r>
      <w:r>
        <w:instrText xml:space="preserve"> </w:instrText>
      </w:r>
      <w:r>
        <w:rPr>
          <w:rFonts w:hint="eastAsia"/>
        </w:rPr>
        <w:instrText>REF fig_srif_float_fixind_fixall_compare \r \h</w:instrText>
      </w:r>
      <w:r>
        <w:instrText xml:space="preserve"> </w:instrText>
      </w:r>
      <w:r>
        <w:fldChar w:fldCharType="separate"/>
      </w:r>
      <w:r w:rsidR="00897A40">
        <w:rPr>
          <w:rFonts w:hint="eastAsia"/>
        </w:rPr>
        <w:t>图</w:t>
      </w:r>
      <w:r w:rsidR="00897A40">
        <w:rPr>
          <w:rFonts w:hint="eastAsia"/>
        </w:rPr>
        <w:t>3-7</w:t>
      </w:r>
      <w:r>
        <w:fldChar w:fldCharType="end"/>
      </w:r>
      <w:r>
        <w:rPr>
          <w:rFonts w:hint="eastAsia"/>
        </w:rPr>
        <w:t>给出了</w:t>
      </w:r>
      <w:r>
        <w:rPr>
          <w:rFonts w:hint="eastAsia"/>
        </w:rPr>
        <w:t>GPS</w:t>
      </w:r>
      <w:r>
        <w:rPr>
          <w:rFonts w:hint="eastAsia"/>
        </w:rPr>
        <w:t>系统仿实时滤波轨道浮点解和固定解的轨道结果与</w:t>
      </w:r>
      <w:r>
        <w:rPr>
          <w:rFonts w:hint="eastAsia"/>
        </w:rPr>
        <w:t>COD</w:t>
      </w:r>
      <w:r>
        <w:rPr>
          <w:rFonts w:hint="eastAsia"/>
        </w:rPr>
        <w:t>产品轨道比较的平均</w:t>
      </w:r>
      <w:r>
        <w:rPr>
          <w:rFonts w:hint="eastAsia"/>
        </w:rPr>
        <w:t>RMS</w:t>
      </w:r>
      <w:r>
        <w:rPr>
          <w:rFonts w:hint="eastAsia"/>
        </w:rPr>
        <w:t>的统计结果。首先可以看到对于所有卫星不同处理策略的解算结果而言，其在切向、法向、径向上的平均</w:t>
      </w:r>
      <w:r>
        <w:rPr>
          <w:rFonts w:hint="eastAsia"/>
        </w:rPr>
        <w:t>RMS</w:t>
      </w:r>
      <w:r>
        <w:rPr>
          <w:rFonts w:hint="eastAsia"/>
        </w:rPr>
        <w:t>值基本上优于</w:t>
      </w:r>
      <w:r>
        <w:t>10</w:t>
      </w:r>
      <w:r>
        <w:rPr>
          <w:rFonts w:hint="eastAsia"/>
        </w:rPr>
        <w:t>cm</w:t>
      </w:r>
      <w:r>
        <w:rPr>
          <w:rFonts w:hint="eastAsia"/>
        </w:rPr>
        <w:t>，</w:t>
      </w:r>
      <w:r>
        <w:rPr>
          <w:rFonts w:hint="eastAsia"/>
        </w:rPr>
        <w:t>9cm</w:t>
      </w:r>
      <w:r>
        <w:rPr>
          <w:rFonts w:hint="eastAsia"/>
        </w:rPr>
        <w:t>，和</w:t>
      </w:r>
      <w:r>
        <w:rPr>
          <w:rFonts w:hint="eastAsia"/>
        </w:rPr>
        <w:t>5cm</w:t>
      </w:r>
      <w:r>
        <w:rPr>
          <w:rFonts w:hint="eastAsia"/>
        </w:rPr>
        <w:t>。相较于浮点解的结果，可以看到</w:t>
      </w:r>
      <w:r>
        <w:rPr>
          <w:rFonts w:hint="eastAsia"/>
        </w:rPr>
        <w:t>SRIF-F</w:t>
      </w:r>
      <w:r>
        <w:t>ix-IND</w:t>
      </w:r>
      <w:r>
        <w:rPr>
          <w:rFonts w:hint="eastAsia"/>
        </w:rPr>
        <w:t>和</w:t>
      </w:r>
      <w:r>
        <w:rPr>
          <w:rFonts w:hint="eastAsia"/>
        </w:rPr>
        <w:t>SIRF</w:t>
      </w:r>
      <w:r>
        <w:t>-Fix-ALL</w:t>
      </w:r>
      <w:r>
        <w:rPr>
          <w:rFonts w:hint="eastAsia"/>
        </w:rPr>
        <w:t>两者固定解方案对轨道精度均有所改善。其中两者改善效果都呈现了在切向和法向方向上改善更为明显，而在径向方向上则改善微弱的趋势。这结果是符合</w:t>
      </w:r>
      <w:r>
        <w:rPr>
          <w:rFonts w:hint="eastAsia"/>
        </w:rPr>
        <w:t>GNSS</w:t>
      </w:r>
      <w:r>
        <w:rPr>
          <w:rFonts w:hint="eastAsia"/>
        </w:rPr>
        <w:t>轨道确定的算法原理的，由于地面</w:t>
      </w:r>
      <w:r>
        <w:rPr>
          <w:rFonts w:hint="eastAsia"/>
        </w:rPr>
        <w:t>GNSS</w:t>
      </w:r>
      <w:r>
        <w:rPr>
          <w:rFonts w:hint="eastAsia"/>
        </w:rPr>
        <w:t>观测值几何构型受限，因此</w:t>
      </w:r>
      <w:r>
        <w:rPr>
          <w:rFonts w:hint="eastAsia"/>
        </w:rPr>
        <w:t>GNSS</w:t>
      </w:r>
      <w:r>
        <w:rPr>
          <w:rFonts w:hint="eastAsia"/>
        </w:rPr>
        <w:t>观测值在轨道径向方向提供了较多的观测，在浮点解求解过程中就已经能获得较高的精度，模糊度固定对其改善效果微弱，而对于切向和法向方向而言，其在浮点解中包含了较多的观测误差，模糊度固定更多在对径向的垂直方向上提供了改善信息，因此在切向和法向上的改善更为显著（</w:t>
      </w:r>
      <w:r>
        <w:rPr>
          <w:rFonts w:hint="eastAsia"/>
        </w:rPr>
        <w:t>Lauricheses</w:t>
      </w:r>
      <w:r>
        <w:t xml:space="preserve"> </w:t>
      </w:r>
      <w:r>
        <w:rPr>
          <w:rFonts w:hint="eastAsia"/>
        </w:rPr>
        <w:t>e</w:t>
      </w:r>
      <w:r>
        <w:t>t al. 2013</w:t>
      </w:r>
      <w:r>
        <w:rPr>
          <w:rFonts w:hint="eastAsia"/>
        </w:rPr>
        <w:t>）。</w:t>
      </w:r>
      <w:r>
        <w:rPr>
          <w:rFonts w:hint="eastAsia"/>
        </w:rPr>
        <w:lastRenderedPageBreak/>
        <w:t>除此之外，</w:t>
      </w:r>
      <w:r>
        <w:rPr>
          <w:rFonts w:hint="eastAsia"/>
        </w:rPr>
        <w:t>SRIF</w:t>
      </w:r>
      <w:r>
        <w:t>-</w:t>
      </w:r>
      <w:r>
        <w:rPr>
          <w:rFonts w:hint="eastAsia"/>
        </w:rPr>
        <w:t>Fix-</w:t>
      </w:r>
      <w:r>
        <w:t>ALL</w:t>
      </w:r>
      <w:r>
        <w:rPr>
          <w:rFonts w:hint="eastAsia"/>
        </w:rPr>
        <w:t>的改善程度要明显优于</w:t>
      </w:r>
      <w:r>
        <w:rPr>
          <w:rFonts w:hint="eastAsia"/>
        </w:rPr>
        <w:t>SRIF</w:t>
      </w:r>
      <w:r>
        <w:t>-Fix-IND</w:t>
      </w:r>
      <w:r>
        <w:rPr>
          <w:rFonts w:hint="eastAsia"/>
        </w:rPr>
        <w:t>方案，前者在法向和切向上的改善量级约为</w:t>
      </w:r>
      <w:r>
        <w:t>2-3</w:t>
      </w:r>
      <w:r>
        <w:rPr>
          <w:rFonts w:hint="eastAsia"/>
        </w:rPr>
        <w:t>cm</w:t>
      </w:r>
      <w:r>
        <w:rPr>
          <w:rFonts w:hint="eastAsia"/>
        </w:rPr>
        <w:t>，而后者在切向和方向上的改善量级约</w:t>
      </w:r>
      <w:r>
        <w:rPr>
          <w:rFonts w:hint="eastAsia"/>
        </w:rPr>
        <w:t>1cm</w:t>
      </w:r>
      <w:r>
        <w:rPr>
          <w:rFonts w:hint="eastAsia"/>
        </w:rPr>
        <w:t>左右。在</w:t>
      </w:r>
      <w:r>
        <w:rPr>
          <w:rFonts w:hint="eastAsia"/>
        </w:rPr>
        <w:t>SRIF</w:t>
      </w:r>
      <w:r>
        <w:t>-</w:t>
      </w:r>
      <w:r>
        <w:rPr>
          <w:rFonts w:hint="eastAsia"/>
        </w:rPr>
        <w:t>Fix</w:t>
      </w:r>
      <w:r>
        <w:t>-</w:t>
      </w:r>
      <w:r>
        <w:rPr>
          <w:rFonts w:hint="eastAsia"/>
        </w:rPr>
        <w:t>ALL</w:t>
      </w:r>
      <w:r>
        <w:rPr>
          <w:rFonts w:hint="eastAsia"/>
        </w:rPr>
        <w:t>的方案中，所有</w:t>
      </w:r>
      <w:r>
        <w:rPr>
          <w:rFonts w:hint="eastAsia"/>
        </w:rPr>
        <w:t>GPS</w:t>
      </w:r>
      <w:r>
        <w:rPr>
          <w:rFonts w:hint="eastAsia"/>
        </w:rPr>
        <w:t>卫星经过固定后的轨道结果在切向、法向和径向上均优于</w:t>
      </w:r>
      <w:r>
        <w:t>7</w:t>
      </w:r>
      <w:r>
        <w:rPr>
          <w:rFonts w:hint="eastAsia"/>
        </w:rPr>
        <w:t>cm</w:t>
      </w:r>
      <w:r>
        <w:rPr>
          <w:rFonts w:hint="eastAsia"/>
        </w:rPr>
        <w:t>，</w:t>
      </w:r>
      <w:r>
        <w:rPr>
          <w:rFonts w:hint="eastAsia"/>
        </w:rPr>
        <w:t>4cm</w:t>
      </w:r>
      <w:r>
        <w:rPr>
          <w:rFonts w:hint="eastAsia"/>
        </w:rPr>
        <w:t>和</w:t>
      </w:r>
      <w:r>
        <w:rPr>
          <w:rFonts w:hint="eastAsia"/>
        </w:rPr>
        <w:t>3cm</w:t>
      </w:r>
      <w:r>
        <w:rPr>
          <w:rFonts w:hint="eastAsia"/>
        </w:rPr>
        <w:t>。为了进一步量化两者固定解方案对轨道的改善程度，这里统计了所有卫星轨道比较的平均</w:t>
      </w:r>
      <w:r>
        <w:rPr>
          <w:rFonts w:hint="eastAsia"/>
        </w:rPr>
        <w:t>RMS</w:t>
      </w:r>
      <w:r>
        <w:rPr>
          <w:rFonts w:hint="eastAsia"/>
        </w:rPr>
        <w:t>值，如下</w:t>
      </w:r>
      <w:r>
        <w:fldChar w:fldCharType="begin"/>
      </w:r>
      <w:r>
        <w:instrText xml:space="preserve"> </w:instrText>
      </w:r>
      <w:r>
        <w:rPr>
          <w:rFonts w:hint="eastAsia"/>
        </w:rPr>
        <w:instrText>REF table_float_fixind_fixall_compare \r \h</w:instrText>
      </w:r>
      <w:r>
        <w:instrText xml:space="preserve"> </w:instrText>
      </w:r>
      <w:r>
        <w:fldChar w:fldCharType="separate"/>
      </w:r>
      <w:r w:rsidR="00897A40">
        <w:rPr>
          <w:rFonts w:hint="eastAsia"/>
        </w:rPr>
        <w:t>表</w:t>
      </w:r>
      <w:r w:rsidR="00897A40">
        <w:rPr>
          <w:rFonts w:hint="eastAsia"/>
        </w:rPr>
        <w:t>3-2</w:t>
      </w:r>
      <w:r>
        <w:fldChar w:fldCharType="end"/>
      </w:r>
      <w:r>
        <w:rPr>
          <w:rFonts w:hint="eastAsia"/>
        </w:rPr>
        <w:t>所示。</w:t>
      </w:r>
    </w:p>
    <w:p w14:paraId="6611D085" w14:textId="77777777" w:rsidR="00AA32E4" w:rsidRDefault="00AA32E4" w:rsidP="00AA32E4">
      <w:pPr>
        <w:pStyle w:val="a0"/>
        <w:spacing w:before="120" w:after="120"/>
      </w:pPr>
      <w:bookmarkStart w:id="393" w:name="table_float_fixind_fixall_compare"/>
      <w:bookmarkEnd w:id="393"/>
      <w:r>
        <w:rPr>
          <w:rFonts w:hint="eastAsia"/>
        </w:rPr>
        <w:t>GPS</w:t>
      </w:r>
      <w:r>
        <w:rPr>
          <w:rFonts w:hint="eastAsia"/>
        </w:rPr>
        <w:t>仿实时滤波轨道确定不同处理策略下轨道结果与</w:t>
      </w:r>
      <w:r>
        <w:rPr>
          <w:rFonts w:hint="eastAsia"/>
        </w:rPr>
        <w:t>COD</w:t>
      </w:r>
      <w:r>
        <w:rPr>
          <w:rFonts w:hint="eastAsia"/>
        </w:rPr>
        <w:t>比较平均</w:t>
      </w:r>
      <w:r>
        <w:rPr>
          <w:rFonts w:hint="eastAsia"/>
        </w:rPr>
        <w:t>RMS</w:t>
      </w:r>
      <w:r>
        <w:rPr>
          <w:rFonts w:hint="eastAsia"/>
        </w:rPr>
        <w:t>结果统计表</w:t>
      </w:r>
    </w:p>
    <w:tbl>
      <w:tblPr>
        <w:tblStyle w:val="af"/>
        <w:tblW w:w="0" w:type="auto"/>
        <w:tblLook w:val="04A0" w:firstRow="1" w:lastRow="0" w:firstColumn="1" w:lastColumn="0" w:noHBand="0" w:noVBand="1"/>
      </w:tblPr>
      <w:tblGrid>
        <w:gridCol w:w="1488"/>
        <w:gridCol w:w="1033"/>
        <w:gridCol w:w="1033"/>
        <w:gridCol w:w="1033"/>
        <w:gridCol w:w="870"/>
      </w:tblGrid>
      <w:tr w:rsidR="00AA32E4" w14:paraId="0779D150" w14:textId="77777777" w:rsidTr="009040C2">
        <w:trPr>
          <w:cnfStyle w:val="100000000000" w:firstRow="1" w:lastRow="0" w:firstColumn="0" w:lastColumn="0" w:oddVBand="0" w:evenVBand="0" w:oddHBand="0" w:evenHBand="0" w:firstRowFirstColumn="0" w:firstRowLastColumn="0" w:lastRowFirstColumn="0" w:lastRowLastColumn="0"/>
        </w:trPr>
        <w:tc>
          <w:tcPr>
            <w:tcW w:w="0" w:type="auto"/>
          </w:tcPr>
          <w:p w14:paraId="54796CC3" w14:textId="77777777" w:rsidR="00AA32E4" w:rsidRPr="006E2A7A" w:rsidRDefault="006E2A7A" w:rsidP="00161E67">
            <w:pPr>
              <w:pStyle w:val="ab"/>
              <w:spacing w:beforeLines="50" w:before="120" w:after="120"/>
            </w:pPr>
            <w:r>
              <w:rPr>
                <w:rFonts w:hint="eastAsia"/>
              </w:rPr>
              <w:t>处理策略</w:t>
            </w:r>
          </w:p>
        </w:tc>
        <w:tc>
          <w:tcPr>
            <w:tcW w:w="0" w:type="auto"/>
          </w:tcPr>
          <w:p w14:paraId="514E44A3" w14:textId="77777777" w:rsidR="00AA32E4" w:rsidRDefault="006E2A7A" w:rsidP="00161E67">
            <w:pPr>
              <w:pStyle w:val="ab"/>
              <w:spacing w:beforeLines="50" w:before="120" w:after="120"/>
            </w:pPr>
            <w:r>
              <w:rPr>
                <w:rFonts w:hint="eastAsia"/>
              </w:rPr>
              <w:t>切向</w:t>
            </w:r>
            <w:r w:rsidR="00AA32E4">
              <w:t>[</w:t>
            </w:r>
            <w:r w:rsidR="00161E67">
              <w:rPr>
                <w:rFonts w:hint="eastAsia"/>
              </w:rPr>
              <w:t>c</w:t>
            </w:r>
            <w:r w:rsidR="00AA32E4">
              <w:t>m]</w:t>
            </w:r>
          </w:p>
        </w:tc>
        <w:tc>
          <w:tcPr>
            <w:tcW w:w="0" w:type="auto"/>
          </w:tcPr>
          <w:p w14:paraId="42AC0C36" w14:textId="77777777" w:rsidR="00AA32E4" w:rsidRDefault="006E2A7A" w:rsidP="00161E67">
            <w:pPr>
              <w:pStyle w:val="ab"/>
              <w:spacing w:beforeLines="50" w:before="120" w:after="120"/>
            </w:pPr>
            <w:r>
              <w:rPr>
                <w:rFonts w:hint="eastAsia"/>
              </w:rPr>
              <w:t>径向</w:t>
            </w:r>
            <w:r w:rsidR="00AA32E4">
              <w:t>[cm]</w:t>
            </w:r>
          </w:p>
        </w:tc>
        <w:tc>
          <w:tcPr>
            <w:tcW w:w="0" w:type="auto"/>
          </w:tcPr>
          <w:p w14:paraId="5D5D5C24" w14:textId="77777777" w:rsidR="00AA32E4" w:rsidRDefault="006E2A7A" w:rsidP="00161E67">
            <w:pPr>
              <w:pStyle w:val="ab"/>
              <w:spacing w:beforeLines="50" w:before="120" w:after="120"/>
            </w:pPr>
            <w:r>
              <w:rPr>
                <w:rFonts w:hint="eastAsia"/>
              </w:rPr>
              <w:t>法向</w:t>
            </w:r>
            <w:r w:rsidR="00AA32E4">
              <w:t>[cm]</w:t>
            </w:r>
          </w:p>
        </w:tc>
        <w:tc>
          <w:tcPr>
            <w:tcW w:w="0" w:type="auto"/>
          </w:tcPr>
          <w:p w14:paraId="61A4B9D3" w14:textId="77777777" w:rsidR="00AA32E4" w:rsidRDefault="00AA32E4" w:rsidP="00161E67">
            <w:pPr>
              <w:pStyle w:val="ab"/>
              <w:spacing w:beforeLines="50" w:before="120" w:after="120"/>
            </w:pPr>
            <w:r>
              <w:rPr>
                <w:rFonts w:hint="eastAsia"/>
              </w:rPr>
              <w:t>3</w:t>
            </w:r>
            <w:r>
              <w:t>D[cm]</w:t>
            </w:r>
          </w:p>
        </w:tc>
      </w:tr>
      <w:tr w:rsidR="00AA32E4" w14:paraId="1EE02362" w14:textId="77777777" w:rsidTr="009040C2">
        <w:tc>
          <w:tcPr>
            <w:tcW w:w="0" w:type="auto"/>
          </w:tcPr>
          <w:p w14:paraId="675F8EA0" w14:textId="77777777" w:rsidR="00AA32E4" w:rsidRDefault="00AA32E4" w:rsidP="00161E67">
            <w:pPr>
              <w:pStyle w:val="ab"/>
              <w:spacing w:beforeLines="50" w:before="120" w:after="120"/>
            </w:pPr>
            <w:r>
              <w:rPr>
                <w:rFonts w:hint="eastAsia"/>
              </w:rPr>
              <w:t>S</w:t>
            </w:r>
            <w:r>
              <w:t>RIF-Float</w:t>
            </w:r>
          </w:p>
        </w:tc>
        <w:tc>
          <w:tcPr>
            <w:tcW w:w="0" w:type="auto"/>
          </w:tcPr>
          <w:p w14:paraId="57EF828A" w14:textId="77777777" w:rsidR="00AA32E4" w:rsidRDefault="00AA32E4" w:rsidP="00161E67">
            <w:pPr>
              <w:pStyle w:val="ab"/>
              <w:spacing w:beforeLines="50" w:before="120" w:after="120"/>
            </w:pPr>
            <w:r>
              <w:rPr>
                <w:rFonts w:hint="eastAsia"/>
              </w:rPr>
              <w:t>6</w:t>
            </w:r>
            <w:r>
              <w:t>.9</w:t>
            </w:r>
          </w:p>
        </w:tc>
        <w:tc>
          <w:tcPr>
            <w:tcW w:w="0" w:type="auto"/>
          </w:tcPr>
          <w:p w14:paraId="1A6FCFFC" w14:textId="77777777" w:rsidR="00AA32E4" w:rsidRDefault="00AA32E4" w:rsidP="00161E67">
            <w:pPr>
              <w:pStyle w:val="ab"/>
              <w:spacing w:beforeLines="50" w:before="120" w:after="120"/>
            </w:pPr>
            <w:r>
              <w:rPr>
                <w:rFonts w:hint="eastAsia"/>
              </w:rPr>
              <w:t>4</w:t>
            </w:r>
            <w:r>
              <w:t>.9</w:t>
            </w:r>
          </w:p>
        </w:tc>
        <w:tc>
          <w:tcPr>
            <w:tcW w:w="0" w:type="auto"/>
          </w:tcPr>
          <w:p w14:paraId="4E8AC6F2" w14:textId="77777777" w:rsidR="00AA32E4" w:rsidRDefault="00AA32E4" w:rsidP="00161E67">
            <w:pPr>
              <w:pStyle w:val="ab"/>
              <w:spacing w:beforeLines="50" w:before="120" w:after="120"/>
            </w:pPr>
            <w:r>
              <w:rPr>
                <w:rFonts w:hint="eastAsia"/>
              </w:rPr>
              <w:t>2</w:t>
            </w:r>
            <w:r>
              <w:t>.3</w:t>
            </w:r>
          </w:p>
        </w:tc>
        <w:tc>
          <w:tcPr>
            <w:tcW w:w="0" w:type="auto"/>
          </w:tcPr>
          <w:p w14:paraId="3CFF07EF" w14:textId="77777777" w:rsidR="00AA32E4" w:rsidRDefault="00AA32E4" w:rsidP="00161E67">
            <w:pPr>
              <w:pStyle w:val="ab"/>
              <w:spacing w:beforeLines="50" w:before="120" w:after="120"/>
            </w:pPr>
            <w:r>
              <w:rPr>
                <w:rFonts w:hint="eastAsia"/>
              </w:rPr>
              <w:t>9</w:t>
            </w:r>
            <w:r>
              <w:t>.1</w:t>
            </w:r>
          </w:p>
        </w:tc>
      </w:tr>
      <w:tr w:rsidR="00AA32E4" w14:paraId="64DD4028" w14:textId="77777777" w:rsidTr="009040C2">
        <w:tc>
          <w:tcPr>
            <w:tcW w:w="0" w:type="auto"/>
          </w:tcPr>
          <w:p w14:paraId="17BA2BFD" w14:textId="77777777" w:rsidR="00AA32E4" w:rsidRDefault="00AA32E4" w:rsidP="00161E67">
            <w:pPr>
              <w:pStyle w:val="ab"/>
              <w:spacing w:beforeLines="50" w:before="120" w:after="120"/>
            </w:pPr>
            <w:r>
              <w:rPr>
                <w:rFonts w:hint="eastAsia"/>
              </w:rPr>
              <w:t>S</w:t>
            </w:r>
            <w:r>
              <w:t>RIF-Fix-IND</w:t>
            </w:r>
          </w:p>
        </w:tc>
        <w:tc>
          <w:tcPr>
            <w:tcW w:w="0" w:type="auto"/>
          </w:tcPr>
          <w:p w14:paraId="5C364407" w14:textId="77777777" w:rsidR="00AA32E4" w:rsidRDefault="00AA32E4" w:rsidP="00161E67">
            <w:pPr>
              <w:pStyle w:val="ab"/>
              <w:spacing w:beforeLines="50" w:before="120" w:after="120"/>
            </w:pPr>
            <w:r>
              <w:rPr>
                <w:rFonts w:hint="eastAsia"/>
              </w:rPr>
              <w:t>6</w:t>
            </w:r>
            <w:r>
              <w:t>.2</w:t>
            </w:r>
          </w:p>
        </w:tc>
        <w:tc>
          <w:tcPr>
            <w:tcW w:w="0" w:type="auto"/>
          </w:tcPr>
          <w:p w14:paraId="28DCA672" w14:textId="77777777" w:rsidR="00AA32E4" w:rsidRDefault="00AA32E4" w:rsidP="00161E67">
            <w:pPr>
              <w:pStyle w:val="ab"/>
              <w:spacing w:beforeLines="50" w:before="120" w:after="120"/>
            </w:pPr>
            <w:r>
              <w:rPr>
                <w:rFonts w:hint="eastAsia"/>
              </w:rPr>
              <w:t>4</w:t>
            </w:r>
            <w:r>
              <w:t>.4</w:t>
            </w:r>
          </w:p>
        </w:tc>
        <w:tc>
          <w:tcPr>
            <w:tcW w:w="0" w:type="auto"/>
          </w:tcPr>
          <w:p w14:paraId="33EA3E74" w14:textId="77777777" w:rsidR="00AA32E4" w:rsidRDefault="00AA32E4" w:rsidP="00161E67">
            <w:pPr>
              <w:pStyle w:val="ab"/>
              <w:spacing w:beforeLines="50" w:before="120" w:after="120"/>
            </w:pPr>
            <w:r>
              <w:rPr>
                <w:rFonts w:hint="eastAsia"/>
              </w:rPr>
              <w:t>2</w:t>
            </w:r>
            <w:r>
              <w:t>.2</w:t>
            </w:r>
          </w:p>
        </w:tc>
        <w:tc>
          <w:tcPr>
            <w:tcW w:w="0" w:type="auto"/>
          </w:tcPr>
          <w:p w14:paraId="3C6AB637" w14:textId="77777777" w:rsidR="00AA32E4" w:rsidRDefault="00AA32E4" w:rsidP="00161E67">
            <w:pPr>
              <w:pStyle w:val="ab"/>
              <w:spacing w:beforeLines="50" w:before="120" w:after="120"/>
            </w:pPr>
            <w:r>
              <w:rPr>
                <w:rFonts w:hint="eastAsia"/>
              </w:rPr>
              <w:t>8</w:t>
            </w:r>
            <w:r>
              <w:t>.2</w:t>
            </w:r>
          </w:p>
        </w:tc>
      </w:tr>
      <w:tr w:rsidR="00AA32E4" w14:paraId="68717F11" w14:textId="77777777" w:rsidTr="009040C2">
        <w:tc>
          <w:tcPr>
            <w:tcW w:w="0" w:type="auto"/>
          </w:tcPr>
          <w:p w14:paraId="16F3391E" w14:textId="77777777" w:rsidR="00AA32E4" w:rsidRDefault="00AA32E4" w:rsidP="00161E67">
            <w:pPr>
              <w:pStyle w:val="ab"/>
              <w:spacing w:beforeLines="50" w:before="120" w:after="120"/>
            </w:pPr>
            <w:r>
              <w:rPr>
                <w:rFonts w:hint="eastAsia"/>
              </w:rPr>
              <w:t>S</w:t>
            </w:r>
            <w:r>
              <w:t>RIF-Fix-ALL</w:t>
            </w:r>
          </w:p>
        </w:tc>
        <w:tc>
          <w:tcPr>
            <w:tcW w:w="0" w:type="auto"/>
          </w:tcPr>
          <w:p w14:paraId="0BE2EDAC" w14:textId="77777777" w:rsidR="00AA32E4" w:rsidRDefault="00AA32E4" w:rsidP="00161E67">
            <w:pPr>
              <w:pStyle w:val="ab"/>
              <w:spacing w:beforeLines="50" w:before="120" w:after="120"/>
            </w:pPr>
            <w:r>
              <w:rPr>
                <w:rFonts w:hint="eastAsia"/>
              </w:rPr>
              <w:t>4</w:t>
            </w:r>
            <w:r>
              <w:t>.2</w:t>
            </w:r>
          </w:p>
        </w:tc>
        <w:tc>
          <w:tcPr>
            <w:tcW w:w="0" w:type="auto"/>
          </w:tcPr>
          <w:p w14:paraId="1BC494B0" w14:textId="77777777" w:rsidR="00AA32E4" w:rsidRDefault="00AA32E4" w:rsidP="00161E67">
            <w:pPr>
              <w:pStyle w:val="ab"/>
              <w:spacing w:beforeLines="50" w:before="120" w:after="120"/>
            </w:pPr>
            <w:r>
              <w:rPr>
                <w:rFonts w:hint="eastAsia"/>
              </w:rPr>
              <w:t>3</w:t>
            </w:r>
            <w:r>
              <w:t>.1</w:t>
            </w:r>
          </w:p>
        </w:tc>
        <w:tc>
          <w:tcPr>
            <w:tcW w:w="0" w:type="auto"/>
          </w:tcPr>
          <w:p w14:paraId="5F88D610" w14:textId="77777777" w:rsidR="00AA32E4" w:rsidRDefault="00AA32E4" w:rsidP="00161E67">
            <w:pPr>
              <w:pStyle w:val="ab"/>
              <w:spacing w:beforeLines="50" w:before="120" w:after="120"/>
            </w:pPr>
            <w:r>
              <w:rPr>
                <w:rFonts w:hint="eastAsia"/>
              </w:rPr>
              <w:t>2</w:t>
            </w:r>
            <w:r>
              <w:t>.2</w:t>
            </w:r>
          </w:p>
        </w:tc>
        <w:tc>
          <w:tcPr>
            <w:tcW w:w="0" w:type="auto"/>
          </w:tcPr>
          <w:p w14:paraId="1F891183" w14:textId="77777777" w:rsidR="00AA32E4" w:rsidRDefault="00AA32E4" w:rsidP="00161E67">
            <w:pPr>
              <w:pStyle w:val="ab"/>
              <w:spacing w:beforeLines="50" w:before="120" w:after="120"/>
            </w:pPr>
            <w:r>
              <w:rPr>
                <w:rFonts w:hint="eastAsia"/>
              </w:rPr>
              <w:t>5</w:t>
            </w:r>
            <w:r>
              <w:t>.8</w:t>
            </w:r>
          </w:p>
        </w:tc>
      </w:tr>
    </w:tbl>
    <w:p w14:paraId="65249D05" w14:textId="77777777" w:rsidR="00AA32E4" w:rsidRDefault="00AA32E4" w:rsidP="00AA32E4">
      <w:pPr>
        <w:pStyle w:val="ab"/>
        <w:spacing w:before="120" w:after="120"/>
      </w:pPr>
    </w:p>
    <w:p w14:paraId="48A8AD98" w14:textId="77777777" w:rsidR="00AA32E4" w:rsidRDefault="00AA32E4" w:rsidP="00AA32E4">
      <w:pPr>
        <w:spacing w:before="60" w:after="60"/>
        <w:ind w:firstLine="480"/>
      </w:pPr>
      <w:r>
        <w:rPr>
          <w:rFonts w:hint="eastAsia"/>
        </w:rPr>
        <w:t>从表中可以看到，对于</w:t>
      </w:r>
      <w:r>
        <w:rPr>
          <w:rFonts w:hint="eastAsia"/>
        </w:rPr>
        <w:t>SRIF</w:t>
      </w:r>
      <w:r>
        <w:t>-</w:t>
      </w:r>
      <w:r>
        <w:rPr>
          <w:rFonts w:hint="eastAsia"/>
        </w:rPr>
        <w:t>Fix</w:t>
      </w:r>
      <w:r>
        <w:t>-</w:t>
      </w:r>
      <w:r>
        <w:rPr>
          <w:rFonts w:hint="eastAsia"/>
        </w:rPr>
        <w:t>IND</w:t>
      </w:r>
      <w:r>
        <w:rPr>
          <w:rFonts w:hint="eastAsia"/>
        </w:rPr>
        <w:t>固定解的解决方案，轨道精度从原有浮点解的（</w:t>
      </w:r>
      <w:r>
        <w:rPr>
          <w:rFonts w:hint="eastAsia"/>
        </w:rPr>
        <w:t>6</w:t>
      </w:r>
      <w:r>
        <w:t>.9</w:t>
      </w:r>
      <w:r>
        <w:rPr>
          <w:rFonts w:hint="eastAsia"/>
        </w:rPr>
        <w:t>cm</w:t>
      </w:r>
      <w:r>
        <w:rPr>
          <w:rFonts w:hint="eastAsia"/>
        </w:rPr>
        <w:t>，</w:t>
      </w:r>
      <w:r>
        <w:rPr>
          <w:rFonts w:hint="eastAsia"/>
        </w:rPr>
        <w:t>4</w:t>
      </w:r>
      <w:r>
        <w:t>.9</w:t>
      </w:r>
      <w:r>
        <w:rPr>
          <w:rFonts w:hint="eastAsia"/>
        </w:rPr>
        <w:t>cm</w:t>
      </w:r>
      <w:r>
        <w:rPr>
          <w:rFonts w:hint="eastAsia"/>
        </w:rPr>
        <w:t>，</w:t>
      </w:r>
      <w:r>
        <w:rPr>
          <w:rFonts w:hint="eastAsia"/>
        </w:rPr>
        <w:t>2</w:t>
      </w:r>
      <w:r>
        <w:t>.3</w:t>
      </w:r>
      <w:r>
        <w:rPr>
          <w:rFonts w:hint="eastAsia"/>
        </w:rPr>
        <w:t>cm</w:t>
      </w:r>
      <w:r>
        <w:rPr>
          <w:rFonts w:hint="eastAsia"/>
        </w:rPr>
        <w:t>）改善至（</w:t>
      </w:r>
      <w:r>
        <w:t>6.2</w:t>
      </w:r>
      <w:r>
        <w:rPr>
          <w:rFonts w:hint="eastAsia"/>
        </w:rPr>
        <w:t>cm</w:t>
      </w:r>
      <w:r>
        <w:rPr>
          <w:rFonts w:hint="eastAsia"/>
        </w:rPr>
        <w:t>，</w:t>
      </w:r>
      <w:r>
        <w:rPr>
          <w:rFonts w:hint="eastAsia"/>
        </w:rPr>
        <w:t>4</w:t>
      </w:r>
      <w:r>
        <w:t>.4</w:t>
      </w:r>
      <w:r>
        <w:rPr>
          <w:rFonts w:hint="eastAsia"/>
        </w:rPr>
        <w:t>cm</w:t>
      </w:r>
      <w:r>
        <w:rPr>
          <w:rFonts w:hint="eastAsia"/>
        </w:rPr>
        <w:t>，</w:t>
      </w:r>
      <w:r>
        <w:rPr>
          <w:rFonts w:hint="eastAsia"/>
        </w:rPr>
        <w:t>2</w:t>
      </w:r>
      <w:r>
        <w:t>.2</w:t>
      </w:r>
      <w:r>
        <w:rPr>
          <w:rFonts w:hint="eastAsia"/>
        </w:rPr>
        <w:t>cm</w:t>
      </w:r>
      <w:r>
        <w:rPr>
          <w:rFonts w:hint="eastAsia"/>
        </w:rPr>
        <w:t>），分别在切向、法向和径向上改善了</w:t>
      </w:r>
      <w:r>
        <w:rPr>
          <w:rFonts w:hint="eastAsia"/>
        </w:rPr>
        <w:t>1</w:t>
      </w:r>
      <w:r>
        <w:t>0</w:t>
      </w:r>
      <w:r>
        <w:rPr>
          <w:rFonts w:hint="eastAsia"/>
        </w:rPr>
        <w:t>.</w:t>
      </w:r>
      <w:r>
        <w:t>1%</w:t>
      </w:r>
      <w:r>
        <w:rPr>
          <w:rFonts w:hint="eastAsia"/>
        </w:rPr>
        <w:t>，</w:t>
      </w:r>
      <w:r>
        <w:rPr>
          <w:rFonts w:hint="eastAsia"/>
        </w:rPr>
        <w:t>1</w:t>
      </w:r>
      <w:r>
        <w:t>0.2%</w:t>
      </w:r>
      <w:r>
        <w:rPr>
          <w:rFonts w:hint="eastAsia"/>
        </w:rPr>
        <w:t>和</w:t>
      </w:r>
      <w:r>
        <w:t>4.3%</w:t>
      </w:r>
      <w:r>
        <w:rPr>
          <w:rFonts w:hint="eastAsia"/>
        </w:rPr>
        <w:t>。三维方向精度则从原有的</w:t>
      </w:r>
      <w:r>
        <w:t>9</w:t>
      </w:r>
      <w:r>
        <w:rPr>
          <w:rFonts w:hint="eastAsia"/>
        </w:rPr>
        <w:t>.</w:t>
      </w:r>
      <w:r>
        <w:t>1cm</w:t>
      </w:r>
      <w:r>
        <w:rPr>
          <w:rFonts w:hint="eastAsia"/>
        </w:rPr>
        <w:t>改善至</w:t>
      </w:r>
      <w:r>
        <w:t>8.2cm</w:t>
      </w:r>
      <w:r>
        <w:rPr>
          <w:rFonts w:hint="eastAsia"/>
        </w:rPr>
        <w:t>，提升了</w:t>
      </w:r>
      <w:r>
        <w:t>9.9%</w:t>
      </w:r>
      <w:r>
        <w:rPr>
          <w:rFonts w:hint="eastAsia"/>
        </w:rPr>
        <w:t>，改善量级在</w:t>
      </w:r>
      <w:r>
        <w:rPr>
          <w:rFonts w:hint="eastAsia"/>
        </w:rPr>
        <w:t>1cm</w:t>
      </w:r>
      <w:r>
        <w:rPr>
          <w:rFonts w:hint="eastAsia"/>
        </w:rPr>
        <w:t>左右。相较而言，</w:t>
      </w:r>
      <w:r>
        <w:rPr>
          <w:rFonts w:hint="eastAsia"/>
        </w:rPr>
        <w:t>SRIF</w:t>
      </w:r>
      <w:r>
        <w:t>-</w:t>
      </w:r>
      <w:r>
        <w:rPr>
          <w:rFonts w:hint="eastAsia"/>
        </w:rPr>
        <w:t>Fix</w:t>
      </w:r>
      <w:r>
        <w:t>-ALL</w:t>
      </w:r>
      <w:r>
        <w:rPr>
          <w:rFonts w:hint="eastAsia"/>
        </w:rPr>
        <w:t>固定解的方案则是有了更为显著的改善。其在切向、法相和径向上精度为</w:t>
      </w:r>
      <w:r>
        <w:t>4.2</w:t>
      </w:r>
      <w:r>
        <w:rPr>
          <w:rFonts w:hint="eastAsia"/>
        </w:rPr>
        <w:t>cm</w:t>
      </w:r>
      <w:r>
        <w:rPr>
          <w:rFonts w:hint="eastAsia"/>
        </w:rPr>
        <w:t>，</w:t>
      </w:r>
      <w:r>
        <w:t>3.1</w:t>
      </w:r>
      <w:r>
        <w:rPr>
          <w:rFonts w:hint="eastAsia"/>
        </w:rPr>
        <w:t>cm</w:t>
      </w:r>
      <w:r>
        <w:rPr>
          <w:rFonts w:hint="eastAsia"/>
        </w:rPr>
        <w:t>和</w:t>
      </w:r>
      <w:r>
        <w:rPr>
          <w:rFonts w:hint="eastAsia"/>
        </w:rPr>
        <w:t>2</w:t>
      </w:r>
      <w:r>
        <w:t>.2</w:t>
      </w:r>
      <w:r>
        <w:rPr>
          <w:rFonts w:hint="eastAsia"/>
        </w:rPr>
        <w:t>cm</w:t>
      </w:r>
      <w:r>
        <w:rPr>
          <w:rFonts w:hint="eastAsia"/>
        </w:rPr>
        <w:t>，相较于浮点解分别改善了</w:t>
      </w:r>
      <w:r>
        <w:t>39</w:t>
      </w:r>
      <w:r>
        <w:rPr>
          <w:rFonts w:hint="eastAsia"/>
        </w:rPr>
        <w:t>.1</w:t>
      </w:r>
      <w:r>
        <w:t>%</w:t>
      </w:r>
      <w:r>
        <w:rPr>
          <w:rFonts w:hint="eastAsia"/>
        </w:rPr>
        <w:t>，</w:t>
      </w:r>
      <w:r>
        <w:rPr>
          <w:rFonts w:hint="eastAsia"/>
        </w:rPr>
        <w:t>3</w:t>
      </w:r>
      <w:r>
        <w:t>6.7%</w:t>
      </w:r>
      <w:r>
        <w:rPr>
          <w:rFonts w:hint="eastAsia"/>
        </w:rPr>
        <w:t>和</w:t>
      </w:r>
      <w:r>
        <w:rPr>
          <w:rFonts w:hint="eastAsia"/>
        </w:rPr>
        <w:t>4</w:t>
      </w:r>
      <w:r>
        <w:t>.3%</w:t>
      </w:r>
      <w:r>
        <w:rPr>
          <w:rFonts w:hint="eastAsia"/>
        </w:rPr>
        <w:t>，在三维方向的精度也提升至了</w:t>
      </w:r>
      <w:r>
        <w:rPr>
          <w:rFonts w:hint="eastAsia"/>
        </w:rPr>
        <w:t>5</w:t>
      </w:r>
      <w:r>
        <w:t>.8</w:t>
      </w:r>
      <w:r>
        <w:rPr>
          <w:rFonts w:hint="eastAsia"/>
        </w:rPr>
        <w:t>cm</w:t>
      </w:r>
      <w:r>
        <w:rPr>
          <w:rFonts w:hint="eastAsia"/>
        </w:rPr>
        <w:t>，改善了</w:t>
      </w:r>
      <w:r>
        <w:rPr>
          <w:rFonts w:hint="eastAsia"/>
        </w:rPr>
        <w:t>3</w:t>
      </w:r>
      <w:r>
        <w:t>6.3%</w:t>
      </w:r>
      <w:r>
        <w:rPr>
          <w:rFonts w:hint="eastAsia"/>
        </w:rPr>
        <w:t>，改善量级在</w:t>
      </w:r>
      <w:r>
        <w:rPr>
          <w:rFonts w:hint="eastAsia"/>
        </w:rPr>
        <w:t>3cm</w:t>
      </w:r>
      <w:r>
        <w:rPr>
          <w:rFonts w:hint="eastAsia"/>
        </w:rPr>
        <w:t>左右。该固定解结果也略优于目前的研究结果（</w:t>
      </w:r>
      <w:r w:rsidR="007B26A1">
        <w:rPr>
          <w:rFonts w:hint="eastAsia"/>
        </w:rPr>
        <w:t>戴小蕾，</w:t>
      </w:r>
      <w:r w:rsidR="007B26A1">
        <w:rPr>
          <w:rFonts w:hint="eastAsia"/>
        </w:rPr>
        <w:t>2</w:t>
      </w:r>
      <w:r w:rsidR="007B26A1">
        <w:t>016</w:t>
      </w:r>
      <w:r w:rsidR="007B26A1">
        <w:rPr>
          <w:rFonts w:hint="eastAsia"/>
        </w:rPr>
        <w:t>；</w:t>
      </w:r>
      <w:r>
        <w:t>Li et al. 2019</w:t>
      </w:r>
      <w:r>
        <w:rPr>
          <w:rFonts w:hint="eastAsia"/>
        </w:rPr>
        <w:t>）。上述轨道三个方向上的改善程度也印证了前述的固定解方案在切向和法向的改善效果要显著于在径向方向上的改善的结论。对于</w:t>
      </w:r>
      <w:r>
        <w:rPr>
          <w:rFonts w:hint="eastAsia"/>
        </w:rPr>
        <w:t>SRIF</w:t>
      </w:r>
      <w:r>
        <w:t>-</w:t>
      </w:r>
      <w:r>
        <w:rPr>
          <w:rFonts w:hint="eastAsia"/>
        </w:rPr>
        <w:t>Fix</w:t>
      </w:r>
      <w:r>
        <w:t>-</w:t>
      </w:r>
      <w:r>
        <w:rPr>
          <w:rFonts w:hint="eastAsia"/>
        </w:rPr>
        <w:t>IND</w:t>
      </w:r>
      <w:r>
        <w:rPr>
          <w:rFonts w:hint="eastAsia"/>
        </w:rPr>
        <w:t>和</w:t>
      </w:r>
      <w:r>
        <w:rPr>
          <w:rFonts w:hint="eastAsia"/>
        </w:rPr>
        <w:t>SRIF</w:t>
      </w:r>
      <w:r>
        <w:t>-</w:t>
      </w:r>
      <w:r>
        <w:rPr>
          <w:rFonts w:hint="eastAsia"/>
        </w:rPr>
        <w:t>Fix</w:t>
      </w:r>
      <w:r>
        <w:t>-</w:t>
      </w:r>
      <w:r>
        <w:rPr>
          <w:rFonts w:hint="eastAsia"/>
        </w:rPr>
        <w:t>ALL</w:t>
      </w:r>
      <w:r>
        <w:rPr>
          <w:rFonts w:hint="eastAsia"/>
        </w:rPr>
        <w:t>两者方案而言，改善差距主要体现在切向和法向上。考虑到两者处理策略的区别主要在于待模糊度独立基线的选取以及模糊度固定约束上，而在实时滤波轨道处理中，实时模糊度求解的质量相较于事后求解质量更差（理论上是单向平滑和双向平滑的差距），由此可能进一步导致了模糊度固定错误率较高，从而导致两者固定解方案结果出现差异。对于</w:t>
      </w:r>
      <w:r>
        <w:rPr>
          <w:rFonts w:hint="eastAsia"/>
        </w:rPr>
        <w:t>SRIF</w:t>
      </w:r>
      <w:r>
        <w:t>-</w:t>
      </w:r>
      <w:r>
        <w:rPr>
          <w:rFonts w:hint="eastAsia"/>
        </w:rPr>
        <w:t>Fix</w:t>
      </w:r>
      <w:r>
        <w:t>-ALL</w:t>
      </w:r>
      <w:r>
        <w:rPr>
          <w:rFonts w:hint="eastAsia"/>
        </w:rPr>
        <w:t>方案而言，由于添加了所有模糊度的松约束方程，能够较好地抵消错误固定的模糊度的影响，因此呈现了更好地改善结果。</w:t>
      </w:r>
    </w:p>
    <w:p w14:paraId="0A1885D3" w14:textId="77777777" w:rsidR="00AA32E4" w:rsidRDefault="00AA32E4" w:rsidP="00AA32E4">
      <w:pPr>
        <w:spacing w:before="60" w:after="60"/>
        <w:ind w:firstLine="480"/>
      </w:pPr>
      <w:r>
        <w:rPr>
          <w:rFonts w:hint="eastAsia"/>
        </w:rPr>
        <w:t>这里为进一步分析</w:t>
      </w:r>
      <w:r>
        <w:rPr>
          <w:rFonts w:hint="eastAsia"/>
        </w:rPr>
        <w:t>SRIF</w:t>
      </w:r>
      <w:r>
        <w:t>-</w:t>
      </w:r>
      <w:r>
        <w:rPr>
          <w:rFonts w:hint="eastAsia"/>
        </w:rPr>
        <w:t>Fix</w:t>
      </w:r>
      <w:r>
        <w:t>-IND</w:t>
      </w:r>
      <w:r>
        <w:rPr>
          <w:rFonts w:hint="eastAsia"/>
        </w:rPr>
        <w:t>和</w:t>
      </w:r>
      <w:r>
        <w:rPr>
          <w:rFonts w:hint="eastAsia"/>
        </w:rPr>
        <w:t>SRIF</w:t>
      </w:r>
      <w:r>
        <w:t>-Fix-ALL</w:t>
      </w:r>
      <w:r>
        <w:rPr>
          <w:rFonts w:hint="eastAsia"/>
        </w:rPr>
        <w:t>两者方案之间的差异，</w:t>
      </w:r>
      <w:r>
        <w:fldChar w:fldCharType="begin"/>
      </w:r>
      <w:r>
        <w:instrText xml:space="preserve"> </w:instrText>
      </w:r>
      <w:r>
        <w:rPr>
          <w:rFonts w:hint="eastAsia"/>
        </w:rPr>
        <w:instrText>REF fig_fixind_fixall_compare \r \h</w:instrText>
      </w:r>
      <w:r>
        <w:instrText xml:space="preserve"> </w:instrText>
      </w:r>
      <w:r>
        <w:fldChar w:fldCharType="separate"/>
      </w:r>
      <w:r w:rsidR="00897A40">
        <w:rPr>
          <w:rFonts w:hint="eastAsia"/>
        </w:rPr>
        <w:t>图</w:t>
      </w:r>
      <w:r w:rsidR="00897A40">
        <w:rPr>
          <w:rFonts w:hint="eastAsia"/>
        </w:rPr>
        <w:t>3-8</w:t>
      </w:r>
      <w:r>
        <w:fldChar w:fldCharType="end"/>
      </w:r>
      <w:r>
        <w:rPr>
          <w:rFonts w:hint="eastAsia"/>
        </w:rPr>
        <w:t>给出了</w:t>
      </w:r>
      <w:r>
        <w:t>2021</w:t>
      </w:r>
      <w:r>
        <w:rPr>
          <w:rFonts w:hint="eastAsia"/>
        </w:rPr>
        <w:t>年</w:t>
      </w:r>
      <w:r>
        <w:t>126-135</w:t>
      </w:r>
      <w:r>
        <w:rPr>
          <w:rFonts w:hint="eastAsia"/>
        </w:rPr>
        <w:t>天内所有卫星轨道结果与</w:t>
      </w:r>
      <w:r>
        <w:rPr>
          <w:rFonts w:hint="eastAsia"/>
        </w:rPr>
        <w:t>COD</w:t>
      </w:r>
      <w:r>
        <w:rPr>
          <w:rFonts w:hint="eastAsia"/>
        </w:rPr>
        <w:t>产品轨道比较平均</w:t>
      </w:r>
      <w:r>
        <w:rPr>
          <w:rFonts w:hint="eastAsia"/>
        </w:rPr>
        <w:t>RMS</w:t>
      </w:r>
      <w:r>
        <w:rPr>
          <w:rFonts w:hint="eastAsia"/>
        </w:rPr>
        <w:t>统计结果的时序图。可以看到，相较于</w:t>
      </w:r>
      <w:r>
        <w:rPr>
          <w:rFonts w:hint="eastAsia"/>
        </w:rPr>
        <w:t>SRIF</w:t>
      </w:r>
      <w:r>
        <w:t>-</w:t>
      </w:r>
      <w:r>
        <w:rPr>
          <w:rFonts w:hint="eastAsia"/>
        </w:rPr>
        <w:t>Fix</w:t>
      </w:r>
      <w:r>
        <w:t>-IND</w:t>
      </w:r>
      <w:r>
        <w:rPr>
          <w:rFonts w:hint="eastAsia"/>
        </w:rPr>
        <w:t>方案，</w:t>
      </w:r>
      <w:r>
        <w:rPr>
          <w:rFonts w:hint="eastAsia"/>
        </w:rPr>
        <w:t>SRIF</w:t>
      </w:r>
      <w:r>
        <w:t>-</w:t>
      </w:r>
      <w:r>
        <w:rPr>
          <w:rFonts w:hint="eastAsia"/>
        </w:rPr>
        <w:t>Fix</w:t>
      </w:r>
      <w:r>
        <w:t>-ALL</w:t>
      </w:r>
      <w:r>
        <w:rPr>
          <w:rFonts w:hint="eastAsia"/>
        </w:rPr>
        <w:t>方案的轨道精度在处理时段内都呈现了稳定的改善效果。其中在切向上改善最为明显，法向其次，径向则基于没有改变，与之前的结果一致。</w:t>
      </w:r>
    </w:p>
    <w:p w14:paraId="69D2AED1" w14:textId="77777777" w:rsidR="00AA32E4" w:rsidRDefault="00AA32E4" w:rsidP="00AA32E4">
      <w:pPr>
        <w:pStyle w:val="aa"/>
        <w:spacing w:before="120" w:after="120"/>
      </w:pPr>
      <w:r>
        <w:rPr>
          <w:noProof/>
        </w:rPr>
        <w:lastRenderedPageBreak/>
        <w:drawing>
          <wp:inline distT="0" distB="0" distL="0" distR="0" wp14:anchorId="70821398" wp14:editId="4936A940">
            <wp:extent cx="3383280" cy="2651760"/>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a:xfrm>
                      <a:off x="0" y="0"/>
                      <a:ext cx="3383280" cy="2651760"/>
                    </a:xfrm>
                    <a:prstGeom prst="rect">
                      <a:avLst/>
                    </a:prstGeom>
                    <a:noFill/>
                    <a:ln>
                      <a:noFill/>
                    </a:ln>
                  </pic:spPr>
                </pic:pic>
              </a:graphicData>
            </a:graphic>
          </wp:inline>
        </w:drawing>
      </w:r>
    </w:p>
    <w:p w14:paraId="5289667C" w14:textId="77777777" w:rsidR="00AA32E4" w:rsidRDefault="00AA32E4" w:rsidP="00AA32E4">
      <w:pPr>
        <w:pStyle w:val="a"/>
        <w:spacing w:before="120" w:after="120"/>
      </w:pPr>
      <w:bookmarkStart w:id="394" w:name="fig_fixind_fixall_compare"/>
      <w:bookmarkEnd w:id="394"/>
      <w:r>
        <w:rPr>
          <w:rFonts w:hint="eastAsia"/>
        </w:rPr>
        <w:t>GPS</w:t>
      </w:r>
      <w:r>
        <w:rPr>
          <w:rFonts w:hint="eastAsia"/>
        </w:rPr>
        <w:t>仿实时滤波固定解轨道结果与</w:t>
      </w:r>
      <w:r>
        <w:rPr>
          <w:rFonts w:hint="eastAsia"/>
        </w:rPr>
        <w:t>COD</w:t>
      </w:r>
      <w:r>
        <w:rPr>
          <w:rFonts w:hint="eastAsia"/>
        </w:rPr>
        <w:t>产品轨道比较平均</w:t>
      </w:r>
      <w:r>
        <w:rPr>
          <w:rFonts w:hint="eastAsia"/>
        </w:rPr>
        <w:t>RMS</w:t>
      </w:r>
      <w:r>
        <w:rPr>
          <w:rFonts w:hint="eastAsia"/>
        </w:rPr>
        <w:t>的时序图</w:t>
      </w:r>
    </w:p>
    <w:p w14:paraId="7C2D85B9" w14:textId="77777777" w:rsidR="00AA32E4" w:rsidRDefault="00AA32E4" w:rsidP="00AA32E4">
      <w:pPr>
        <w:spacing w:before="60" w:after="60"/>
        <w:ind w:firstLine="480"/>
      </w:pPr>
      <w:r>
        <w:fldChar w:fldCharType="begin"/>
      </w:r>
      <w:r>
        <w:instrText xml:space="preserve"> </w:instrText>
      </w:r>
      <w:r>
        <w:rPr>
          <w:rFonts w:hint="eastAsia"/>
        </w:rPr>
        <w:instrText>REF fig_fixrate_ind_all_G \r \h</w:instrText>
      </w:r>
      <w:r>
        <w:instrText xml:space="preserve"> </w:instrText>
      </w:r>
      <w:r>
        <w:fldChar w:fldCharType="separate"/>
      </w:r>
      <w:r w:rsidR="00897A40">
        <w:rPr>
          <w:rFonts w:hint="eastAsia"/>
        </w:rPr>
        <w:t>图</w:t>
      </w:r>
      <w:r w:rsidR="00897A40">
        <w:rPr>
          <w:rFonts w:hint="eastAsia"/>
        </w:rPr>
        <w:t>3-9</w:t>
      </w:r>
      <w:r>
        <w:fldChar w:fldCharType="end"/>
      </w:r>
      <w:r>
        <w:rPr>
          <w:rFonts w:hint="eastAsia"/>
        </w:rPr>
        <w:t>则给出了处理弧段内两者固定策略每个处理历元的</w:t>
      </w:r>
      <w:r>
        <w:rPr>
          <w:rFonts w:hint="eastAsia"/>
        </w:rPr>
        <w:t>WL</w:t>
      </w:r>
      <w:r>
        <w:rPr>
          <w:rFonts w:hint="eastAsia"/>
        </w:rPr>
        <w:t>和</w:t>
      </w:r>
      <w:r>
        <w:rPr>
          <w:rFonts w:hint="eastAsia"/>
        </w:rPr>
        <w:t>NL</w:t>
      </w:r>
      <w:r>
        <w:rPr>
          <w:rFonts w:hint="eastAsia"/>
        </w:rPr>
        <w:t>模糊度固定率的时序图。</w:t>
      </w:r>
      <w:r>
        <w:fldChar w:fldCharType="begin"/>
      </w:r>
      <w:r>
        <w:instrText xml:space="preserve"> </w:instrText>
      </w:r>
      <w:r>
        <w:rPr>
          <w:rFonts w:hint="eastAsia"/>
        </w:rPr>
        <w:instrText>REF table_fixrate_ind_all_G \r \h</w:instrText>
      </w:r>
      <w:r>
        <w:instrText xml:space="preserve"> </w:instrText>
      </w:r>
      <w:r>
        <w:fldChar w:fldCharType="separate"/>
      </w:r>
      <w:r w:rsidR="00897A40">
        <w:rPr>
          <w:rFonts w:hint="eastAsia"/>
        </w:rPr>
        <w:t>表</w:t>
      </w:r>
      <w:r w:rsidR="00897A40">
        <w:rPr>
          <w:rFonts w:hint="eastAsia"/>
        </w:rPr>
        <w:t>3-3</w:t>
      </w:r>
      <w:r>
        <w:fldChar w:fldCharType="end"/>
      </w:r>
      <w:r>
        <w:rPr>
          <w:rFonts w:hint="eastAsia"/>
        </w:rPr>
        <w:t>给出了两者处理策略的固定率均值的统计结果。可以看到，不论是</w:t>
      </w:r>
      <w:r>
        <w:rPr>
          <w:rFonts w:hint="eastAsia"/>
        </w:rPr>
        <w:t>WL</w:t>
      </w:r>
      <w:r>
        <w:rPr>
          <w:rFonts w:hint="eastAsia"/>
        </w:rPr>
        <w:t>还是</w:t>
      </w:r>
      <w:r>
        <w:rPr>
          <w:rFonts w:hint="eastAsia"/>
        </w:rPr>
        <w:t>NL</w:t>
      </w:r>
      <w:r>
        <w:rPr>
          <w:rFonts w:hint="eastAsia"/>
        </w:rPr>
        <w:t>模糊度，</w:t>
      </w:r>
      <w:r>
        <w:rPr>
          <w:rFonts w:hint="eastAsia"/>
        </w:rPr>
        <w:t>SRIF</w:t>
      </w:r>
      <w:r>
        <w:t>-</w:t>
      </w:r>
      <w:r>
        <w:rPr>
          <w:rFonts w:hint="eastAsia"/>
        </w:rPr>
        <w:t>Fix-</w:t>
      </w:r>
      <w:r>
        <w:t>IND</w:t>
      </w:r>
      <w:r>
        <w:rPr>
          <w:rFonts w:hint="eastAsia"/>
        </w:rPr>
        <w:t>方案都呈现出明显高于</w:t>
      </w:r>
      <w:r>
        <w:rPr>
          <w:rFonts w:hint="eastAsia"/>
        </w:rPr>
        <w:t>SRIF</w:t>
      </w:r>
      <w:r>
        <w:t>-</w:t>
      </w:r>
      <w:r>
        <w:rPr>
          <w:rFonts w:hint="eastAsia"/>
        </w:rPr>
        <w:t>Fix</w:t>
      </w:r>
      <w:r>
        <w:t>-</w:t>
      </w:r>
      <w:r>
        <w:rPr>
          <w:rFonts w:hint="eastAsia"/>
        </w:rPr>
        <w:t>ALL</w:t>
      </w:r>
      <w:r>
        <w:rPr>
          <w:rFonts w:hint="eastAsia"/>
        </w:rPr>
        <w:t>方案的固定率，其中</w:t>
      </w:r>
      <w:r>
        <w:rPr>
          <w:rFonts w:hint="eastAsia"/>
        </w:rPr>
        <w:t>SRIF</w:t>
      </w:r>
      <w:r>
        <w:t>-</w:t>
      </w:r>
      <w:r>
        <w:rPr>
          <w:rFonts w:hint="eastAsia"/>
        </w:rPr>
        <w:t>Fix</w:t>
      </w:r>
      <w:r>
        <w:t>-</w:t>
      </w:r>
      <w:r>
        <w:rPr>
          <w:rFonts w:hint="eastAsia"/>
        </w:rPr>
        <w:t>IND</w:t>
      </w:r>
      <w:r>
        <w:rPr>
          <w:rFonts w:hint="eastAsia"/>
        </w:rPr>
        <w:t>方案的</w:t>
      </w:r>
      <w:r>
        <w:rPr>
          <w:rFonts w:hint="eastAsia"/>
        </w:rPr>
        <w:t>WL</w:t>
      </w:r>
      <w:r>
        <w:rPr>
          <w:rFonts w:hint="eastAsia"/>
        </w:rPr>
        <w:t>和</w:t>
      </w:r>
      <w:r>
        <w:rPr>
          <w:rFonts w:hint="eastAsia"/>
        </w:rPr>
        <w:t>NL</w:t>
      </w:r>
      <w:r>
        <w:rPr>
          <w:rFonts w:hint="eastAsia"/>
        </w:rPr>
        <w:t>模糊度的固定率均值</w:t>
      </w:r>
      <w:r>
        <w:rPr>
          <w:rFonts w:hint="eastAsia"/>
        </w:rPr>
        <w:t>8</w:t>
      </w:r>
      <w:r>
        <w:t>0.8%</w:t>
      </w:r>
      <w:r>
        <w:rPr>
          <w:rFonts w:hint="eastAsia"/>
        </w:rPr>
        <w:t>和</w:t>
      </w:r>
      <w:r>
        <w:rPr>
          <w:rFonts w:hint="eastAsia"/>
        </w:rPr>
        <w:t>6</w:t>
      </w:r>
      <w:r>
        <w:t>5.1%</w:t>
      </w:r>
      <w:r>
        <w:rPr>
          <w:rFonts w:hint="eastAsia"/>
        </w:rPr>
        <w:t>，而</w:t>
      </w:r>
      <w:r>
        <w:rPr>
          <w:rFonts w:hint="eastAsia"/>
        </w:rPr>
        <w:t>SRIF</w:t>
      </w:r>
      <w:r>
        <w:t>-</w:t>
      </w:r>
      <w:r>
        <w:rPr>
          <w:rFonts w:hint="eastAsia"/>
        </w:rPr>
        <w:t>Fix</w:t>
      </w:r>
      <w:r>
        <w:t>-ALL</w:t>
      </w:r>
      <w:r>
        <w:rPr>
          <w:rFonts w:hint="eastAsia"/>
        </w:rPr>
        <w:t>方案的固定率为</w:t>
      </w:r>
      <w:r>
        <w:rPr>
          <w:rFonts w:hint="eastAsia"/>
        </w:rPr>
        <w:t>6</w:t>
      </w:r>
      <w:r>
        <w:t>1.1%</w:t>
      </w:r>
      <w:r>
        <w:rPr>
          <w:rFonts w:hint="eastAsia"/>
        </w:rPr>
        <w:t>和</w:t>
      </w:r>
      <w:r>
        <w:rPr>
          <w:rFonts w:hint="eastAsia"/>
        </w:rPr>
        <w:t>4</w:t>
      </w:r>
      <w:r>
        <w:t>7.</w:t>
      </w:r>
      <w:r>
        <w:rPr>
          <w:rFonts w:hint="eastAsia"/>
        </w:rPr>
        <w:t>8</w:t>
      </w:r>
      <w:r>
        <w:t>%</w:t>
      </w:r>
      <w:r>
        <w:rPr>
          <w:rFonts w:hint="eastAsia"/>
        </w:rPr>
        <w:t>。除此之外，可以看到</w:t>
      </w:r>
      <w:r>
        <w:rPr>
          <w:rFonts w:hint="eastAsia"/>
        </w:rPr>
        <w:t>SRIF</w:t>
      </w:r>
      <w:r>
        <w:t>-Fix-IND</w:t>
      </w:r>
      <w:r>
        <w:rPr>
          <w:rFonts w:hint="eastAsia"/>
        </w:rPr>
        <w:t>方案中</w:t>
      </w:r>
      <w:r>
        <w:rPr>
          <w:rFonts w:hint="eastAsia"/>
        </w:rPr>
        <w:t>WL</w:t>
      </w:r>
      <w:r>
        <w:rPr>
          <w:rFonts w:hint="eastAsia"/>
        </w:rPr>
        <w:t>和</w:t>
      </w:r>
      <w:r>
        <w:rPr>
          <w:rFonts w:hint="eastAsia"/>
        </w:rPr>
        <w:t>NL</w:t>
      </w:r>
      <w:r>
        <w:rPr>
          <w:rFonts w:hint="eastAsia"/>
        </w:rPr>
        <w:t>模糊度固定率都变动的较为剧烈而</w:t>
      </w:r>
      <w:r>
        <w:rPr>
          <w:rFonts w:hint="eastAsia"/>
        </w:rPr>
        <w:t>SRIF</w:t>
      </w:r>
      <w:r>
        <w:t>-</w:t>
      </w:r>
      <w:r>
        <w:rPr>
          <w:rFonts w:hint="eastAsia"/>
        </w:rPr>
        <w:t>Fix</w:t>
      </w:r>
      <w:r>
        <w:t>-ALL</w:t>
      </w:r>
      <w:r>
        <w:rPr>
          <w:rFonts w:hint="eastAsia"/>
        </w:rPr>
        <w:t>方案中则表现得相对平稳。尽管</w:t>
      </w:r>
      <w:r>
        <w:rPr>
          <w:rFonts w:hint="eastAsia"/>
        </w:rPr>
        <w:t>SRIF</w:t>
      </w:r>
      <w:r>
        <w:t>-</w:t>
      </w:r>
      <w:r>
        <w:rPr>
          <w:rFonts w:hint="eastAsia"/>
        </w:rPr>
        <w:t>F</w:t>
      </w:r>
      <w:r>
        <w:t>i</w:t>
      </w:r>
      <w:r>
        <w:rPr>
          <w:rFonts w:hint="eastAsia"/>
        </w:rPr>
        <w:t>x-</w:t>
      </w:r>
      <w:r>
        <w:t>IND</w:t>
      </w:r>
      <w:r>
        <w:rPr>
          <w:rFonts w:hint="eastAsia"/>
        </w:rPr>
        <w:t>表现出了更高的模糊度固定率，但其对轨道精度的改善程度反而更小。这里分析导致该现象的可能原因，首先考虑到两者固定解方案尽管理论上具有等价的固定效果，甚至对于</w:t>
      </w:r>
      <w:r>
        <w:rPr>
          <w:rFonts w:hint="eastAsia"/>
        </w:rPr>
        <w:t>SRIF</w:t>
      </w:r>
      <w:r>
        <w:t>-</w:t>
      </w:r>
      <w:r>
        <w:rPr>
          <w:rFonts w:hint="eastAsia"/>
        </w:rPr>
        <w:t>Fix</w:t>
      </w:r>
      <w:r>
        <w:t>-IND</w:t>
      </w:r>
      <w:r>
        <w:rPr>
          <w:rFonts w:hint="eastAsia"/>
        </w:rPr>
        <w:t>上应该表现略微更优（因为</w:t>
      </w:r>
      <w:r>
        <w:rPr>
          <w:rFonts w:hint="eastAsia"/>
        </w:rPr>
        <w:t>SRIF-</w:t>
      </w:r>
      <w:r>
        <w:t>Fix-</w:t>
      </w:r>
      <w:r>
        <w:rPr>
          <w:rFonts w:hint="eastAsia"/>
        </w:rPr>
        <w:t>ALL</w:t>
      </w:r>
      <w:r>
        <w:rPr>
          <w:rFonts w:hint="eastAsia"/>
        </w:rPr>
        <w:t>方案选择了对所有的模糊度固定约束，其中必然是会包含有部分错误固定的模糊度），但前提是</w:t>
      </w:r>
      <w:r>
        <w:rPr>
          <w:rFonts w:hint="eastAsia"/>
        </w:rPr>
        <w:t>SRIF</w:t>
      </w:r>
      <w:r>
        <w:t>-</w:t>
      </w:r>
      <w:r>
        <w:rPr>
          <w:rFonts w:hint="eastAsia"/>
        </w:rPr>
        <w:t>Fix</w:t>
      </w:r>
      <w:r>
        <w:t>-IND</w:t>
      </w:r>
      <w:r>
        <w:rPr>
          <w:rFonts w:hint="eastAsia"/>
        </w:rPr>
        <w:t>方案所固定的独立模糊度中不应当包含有错误固定的模糊度，即独立基线或者是独立模糊度集的选取算法对</w:t>
      </w:r>
      <w:r>
        <w:rPr>
          <w:rFonts w:hint="eastAsia"/>
        </w:rPr>
        <w:t>SRIF</w:t>
      </w:r>
      <w:r>
        <w:t>-</w:t>
      </w:r>
      <w:r>
        <w:rPr>
          <w:rFonts w:hint="eastAsia"/>
        </w:rPr>
        <w:t>F</w:t>
      </w:r>
      <w:r>
        <w:t>i</w:t>
      </w:r>
      <w:r>
        <w:rPr>
          <w:rFonts w:hint="eastAsia"/>
        </w:rPr>
        <w:t>x</w:t>
      </w:r>
      <w:r>
        <w:t>-</w:t>
      </w:r>
      <w:r>
        <w:rPr>
          <w:rFonts w:hint="eastAsia"/>
        </w:rPr>
        <w:t>IND</w:t>
      </w:r>
      <w:r>
        <w:rPr>
          <w:rFonts w:hint="eastAsia"/>
        </w:rPr>
        <w:t>方案结果具有较大的影响（</w:t>
      </w:r>
      <w:r>
        <w:rPr>
          <w:rFonts w:hint="eastAsia"/>
        </w:rPr>
        <w:t>Ge</w:t>
      </w:r>
      <w:r>
        <w:t xml:space="preserve"> et al.</w:t>
      </w:r>
      <w:r w:rsidR="00982201">
        <w:rPr>
          <w:rFonts w:hint="eastAsia"/>
        </w:rPr>
        <w:t>，</w:t>
      </w:r>
      <w:r>
        <w:t>20</w:t>
      </w:r>
      <w:r w:rsidR="005D675D">
        <w:t>0</w:t>
      </w:r>
      <w:r w:rsidR="00982201">
        <w:t>5</w:t>
      </w:r>
      <w:r>
        <w:rPr>
          <w:rFonts w:hint="eastAsia"/>
        </w:rPr>
        <w:t>）。然而</w:t>
      </w:r>
      <w:r>
        <w:rPr>
          <w:rFonts w:hint="eastAsia"/>
        </w:rPr>
        <w:t>SRIF</w:t>
      </w:r>
      <w:r>
        <w:t>-Fix-IND</w:t>
      </w:r>
      <w:r>
        <w:rPr>
          <w:rFonts w:hint="eastAsia"/>
        </w:rPr>
        <w:t>方案所采用独立集选取方法仍是沿用事后处理相同的算法，并不适用于实时处理。对于实时滤波轨道处理中，由于每个历元的模糊度信息是实时动态变化的，常规的算法容易受限，这里的一个表现就是</w:t>
      </w:r>
      <w:r>
        <w:rPr>
          <w:rFonts w:hint="eastAsia"/>
        </w:rPr>
        <w:t>SRIF</w:t>
      </w:r>
      <w:r>
        <w:t>-</w:t>
      </w:r>
      <w:r>
        <w:rPr>
          <w:rFonts w:hint="eastAsia"/>
        </w:rPr>
        <w:t>Fix-IND</w:t>
      </w:r>
      <w:r>
        <w:rPr>
          <w:rFonts w:hint="eastAsia"/>
        </w:rPr>
        <w:t>方案的模糊度固定率随时间的变化程度较大，容易出现固定率“断崖式”下跌的现象。这里考虑到对实时模糊度选取上的复杂性，同时</w:t>
      </w:r>
      <w:r>
        <w:rPr>
          <w:rFonts w:hint="eastAsia"/>
        </w:rPr>
        <w:t>SRIF</w:t>
      </w:r>
      <w:r>
        <w:t>-</w:t>
      </w:r>
      <w:r>
        <w:rPr>
          <w:rFonts w:hint="eastAsia"/>
        </w:rPr>
        <w:t>F</w:t>
      </w:r>
      <w:r>
        <w:t>i</w:t>
      </w:r>
      <w:r>
        <w:rPr>
          <w:rFonts w:hint="eastAsia"/>
        </w:rPr>
        <w:t>x</w:t>
      </w:r>
      <w:r>
        <w:t>-</w:t>
      </w:r>
      <w:r>
        <w:rPr>
          <w:rFonts w:hint="eastAsia"/>
        </w:rPr>
        <w:t>ALL</w:t>
      </w:r>
      <w:r>
        <w:rPr>
          <w:rFonts w:hint="eastAsia"/>
        </w:rPr>
        <w:t>方案本身对错误固定模糊度就具有更好地鲁棒性，算法实现上也相较容易，因此相比</w:t>
      </w:r>
      <w:r>
        <w:rPr>
          <w:rFonts w:hint="eastAsia"/>
        </w:rPr>
        <w:t>SRIF</w:t>
      </w:r>
      <w:r>
        <w:t>-</w:t>
      </w:r>
      <w:r>
        <w:rPr>
          <w:rFonts w:hint="eastAsia"/>
        </w:rPr>
        <w:t>Fix-</w:t>
      </w:r>
      <w:r>
        <w:t>IND</w:t>
      </w:r>
      <w:r>
        <w:rPr>
          <w:rFonts w:hint="eastAsia"/>
        </w:rPr>
        <w:t>方案，其在实时滤波轨道处理中的会表现出更好的稳定性和改善效果。</w:t>
      </w:r>
    </w:p>
    <w:p w14:paraId="797012E0" w14:textId="77777777" w:rsidR="00AA32E4" w:rsidRDefault="00AA32E4" w:rsidP="00AA32E4">
      <w:pPr>
        <w:pStyle w:val="aa"/>
        <w:spacing w:before="120" w:after="120"/>
      </w:pPr>
      <w:r>
        <w:rPr>
          <w:noProof/>
        </w:rPr>
        <w:lastRenderedPageBreak/>
        <w:drawing>
          <wp:inline distT="0" distB="0" distL="0" distR="0" wp14:anchorId="5107DFFB" wp14:editId="362870F5">
            <wp:extent cx="3196590" cy="2582545"/>
            <wp:effectExtent l="0" t="0" r="381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a:xfrm>
                      <a:off x="0" y="0"/>
                      <a:ext cx="3196590" cy="2582545"/>
                    </a:xfrm>
                    <a:prstGeom prst="rect">
                      <a:avLst/>
                    </a:prstGeom>
                    <a:noFill/>
                    <a:ln>
                      <a:noFill/>
                    </a:ln>
                  </pic:spPr>
                </pic:pic>
              </a:graphicData>
            </a:graphic>
          </wp:inline>
        </w:drawing>
      </w:r>
    </w:p>
    <w:p w14:paraId="5B910134" w14:textId="77777777" w:rsidR="00AA32E4" w:rsidRDefault="00AA32E4" w:rsidP="00AA32E4">
      <w:pPr>
        <w:pStyle w:val="a"/>
        <w:spacing w:before="120" w:after="120"/>
      </w:pPr>
      <w:bookmarkStart w:id="395" w:name="fig_fixrate_ind_all_G"/>
      <w:bookmarkEnd w:id="395"/>
      <w:r>
        <w:rPr>
          <w:rFonts w:hint="eastAsia"/>
        </w:rPr>
        <w:t>GPS</w:t>
      </w:r>
      <w:r>
        <w:rPr>
          <w:rFonts w:hint="eastAsia"/>
        </w:rPr>
        <w:t>仿实时滤波轨道固定解中</w:t>
      </w:r>
      <w:r>
        <w:rPr>
          <w:rFonts w:hint="eastAsia"/>
        </w:rPr>
        <w:t>WL</w:t>
      </w:r>
      <w:r>
        <w:rPr>
          <w:rFonts w:hint="eastAsia"/>
        </w:rPr>
        <w:t>和</w:t>
      </w:r>
      <w:r>
        <w:rPr>
          <w:rFonts w:hint="eastAsia"/>
        </w:rPr>
        <w:t>NL</w:t>
      </w:r>
      <w:r>
        <w:rPr>
          <w:rFonts w:hint="eastAsia"/>
        </w:rPr>
        <w:t>模糊度固定率时序图</w:t>
      </w:r>
    </w:p>
    <w:p w14:paraId="64E7FC08" w14:textId="77777777" w:rsidR="00AA32E4" w:rsidRDefault="00AA32E4" w:rsidP="00DF6C0A">
      <w:pPr>
        <w:pStyle w:val="a0"/>
        <w:spacing w:before="120" w:after="120"/>
      </w:pPr>
      <w:bookmarkStart w:id="396" w:name="table_fixrate_ind_all_G"/>
      <w:bookmarkEnd w:id="396"/>
      <w:r>
        <w:rPr>
          <w:rFonts w:hint="eastAsia"/>
        </w:rPr>
        <w:t>GPS</w:t>
      </w:r>
      <w:r>
        <w:rPr>
          <w:rFonts w:hint="eastAsia"/>
        </w:rPr>
        <w:t>仿实时滤波轨道固定解中模糊度固定率均值统计表</w:t>
      </w:r>
    </w:p>
    <w:tbl>
      <w:tblPr>
        <w:tblStyle w:val="af"/>
        <w:tblW w:w="3351" w:type="dxa"/>
        <w:tblLook w:val="04A0" w:firstRow="1" w:lastRow="0" w:firstColumn="1" w:lastColumn="0" w:noHBand="0" w:noVBand="1"/>
      </w:tblPr>
      <w:tblGrid>
        <w:gridCol w:w="1488"/>
        <w:gridCol w:w="955"/>
        <w:gridCol w:w="908"/>
      </w:tblGrid>
      <w:tr w:rsidR="00AA32E4" w14:paraId="7F900552" w14:textId="77777777" w:rsidTr="0040698F">
        <w:trPr>
          <w:cnfStyle w:val="100000000000" w:firstRow="1" w:lastRow="0" w:firstColumn="0" w:lastColumn="0" w:oddVBand="0" w:evenVBand="0" w:oddHBand="0" w:evenHBand="0" w:firstRowFirstColumn="0" w:firstRowLastColumn="0" w:lastRowFirstColumn="0" w:lastRowLastColumn="0"/>
          <w:trHeight w:val="602"/>
        </w:trPr>
        <w:tc>
          <w:tcPr>
            <w:tcW w:w="0" w:type="auto"/>
          </w:tcPr>
          <w:p w14:paraId="32BCBE6F" w14:textId="77777777" w:rsidR="00AA32E4" w:rsidRDefault="00056527" w:rsidP="009D1295">
            <w:pPr>
              <w:pStyle w:val="ab"/>
              <w:spacing w:beforeLines="50" w:before="120" w:after="120"/>
            </w:pPr>
            <w:r>
              <w:rPr>
                <w:rFonts w:hint="eastAsia"/>
              </w:rPr>
              <w:t>处理策略</w:t>
            </w:r>
          </w:p>
        </w:tc>
        <w:tc>
          <w:tcPr>
            <w:tcW w:w="0" w:type="auto"/>
          </w:tcPr>
          <w:p w14:paraId="0DE28803" w14:textId="77777777" w:rsidR="00AA32E4" w:rsidRDefault="00AA32E4" w:rsidP="009D1295">
            <w:pPr>
              <w:pStyle w:val="ab"/>
              <w:spacing w:beforeLines="50" w:before="120" w:after="120"/>
            </w:pPr>
            <w:r>
              <w:rPr>
                <w:rFonts w:hint="eastAsia"/>
              </w:rPr>
              <w:t>W</w:t>
            </w:r>
            <w:r>
              <w:t>L [%]</w:t>
            </w:r>
          </w:p>
        </w:tc>
        <w:tc>
          <w:tcPr>
            <w:tcW w:w="0" w:type="auto"/>
          </w:tcPr>
          <w:p w14:paraId="46888CD8" w14:textId="77777777" w:rsidR="00AA32E4" w:rsidRDefault="00AA32E4" w:rsidP="009D1295">
            <w:pPr>
              <w:pStyle w:val="ab"/>
              <w:spacing w:beforeLines="50" w:before="120" w:after="120"/>
            </w:pPr>
            <w:r>
              <w:rPr>
                <w:rFonts w:hint="eastAsia"/>
              </w:rPr>
              <w:t>N</w:t>
            </w:r>
            <w:r>
              <w:t>L [%]</w:t>
            </w:r>
          </w:p>
        </w:tc>
      </w:tr>
      <w:tr w:rsidR="00AA32E4" w14:paraId="05653E2E" w14:textId="77777777" w:rsidTr="0040698F">
        <w:trPr>
          <w:trHeight w:val="591"/>
        </w:trPr>
        <w:tc>
          <w:tcPr>
            <w:tcW w:w="0" w:type="auto"/>
          </w:tcPr>
          <w:p w14:paraId="5329063C" w14:textId="77777777" w:rsidR="00AA32E4" w:rsidRDefault="00AA32E4" w:rsidP="009D1295">
            <w:pPr>
              <w:pStyle w:val="ab"/>
              <w:spacing w:beforeLines="50" w:before="120" w:after="120"/>
            </w:pPr>
            <w:r>
              <w:rPr>
                <w:rFonts w:hint="eastAsia"/>
              </w:rPr>
              <w:t>S</w:t>
            </w:r>
            <w:r>
              <w:t>RIF-Fix-</w:t>
            </w:r>
            <w:r>
              <w:rPr>
                <w:rFonts w:hint="eastAsia"/>
              </w:rPr>
              <w:t>IN</w:t>
            </w:r>
            <w:r>
              <w:t>D</w:t>
            </w:r>
          </w:p>
        </w:tc>
        <w:tc>
          <w:tcPr>
            <w:tcW w:w="0" w:type="auto"/>
          </w:tcPr>
          <w:p w14:paraId="67E117EB" w14:textId="77777777" w:rsidR="00AA32E4" w:rsidRDefault="00AA32E4" w:rsidP="009D1295">
            <w:pPr>
              <w:pStyle w:val="ab"/>
              <w:spacing w:beforeLines="50" w:before="120" w:after="120"/>
            </w:pPr>
            <w:r>
              <w:rPr>
                <w:rFonts w:hint="eastAsia"/>
              </w:rPr>
              <w:t>8</w:t>
            </w:r>
            <w:r>
              <w:t>0.8</w:t>
            </w:r>
          </w:p>
        </w:tc>
        <w:tc>
          <w:tcPr>
            <w:tcW w:w="0" w:type="auto"/>
          </w:tcPr>
          <w:p w14:paraId="415F7055" w14:textId="77777777" w:rsidR="00AA32E4" w:rsidRDefault="00AA32E4" w:rsidP="009D1295">
            <w:pPr>
              <w:pStyle w:val="ab"/>
              <w:spacing w:beforeLines="50" w:before="120" w:after="120"/>
            </w:pPr>
            <w:r>
              <w:rPr>
                <w:rFonts w:hint="eastAsia"/>
              </w:rPr>
              <w:t>6</w:t>
            </w:r>
            <w:r>
              <w:t>5.1</w:t>
            </w:r>
          </w:p>
        </w:tc>
      </w:tr>
      <w:tr w:rsidR="00AA32E4" w14:paraId="46D72ADA" w14:textId="77777777" w:rsidTr="0040698F">
        <w:trPr>
          <w:trHeight w:val="602"/>
        </w:trPr>
        <w:tc>
          <w:tcPr>
            <w:tcW w:w="0" w:type="auto"/>
          </w:tcPr>
          <w:p w14:paraId="180F2143" w14:textId="77777777" w:rsidR="00AA32E4" w:rsidRDefault="00AA32E4" w:rsidP="009D1295">
            <w:pPr>
              <w:pStyle w:val="ab"/>
              <w:spacing w:beforeLines="50" w:before="120" w:after="120"/>
            </w:pPr>
            <w:r>
              <w:rPr>
                <w:rFonts w:hint="eastAsia"/>
              </w:rPr>
              <w:t>S</w:t>
            </w:r>
            <w:r>
              <w:t>RIF-Fix-ALL</w:t>
            </w:r>
          </w:p>
        </w:tc>
        <w:tc>
          <w:tcPr>
            <w:tcW w:w="0" w:type="auto"/>
          </w:tcPr>
          <w:p w14:paraId="177BC3CF" w14:textId="77777777" w:rsidR="00AA32E4" w:rsidRDefault="00AA32E4" w:rsidP="009D1295">
            <w:pPr>
              <w:pStyle w:val="ab"/>
              <w:spacing w:beforeLines="50" w:before="120" w:after="120"/>
            </w:pPr>
            <w:r>
              <w:rPr>
                <w:rFonts w:hint="eastAsia"/>
              </w:rPr>
              <w:t>6</w:t>
            </w:r>
            <w:r>
              <w:t>1.1</w:t>
            </w:r>
          </w:p>
        </w:tc>
        <w:tc>
          <w:tcPr>
            <w:tcW w:w="0" w:type="auto"/>
          </w:tcPr>
          <w:p w14:paraId="0213A615" w14:textId="77777777" w:rsidR="00AA32E4" w:rsidRDefault="00AA32E4" w:rsidP="009D1295">
            <w:pPr>
              <w:pStyle w:val="ab"/>
              <w:spacing w:beforeLines="50" w:before="120" w:after="120"/>
            </w:pPr>
            <w:r>
              <w:rPr>
                <w:rFonts w:hint="eastAsia"/>
              </w:rPr>
              <w:t>4</w:t>
            </w:r>
            <w:r>
              <w:t>7.8</w:t>
            </w:r>
          </w:p>
        </w:tc>
      </w:tr>
    </w:tbl>
    <w:p w14:paraId="4793C204" w14:textId="77777777" w:rsidR="00AA32E4" w:rsidRDefault="00AA32E4" w:rsidP="00AA32E4">
      <w:pPr>
        <w:pStyle w:val="ab"/>
        <w:spacing w:before="120" w:after="120"/>
      </w:pPr>
    </w:p>
    <w:p w14:paraId="0A86F59D" w14:textId="77777777" w:rsidR="00AA32E4" w:rsidRDefault="00AA32E4" w:rsidP="00AA32E4">
      <w:pPr>
        <w:spacing w:before="60" w:after="60"/>
        <w:ind w:firstLine="480"/>
      </w:pPr>
      <w:r>
        <w:rPr>
          <w:rFonts w:hint="eastAsia"/>
        </w:rPr>
        <w:t>上述主要分析了模糊度固定算法对</w:t>
      </w:r>
      <w:r>
        <w:rPr>
          <w:rFonts w:hint="eastAsia"/>
        </w:rPr>
        <w:t>GPS</w:t>
      </w:r>
      <w:r>
        <w:rPr>
          <w:rFonts w:hint="eastAsia"/>
        </w:rPr>
        <w:t>系统的影响。接下来分别给出模糊度固定算法在</w:t>
      </w:r>
      <w:r w:rsidR="00D20C7E">
        <w:rPr>
          <w:rFonts w:hint="eastAsia"/>
        </w:rPr>
        <w:t>Galileo</w:t>
      </w:r>
      <w:r>
        <w:rPr>
          <w:rFonts w:hint="eastAsia"/>
        </w:rPr>
        <w:t>和</w:t>
      </w:r>
      <w:r>
        <w:rPr>
          <w:rFonts w:hint="eastAsia"/>
        </w:rPr>
        <w:t>BDS</w:t>
      </w:r>
      <w:r>
        <w:rPr>
          <w:rFonts w:hint="eastAsia"/>
        </w:rPr>
        <w:t>系统上的实验结果。</w:t>
      </w:r>
      <w:r>
        <w:fldChar w:fldCharType="begin"/>
      </w:r>
      <w:r>
        <w:instrText xml:space="preserve"> </w:instrText>
      </w:r>
      <w:r>
        <w:rPr>
          <w:rFonts w:hint="eastAsia"/>
        </w:rPr>
        <w:instrText>REF fig_srif_float_fixind_fixall_compare_E \r \h</w:instrText>
      </w:r>
      <w:r>
        <w:instrText xml:space="preserve"> </w:instrText>
      </w:r>
      <w:r>
        <w:fldChar w:fldCharType="separate"/>
      </w:r>
      <w:r w:rsidR="00897A40">
        <w:rPr>
          <w:rFonts w:hint="eastAsia"/>
        </w:rPr>
        <w:t>图</w:t>
      </w:r>
      <w:r w:rsidR="00897A40">
        <w:rPr>
          <w:rFonts w:hint="eastAsia"/>
        </w:rPr>
        <w:t>3-10</w:t>
      </w:r>
      <w:r>
        <w:fldChar w:fldCharType="end"/>
      </w:r>
      <w:r>
        <w:rPr>
          <w:rFonts w:hint="eastAsia"/>
        </w:rPr>
        <w:t>给出了</w:t>
      </w:r>
      <w:r w:rsidR="00D20C7E">
        <w:rPr>
          <w:rFonts w:hint="eastAsia"/>
        </w:rPr>
        <w:t>Galileo</w:t>
      </w:r>
      <w:r>
        <w:rPr>
          <w:rFonts w:hint="eastAsia"/>
        </w:rPr>
        <w:t>系统仿实时滤波轨道各卫星在处理弧段内轨道结果与</w:t>
      </w:r>
      <w:r>
        <w:rPr>
          <w:rFonts w:hint="eastAsia"/>
        </w:rPr>
        <w:t>COD</w:t>
      </w:r>
      <w:r>
        <w:rPr>
          <w:rFonts w:hint="eastAsia"/>
        </w:rPr>
        <w:t>产品轨道比较的</w:t>
      </w:r>
      <w:r>
        <w:rPr>
          <w:rFonts w:hint="eastAsia"/>
        </w:rPr>
        <w:t>RMS</w:t>
      </w:r>
      <w:r>
        <w:rPr>
          <w:rFonts w:hint="eastAsia"/>
        </w:rPr>
        <w:t>统计图。首先可以看到，对于绝大多数卫星而言，其浮点解轨道精度在切向，法向和径向上的精度分别优于</w:t>
      </w:r>
      <w:r>
        <w:rPr>
          <w:rFonts w:hint="eastAsia"/>
        </w:rPr>
        <w:t>8cm</w:t>
      </w:r>
      <w:r>
        <w:rPr>
          <w:rFonts w:hint="eastAsia"/>
        </w:rPr>
        <w:t>，</w:t>
      </w:r>
      <w:r>
        <w:t>6</w:t>
      </w:r>
      <w:r>
        <w:rPr>
          <w:rFonts w:hint="eastAsia"/>
        </w:rPr>
        <w:t>cm</w:t>
      </w:r>
      <w:r>
        <w:rPr>
          <w:rFonts w:hint="eastAsia"/>
        </w:rPr>
        <w:t>和</w:t>
      </w:r>
      <w:r>
        <w:t>4</w:t>
      </w:r>
      <w:r>
        <w:rPr>
          <w:rFonts w:hint="eastAsia"/>
        </w:rPr>
        <w:t>cm</w:t>
      </w:r>
      <w:r>
        <w:rPr>
          <w:rFonts w:hint="eastAsia"/>
        </w:rPr>
        <w:t>。两种固定解方案的轨道精度相较浮点解均有所改善，主要体现在切向和法向上，径向上则改善微弱。类似上述</w:t>
      </w:r>
      <w:r>
        <w:rPr>
          <w:rFonts w:hint="eastAsia"/>
        </w:rPr>
        <w:t>GPS</w:t>
      </w:r>
      <w:r>
        <w:rPr>
          <w:rFonts w:hint="eastAsia"/>
        </w:rPr>
        <w:t>的实验结果，</w:t>
      </w:r>
      <w:r>
        <w:rPr>
          <w:rFonts w:hint="eastAsia"/>
        </w:rPr>
        <w:t>SRIF</w:t>
      </w:r>
      <w:r>
        <w:t>-</w:t>
      </w:r>
      <w:r>
        <w:rPr>
          <w:rFonts w:hint="eastAsia"/>
        </w:rPr>
        <w:t>Fix</w:t>
      </w:r>
      <w:r>
        <w:t>-</w:t>
      </w:r>
      <w:r>
        <w:rPr>
          <w:rFonts w:hint="eastAsia"/>
        </w:rPr>
        <w:t>ALL</w:t>
      </w:r>
      <w:r>
        <w:rPr>
          <w:rFonts w:hint="eastAsia"/>
        </w:rPr>
        <w:t>的固定解的提升精度要明显优于</w:t>
      </w:r>
      <w:r>
        <w:rPr>
          <w:rFonts w:hint="eastAsia"/>
        </w:rPr>
        <w:t>SRIF</w:t>
      </w:r>
      <w:r>
        <w:t>-</w:t>
      </w:r>
      <w:r>
        <w:rPr>
          <w:rFonts w:hint="eastAsia"/>
        </w:rPr>
        <w:t>Fix</w:t>
      </w:r>
      <w:r>
        <w:t>-IND</w:t>
      </w:r>
      <w:r>
        <w:rPr>
          <w:rFonts w:hint="eastAsia"/>
        </w:rPr>
        <w:t>方案，其中</w:t>
      </w:r>
      <w:r>
        <w:rPr>
          <w:rFonts w:hint="eastAsia"/>
        </w:rPr>
        <w:t>SRIF</w:t>
      </w:r>
      <w:r>
        <w:t>-</w:t>
      </w:r>
      <w:r>
        <w:rPr>
          <w:rFonts w:hint="eastAsia"/>
        </w:rPr>
        <w:t>Fix</w:t>
      </w:r>
      <w:r>
        <w:t>-</w:t>
      </w:r>
      <w:r>
        <w:rPr>
          <w:rFonts w:hint="eastAsia"/>
        </w:rPr>
        <w:t>IND</w:t>
      </w:r>
      <w:r>
        <w:rPr>
          <w:rFonts w:hint="eastAsia"/>
        </w:rPr>
        <w:t>在切向和法向上相对浮点解的改善量级基本在</w:t>
      </w:r>
      <w:r>
        <w:rPr>
          <w:rFonts w:hint="eastAsia"/>
        </w:rPr>
        <w:t>1cm</w:t>
      </w:r>
      <w:r>
        <w:rPr>
          <w:rFonts w:hint="eastAsia"/>
        </w:rPr>
        <w:t>以内，而</w:t>
      </w:r>
      <w:r>
        <w:rPr>
          <w:rFonts w:hint="eastAsia"/>
        </w:rPr>
        <w:t>SRIF-</w:t>
      </w:r>
      <w:r>
        <w:t>Fix-ALL</w:t>
      </w:r>
      <w:r>
        <w:rPr>
          <w:rFonts w:hint="eastAsia"/>
        </w:rPr>
        <w:t>的方案对切向和法向上基本在</w:t>
      </w:r>
      <w:r>
        <w:rPr>
          <w:rFonts w:hint="eastAsia"/>
        </w:rPr>
        <w:t>2</w:t>
      </w:r>
      <w:r>
        <w:t>-3</w:t>
      </w:r>
      <w:r>
        <w:rPr>
          <w:rFonts w:hint="eastAsia"/>
        </w:rPr>
        <w:t>cm</w:t>
      </w:r>
      <w:r>
        <w:rPr>
          <w:rFonts w:hint="eastAsia"/>
        </w:rPr>
        <w:t>内。</w:t>
      </w:r>
      <w:r>
        <w:fldChar w:fldCharType="begin"/>
      </w:r>
      <w:r>
        <w:instrText xml:space="preserve"> </w:instrText>
      </w:r>
      <w:r>
        <w:rPr>
          <w:rFonts w:hint="eastAsia"/>
        </w:rPr>
        <w:instrText>REF table_float_fixind_fixall_compare_E \r \h</w:instrText>
      </w:r>
      <w:r>
        <w:instrText xml:space="preserve"> </w:instrText>
      </w:r>
      <w:r>
        <w:fldChar w:fldCharType="separate"/>
      </w:r>
      <w:r w:rsidR="00897A40">
        <w:rPr>
          <w:rFonts w:hint="eastAsia"/>
        </w:rPr>
        <w:t>表</w:t>
      </w:r>
      <w:r w:rsidR="00897A40">
        <w:rPr>
          <w:rFonts w:hint="eastAsia"/>
        </w:rPr>
        <w:t>3-4</w:t>
      </w:r>
      <w:r>
        <w:fldChar w:fldCharType="end"/>
      </w:r>
      <w:r>
        <w:rPr>
          <w:rFonts w:hint="eastAsia"/>
        </w:rPr>
        <w:t>进一步给出了处理弧段内所有卫星的平均</w:t>
      </w:r>
      <w:r>
        <w:rPr>
          <w:rFonts w:hint="eastAsia"/>
        </w:rPr>
        <w:t>RMS</w:t>
      </w:r>
      <w:r>
        <w:rPr>
          <w:rFonts w:hint="eastAsia"/>
        </w:rPr>
        <w:t>统计结果。可以看到，</w:t>
      </w:r>
      <w:r>
        <w:rPr>
          <w:rFonts w:hint="eastAsia"/>
        </w:rPr>
        <w:t>SRIF</w:t>
      </w:r>
      <w:r>
        <w:t>-</w:t>
      </w:r>
      <w:r>
        <w:rPr>
          <w:rFonts w:hint="eastAsia"/>
        </w:rPr>
        <w:t>Fix</w:t>
      </w:r>
      <w:r>
        <w:t>-</w:t>
      </w:r>
      <w:r>
        <w:rPr>
          <w:rFonts w:hint="eastAsia"/>
        </w:rPr>
        <w:t>IND</w:t>
      </w:r>
      <w:r>
        <w:rPr>
          <w:rFonts w:hint="eastAsia"/>
        </w:rPr>
        <w:t>的实验方案将</w:t>
      </w:r>
      <w:r w:rsidR="00D20C7E">
        <w:rPr>
          <w:rFonts w:hint="eastAsia"/>
        </w:rPr>
        <w:t>Galileo</w:t>
      </w:r>
      <w:r>
        <w:rPr>
          <w:rFonts w:hint="eastAsia"/>
        </w:rPr>
        <w:t>轨道精度从原有浮点解的（</w:t>
      </w:r>
      <w:r>
        <w:t>7.2</w:t>
      </w:r>
      <w:r>
        <w:rPr>
          <w:rFonts w:hint="eastAsia"/>
        </w:rPr>
        <w:t>cm</w:t>
      </w:r>
      <w:r>
        <w:rPr>
          <w:rFonts w:hint="eastAsia"/>
        </w:rPr>
        <w:t>，</w:t>
      </w:r>
      <w:r>
        <w:rPr>
          <w:rFonts w:hint="eastAsia"/>
        </w:rPr>
        <w:t>4</w:t>
      </w:r>
      <w:r>
        <w:t>.9</w:t>
      </w:r>
      <w:r>
        <w:rPr>
          <w:rFonts w:hint="eastAsia"/>
        </w:rPr>
        <w:t>cm</w:t>
      </w:r>
      <w:r>
        <w:rPr>
          <w:rFonts w:hint="eastAsia"/>
        </w:rPr>
        <w:t>，</w:t>
      </w:r>
      <w:r>
        <w:t>3.8</w:t>
      </w:r>
      <w:r>
        <w:rPr>
          <w:rFonts w:hint="eastAsia"/>
        </w:rPr>
        <w:t>cm</w:t>
      </w:r>
      <w:r>
        <w:rPr>
          <w:rFonts w:hint="eastAsia"/>
        </w:rPr>
        <w:t>）提升至（</w:t>
      </w:r>
      <w:r>
        <w:rPr>
          <w:rFonts w:hint="eastAsia"/>
        </w:rPr>
        <w:t>6</w:t>
      </w:r>
      <w:r>
        <w:t>.7</w:t>
      </w:r>
      <w:r>
        <w:rPr>
          <w:rFonts w:hint="eastAsia"/>
        </w:rPr>
        <w:t>cm</w:t>
      </w:r>
      <w:r>
        <w:rPr>
          <w:rFonts w:hint="eastAsia"/>
        </w:rPr>
        <w:t>，</w:t>
      </w:r>
      <w:r>
        <w:t>4</w:t>
      </w:r>
      <w:r>
        <w:rPr>
          <w:rFonts w:hint="eastAsia"/>
        </w:rPr>
        <w:t>.</w:t>
      </w:r>
      <w:r>
        <w:t>6</w:t>
      </w:r>
      <w:r>
        <w:rPr>
          <w:rFonts w:hint="eastAsia"/>
        </w:rPr>
        <w:t>cm</w:t>
      </w:r>
      <w:r>
        <w:rPr>
          <w:rFonts w:hint="eastAsia"/>
        </w:rPr>
        <w:t>，</w:t>
      </w:r>
      <w:r>
        <w:rPr>
          <w:rFonts w:hint="eastAsia"/>
        </w:rPr>
        <w:t>3</w:t>
      </w:r>
      <w:r>
        <w:t>.7</w:t>
      </w:r>
      <w:r>
        <w:rPr>
          <w:rFonts w:hint="eastAsia"/>
        </w:rPr>
        <w:t>cm</w:t>
      </w:r>
      <w:r>
        <w:rPr>
          <w:rFonts w:hint="eastAsia"/>
        </w:rPr>
        <w:t>），分别在切向、法向和径向上改善了</w:t>
      </w:r>
      <w:r>
        <w:t>6.9%</w:t>
      </w:r>
      <w:r>
        <w:rPr>
          <w:rFonts w:hint="eastAsia"/>
        </w:rPr>
        <w:t>，</w:t>
      </w:r>
      <w:r>
        <w:rPr>
          <w:rFonts w:hint="eastAsia"/>
        </w:rPr>
        <w:t>6</w:t>
      </w:r>
      <w:r>
        <w:t>.1%</w:t>
      </w:r>
      <w:r>
        <w:rPr>
          <w:rFonts w:hint="eastAsia"/>
        </w:rPr>
        <w:t>和</w:t>
      </w:r>
      <w:r>
        <w:rPr>
          <w:rFonts w:hint="eastAsia"/>
        </w:rPr>
        <w:t>2</w:t>
      </w:r>
      <w:r>
        <w:t>.6%</w:t>
      </w:r>
      <w:r>
        <w:rPr>
          <w:rFonts w:hint="eastAsia"/>
        </w:rPr>
        <w:t>，总体精度改善较为微弱。而采用</w:t>
      </w:r>
      <w:r>
        <w:rPr>
          <w:rFonts w:hint="eastAsia"/>
        </w:rPr>
        <w:t>SRIF</w:t>
      </w:r>
      <w:r>
        <w:t>-</w:t>
      </w:r>
      <w:r>
        <w:rPr>
          <w:rFonts w:hint="eastAsia"/>
        </w:rPr>
        <w:t>Fix</w:t>
      </w:r>
      <w:r>
        <w:t>-</w:t>
      </w:r>
      <w:r>
        <w:rPr>
          <w:rFonts w:hint="eastAsia"/>
        </w:rPr>
        <w:t>ALL</w:t>
      </w:r>
      <w:r>
        <w:rPr>
          <w:rFonts w:hint="eastAsia"/>
        </w:rPr>
        <w:t>的处理策略，</w:t>
      </w:r>
      <w:r w:rsidR="00D20C7E">
        <w:rPr>
          <w:rFonts w:hint="eastAsia"/>
        </w:rPr>
        <w:t>Galileo</w:t>
      </w:r>
      <w:r>
        <w:rPr>
          <w:rFonts w:hint="eastAsia"/>
        </w:rPr>
        <w:t>系统固定后的实时轨道精度在切向，法向和径向上分别能够达到</w:t>
      </w:r>
      <w:r>
        <w:t>4.1</w:t>
      </w:r>
      <w:r>
        <w:rPr>
          <w:rFonts w:hint="eastAsia"/>
        </w:rPr>
        <w:t>cm</w:t>
      </w:r>
      <w:r>
        <w:rPr>
          <w:rFonts w:hint="eastAsia"/>
        </w:rPr>
        <w:t>，</w:t>
      </w:r>
      <w:r>
        <w:rPr>
          <w:rFonts w:hint="eastAsia"/>
        </w:rPr>
        <w:t>3</w:t>
      </w:r>
      <w:r>
        <w:t>.2</w:t>
      </w:r>
      <w:r>
        <w:rPr>
          <w:rFonts w:hint="eastAsia"/>
        </w:rPr>
        <w:t>cm</w:t>
      </w:r>
      <w:r>
        <w:rPr>
          <w:rFonts w:hint="eastAsia"/>
        </w:rPr>
        <w:t>和</w:t>
      </w:r>
      <w:r>
        <w:rPr>
          <w:rFonts w:hint="eastAsia"/>
        </w:rPr>
        <w:t>3</w:t>
      </w:r>
      <w:r>
        <w:t>.6</w:t>
      </w:r>
      <w:r>
        <w:rPr>
          <w:rFonts w:hint="eastAsia"/>
        </w:rPr>
        <w:t>cm</w:t>
      </w:r>
      <w:r>
        <w:rPr>
          <w:rFonts w:hint="eastAsia"/>
        </w:rPr>
        <w:t>，相较于浮点解分别改善了</w:t>
      </w:r>
      <w:r>
        <w:t>43</w:t>
      </w:r>
      <w:r>
        <w:rPr>
          <w:rFonts w:hint="eastAsia"/>
        </w:rPr>
        <w:t>.1</w:t>
      </w:r>
      <w:r>
        <w:t xml:space="preserve">% </w:t>
      </w:r>
      <w:r>
        <w:rPr>
          <w:rFonts w:hint="eastAsia"/>
        </w:rPr>
        <w:t>，</w:t>
      </w:r>
      <w:r>
        <w:rPr>
          <w:rFonts w:hint="eastAsia"/>
        </w:rPr>
        <w:t>3</w:t>
      </w:r>
      <w:r>
        <w:t>4.7%</w:t>
      </w:r>
      <w:r>
        <w:rPr>
          <w:rFonts w:hint="eastAsia"/>
        </w:rPr>
        <w:t>和</w:t>
      </w:r>
      <w:r>
        <w:t xml:space="preserve">5.3% </w:t>
      </w:r>
      <w:r>
        <w:rPr>
          <w:rFonts w:hint="eastAsia"/>
        </w:rPr>
        <w:t>。轨道三维精度也从原有的</w:t>
      </w:r>
      <w:r>
        <w:rPr>
          <w:rFonts w:hint="eastAsia"/>
        </w:rPr>
        <w:t>9</w:t>
      </w:r>
      <w:r>
        <w:t>.8</w:t>
      </w:r>
      <w:r>
        <w:rPr>
          <w:rFonts w:hint="eastAsia"/>
        </w:rPr>
        <w:t>cm</w:t>
      </w:r>
      <w:r>
        <w:rPr>
          <w:rFonts w:hint="eastAsia"/>
        </w:rPr>
        <w:t>改善至</w:t>
      </w:r>
      <w:r>
        <w:t>6.5</w:t>
      </w:r>
      <w:r>
        <w:rPr>
          <w:rFonts w:hint="eastAsia"/>
        </w:rPr>
        <w:t>cm</w:t>
      </w:r>
      <w:r>
        <w:rPr>
          <w:rFonts w:hint="eastAsia"/>
        </w:rPr>
        <w:t>，提升了</w:t>
      </w:r>
      <w:r>
        <w:t>33.7%</w:t>
      </w:r>
      <w:r>
        <w:rPr>
          <w:rFonts w:hint="eastAsia"/>
        </w:rPr>
        <w:t>，整体轨道精度改善显著，改善幅度与</w:t>
      </w:r>
      <w:r>
        <w:rPr>
          <w:rFonts w:hint="eastAsia"/>
        </w:rPr>
        <w:t>GPS</w:t>
      </w:r>
      <w:r>
        <w:rPr>
          <w:rFonts w:hint="eastAsia"/>
        </w:rPr>
        <w:t>实验结果相当。</w:t>
      </w:r>
    </w:p>
    <w:p w14:paraId="7689398F" w14:textId="77777777" w:rsidR="00AA32E4" w:rsidRDefault="00AA32E4" w:rsidP="00AA32E4">
      <w:pPr>
        <w:pStyle w:val="aa"/>
        <w:spacing w:before="120" w:after="120"/>
      </w:pPr>
      <w:r>
        <w:rPr>
          <w:noProof/>
        </w:rPr>
        <w:lastRenderedPageBreak/>
        <w:drawing>
          <wp:inline distT="0" distB="0" distL="0" distR="0" wp14:anchorId="48823980" wp14:editId="46E4BCD0">
            <wp:extent cx="5271770" cy="3872230"/>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a:xfrm>
                      <a:off x="0" y="0"/>
                      <a:ext cx="5271770" cy="3872230"/>
                    </a:xfrm>
                    <a:prstGeom prst="rect">
                      <a:avLst/>
                    </a:prstGeom>
                    <a:noFill/>
                    <a:ln>
                      <a:noFill/>
                    </a:ln>
                  </pic:spPr>
                </pic:pic>
              </a:graphicData>
            </a:graphic>
          </wp:inline>
        </w:drawing>
      </w:r>
    </w:p>
    <w:p w14:paraId="097225A1" w14:textId="77777777" w:rsidR="00AA32E4" w:rsidRDefault="00D20C7E" w:rsidP="009069F3">
      <w:pPr>
        <w:pStyle w:val="a"/>
        <w:spacing w:before="120" w:after="120"/>
      </w:pPr>
      <w:bookmarkStart w:id="397" w:name="fig_srif_float_fixind_fixall_compare_E"/>
      <w:bookmarkEnd w:id="397"/>
      <w:r>
        <w:rPr>
          <w:rFonts w:hint="eastAsia"/>
        </w:rPr>
        <w:t>Galileo</w:t>
      </w:r>
      <w:r w:rsidR="00AA32E4">
        <w:rPr>
          <w:rFonts w:hint="eastAsia"/>
        </w:rPr>
        <w:t>卫星仿实时滤波轨道确定浮点解和固定解与</w:t>
      </w:r>
      <w:r w:rsidR="00AA32E4">
        <w:rPr>
          <w:rFonts w:hint="eastAsia"/>
        </w:rPr>
        <w:t>COD</w:t>
      </w:r>
      <w:r w:rsidR="00AA32E4">
        <w:rPr>
          <w:rFonts w:hint="eastAsia"/>
        </w:rPr>
        <w:t>事后产品轨道比较</w:t>
      </w:r>
      <w:r w:rsidR="00AA32E4">
        <w:rPr>
          <w:rFonts w:hint="eastAsia"/>
        </w:rPr>
        <w:t>RMS</w:t>
      </w:r>
      <w:r w:rsidR="00AA32E4">
        <w:rPr>
          <w:rFonts w:hint="eastAsia"/>
        </w:rPr>
        <w:t>统计图</w:t>
      </w:r>
    </w:p>
    <w:p w14:paraId="7B1A3C92" w14:textId="77777777" w:rsidR="00AA32E4" w:rsidRDefault="00D20C7E" w:rsidP="00AA32E4">
      <w:pPr>
        <w:pStyle w:val="a0"/>
        <w:spacing w:before="120" w:after="120"/>
      </w:pPr>
      <w:bookmarkStart w:id="398" w:name="table_float_fixind_fixall_compare_E"/>
      <w:bookmarkEnd w:id="398"/>
      <w:r>
        <w:rPr>
          <w:rFonts w:hint="eastAsia"/>
        </w:rPr>
        <w:t>Galileo</w:t>
      </w:r>
      <w:r w:rsidR="00AA32E4">
        <w:rPr>
          <w:rFonts w:hint="eastAsia"/>
        </w:rPr>
        <w:t>仿实时滤波轨道确定不同处理策略下轨道结果与</w:t>
      </w:r>
      <w:r w:rsidR="00AA32E4">
        <w:rPr>
          <w:rFonts w:hint="eastAsia"/>
        </w:rPr>
        <w:t>COD</w:t>
      </w:r>
      <w:r w:rsidR="00AA32E4">
        <w:rPr>
          <w:rFonts w:hint="eastAsia"/>
        </w:rPr>
        <w:t>比较平均</w:t>
      </w:r>
      <w:r w:rsidR="00AA32E4">
        <w:rPr>
          <w:rFonts w:hint="eastAsia"/>
        </w:rPr>
        <w:t>RMS</w:t>
      </w:r>
      <w:r w:rsidR="00AA32E4">
        <w:rPr>
          <w:rFonts w:hint="eastAsia"/>
        </w:rPr>
        <w:t>结果统计表</w:t>
      </w:r>
    </w:p>
    <w:tbl>
      <w:tblPr>
        <w:tblStyle w:val="af"/>
        <w:tblW w:w="0" w:type="auto"/>
        <w:tblLook w:val="04A0" w:firstRow="1" w:lastRow="0" w:firstColumn="1" w:lastColumn="0" w:noHBand="0" w:noVBand="1"/>
      </w:tblPr>
      <w:tblGrid>
        <w:gridCol w:w="1488"/>
        <w:gridCol w:w="1033"/>
        <w:gridCol w:w="1033"/>
        <w:gridCol w:w="1033"/>
        <w:gridCol w:w="870"/>
      </w:tblGrid>
      <w:tr w:rsidR="00AA32E4" w14:paraId="4279E5BD" w14:textId="77777777" w:rsidTr="009040C2">
        <w:trPr>
          <w:cnfStyle w:val="100000000000" w:firstRow="1" w:lastRow="0" w:firstColumn="0" w:lastColumn="0" w:oddVBand="0" w:evenVBand="0" w:oddHBand="0" w:evenHBand="0" w:firstRowFirstColumn="0" w:firstRowLastColumn="0" w:lastRowFirstColumn="0" w:lastRowLastColumn="0"/>
        </w:trPr>
        <w:tc>
          <w:tcPr>
            <w:tcW w:w="0" w:type="auto"/>
          </w:tcPr>
          <w:p w14:paraId="389297E3" w14:textId="77777777" w:rsidR="00AA32E4" w:rsidRDefault="00293CA6" w:rsidP="002061B4">
            <w:pPr>
              <w:pStyle w:val="ab"/>
              <w:spacing w:beforeLines="50" w:before="120" w:after="120"/>
            </w:pPr>
            <w:r>
              <w:rPr>
                <w:rFonts w:hint="eastAsia"/>
              </w:rPr>
              <w:t>处理策略</w:t>
            </w:r>
          </w:p>
        </w:tc>
        <w:tc>
          <w:tcPr>
            <w:tcW w:w="0" w:type="auto"/>
          </w:tcPr>
          <w:p w14:paraId="6AD9BA33" w14:textId="77777777" w:rsidR="00AA32E4" w:rsidRDefault="00293CA6" w:rsidP="002061B4">
            <w:pPr>
              <w:pStyle w:val="ab"/>
              <w:spacing w:beforeLines="50" w:before="120" w:after="120"/>
            </w:pPr>
            <w:r>
              <w:rPr>
                <w:rFonts w:hint="eastAsia"/>
              </w:rPr>
              <w:t>切向</w:t>
            </w:r>
            <w:r w:rsidR="00AA32E4">
              <w:t>[cm]</w:t>
            </w:r>
          </w:p>
        </w:tc>
        <w:tc>
          <w:tcPr>
            <w:tcW w:w="0" w:type="auto"/>
          </w:tcPr>
          <w:p w14:paraId="3DC93575" w14:textId="77777777" w:rsidR="00AA32E4" w:rsidRDefault="00293CA6" w:rsidP="002061B4">
            <w:pPr>
              <w:pStyle w:val="ab"/>
              <w:spacing w:beforeLines="50" w:before="120" w:after="120"/>
            </w:pPr>
            <w:r>
              <w:rPr>
                <w:rFonts w:hint="eastAsia"/>
              </w:rPr>
              <w:t>法向</w:t>
            </w:r>
            <w:r w:rsidR="00AA32E4">
              <w:t>[cm]</w:t>
            </w:r>
          </w:p>
        </w:tc>
        <w:tc>
          <w:tcPr>
            <w:tcW w:w="0" w:type="auto"/>
          </w:tcPr>
          <w:p w14:paraId="6B1497F4" w14:textId="77777777" w:rsidR="00AA32E4" w:rsidRDefault="00293CA6" w:rsidP="002061B4">
            <w:pPr>
              <w:pStyle w:val="ab"/>
              <w:spacing w:beforeLines="50" w:before="120" w:after="120"/>
            </w:pPr>
            <w:r>
              <w:rPr>
                <w:rFonts w:hint="eastAsia"/>
              </w:rPr>
              <w:t>径向</w:t>
            </w:r>
            <w:r w:rsidR="00AA32E4">
              <w:t>[cm]</w:t>
            </w:r>
          </w:p>
        </w:tc>
        <w:tc>
          <w:tcPr>
            <w:tcW w:w="0" w:type="auto"/>
          </w:tcPr>
          <w:p w14:paraId="10164C4D" w14:textId="77777777" w:rsidR="00AA32E4" w:rsidRDefault="00AA32E4" w:rsidP="002061B4">
            <w:pPr>
              <w:pStyle w:val="ab"/>
              <w:spacing w:beforeLines="50" w:before="120" w:after="120"/>
            </w:pPr>
            <w:r>
              <w:rPr>
                <w:rFonts w:hint="eastAsia"/>
              </w:rPr>
              <w:t>3</w:t>
            </w:r>
            <w:r>
              <w:t>D[cm]</w:t>
            </w:r>
          </w:p>
        </w:tc>
      </w:tr>
      <w:tr w:rsidR="00AA32E4" w14:paraId="2070CDCF" w14:textId="77777777" w:rsidTr="009040C2">
        <w:tc>
          <w:tcPr>
            <w:tcW w:w="0" w:type="auto"/>
          </w:tcPr>
          <w:p w14:paraId="596F4D3D" w14:textId="77777777" w:rsidR="00AA32E4" w:rsidRDefault="00AA32E4" w:rsidP="002061B4">
            <w:pPr>
              <w:pStyle w:val="ab"/>
              <w:spacing w:beforeLines="50" w:before="120" w:after="120"/>
            </w:pPr>
            <w:r>
              <w:rPr>
                <w:rFonts w:hint="eastAsia"/>
              </w:rPr>
              <w:t>S</w:t>
            </w:r>
            <w:r>
              <w:t>RIF-Float</w:t>
            </w:r>
          </w:p>
        </w:tc>
        <w:tc>
          <w:tcPr>
            <w:tcW w:w="0" w:type="auto"/>
          </w:tcPr>
          <w:p w14:paraId="1DF3053D" w14:textId="77777777" w:rsidR="00AA32E4" w:rsidRDefault="00AA32E4" w:rsidP="002061B4">
            <w:pPr>
              <w:pStyle w:val="ab"/>
              <w:spacing w:beforeLines="50" w:before="120" w:after="120"/>
            </w:pPr>
            <w:r>
              <w:rPr>
                <w:rFonts w:hint="eastAsia"/>
              </w:rPr>
              <w:t>7</w:t>
            </w:r>
            <w:r>
              <w:t>.2</w:t>
            </w:r>
          </w:p>
        </w:tc>
        <w:tc>
          <w:tcPr>
            <w:tcW w:w="0" w:type="auto"/>
          </w:tcPr>
          <w:p w14:paraId="0F1CB41A" w14:textId="77777777" w:rsidR="00AA32E4" w:rsidRDefault="00AA32E4" w:rsidP="002061B4">
            <w:pPr>
              <w:pStyle w:val="ab"/>
              <w:spacing w:beforeLines="50" w:before="120" w:after="120"/>
            </w:pPr>
            <w:r>
              <w:rPr>
                <w:rFonts w:hint="eastAsia"/>
              </w:rPr>
              <w:t>4</w:t>
            </w:r>
            <w:r>
              <w:t>.9</w:t>
            </w:r>
          </w:p>
        </w:tc>
        <w:tc>
          <w:tcPr>
            <w:tcW w:w="0" w:type="auto"/>
          </w:tcPr>
          <w:p w14:paraId="5B361319" w14:textId="77777777" w:rsidR="00AA32E4" w:rsidRDefault="00AA32E4" w:rsidP="002061B4">
            <w:pPr>
              <w:pStyle w:val="ab"/>
              <w:spacing w:beforeLines="50" w:before="120" w:after="120"/>
            </w:pPr>
            <w:r>
              <w:rPr>
                <w:rFonts w:hint="eastAsia"/>
              </w:rPr>
              <w:t>3</w:t>
            </w:r>
            <w:r>
              <w:t>.8</w:t>
            </w:r>
          </w:p>
        </w:tc>
        <w:tc>
          <w:tcPr>
            <w:tcW w:w="0" w:type="auto"/>
          </w:tcPr>
          <w:p w14:paraId="44879520" w14:textId="77777777" w:rsidR="00AA32E4" w:rsidRDefault="00AA32E4" w:rsidP="002061B4">
            <w:pPr>
              <w:pStyle w:val="ab"/>
              <w:spacing w:beforeLines="50" w:before="120" w:after="120"/>
            </w:pPr>
            <w:r>
              <w:rPr>
                <w:rFonts w:hint="eastAsia"/>
              </w:rPr>
              <w:t>9</w:t>
            </w:r>
            <w:r>
              <w:t>.8</w:t>
            </w:r>
          </w:p>
        </w:tc>
      </w:tr>
      <w:tr w:rsidR="00AA32E4" w14:paraId="05DE88E1" w14:textId="77777777" w:rsidTr="009040C2">
        <w:tc>
          <w:tcPr>
            <w:tcW w:w="0" w:type="auto"/>
          </w:tcPr>
          <w:p w14:paraId="2294483B" w14:textId="77777777" w:rsidR="00AA32E4" w:rsidRDefault="00AA32E4" w:rsidP="002061B4">
            <w:pPr>
              <w:pStyle w:val="ab"/>
              <w:spacing w:beforeLines="50" w:before="120" w:after="120"/>
            </w:pPr>
            <w:r>
              <w:rPr>
                <w:rFonts w:hint="eastAsia"/>
              </w:rPr>
              <w:t>S</w:t>
            </w:r>
            <w:r>
              <w:t>RIF-Fix-IND</w:t>
            </w:r>
          </w:p>
        </w:tc>
        <w:tc>
          <w:tcPr>
            <w:tcW w:w="0" w:type="auto"/>
          </w:tcPr>
          <w:p w14:paraId="2DA3C498" w14:textId="77777777" w:rsidR="00AA32E4" w:rsidRDefault="00AA32E4" w:rsidP="002061B4">
            <w:pPr>
              <w:pStyle w:val="ab"/>
              <w:spacing w:beforeLines="50" w:before="120" w:after="120"/>
            </w:pPr>
            <w:r>
              <w:rPr>
                <w:rFonts w:hint="eastAsia"/>
              </w:rPr>
              <w:t>6</w:t>
            </w:r>
            <w:r>
              <w:t>.7</w:t>
            </w:r>
          </w:p>
        </w:tc>
        <w:tc>
          <w:tcPr>
            <w:tcW w:w="0" w:type="auto"/>
          </w:tcPr>
          <w:p w14:paraId="7EB9C7CB" w14:textId="77777777" w:rsidR="00AA32E4" w:rsidRDefault="00AA32E4" w:rsidP="002061B4">
            <w:pPr>
              <w:pStyle w:val="ab"/>
              <w:spacing w:beforeLines="50" w:before="120" w:after="120"/>
            </w:pPr>
            <w:r>
              <w:rPr>
                <w:rFonts w:hint="eastAsia"/>
              </w:rPr>
              <w:t>4</w:t>
            </w:r>
            <w:r>
              <w:t>.6</w:t>
            </w:r>
          </w:p>
        </w:tc>
        <w:tc>
          <w:tcPr>
            <w:tcW w:w="0" w:type="auto"/>
          </w:tcPr>
          <w:p w14:paraId="3832A903" w14:textId="77777777" w:rsidR="00AA32E4" w:rsidRDefault="00AA32E4" w:rsidP="002061B4">
            <w:pPr>
              <w:pStyle w:val="ab"/>
              <w:spacing w:beforeLines="50" w:before="120" w:after="120"/>
            </w:pPr>
            <w:r>
              <w:rPr>
                <w:rFonts w:hint="eastAsia"/>
              </w:rPr>
              <w:t>3</w:t>
            </w:r>
            <w:r>
              <w:t>.7</w:t>
            </w:r>
          </w:p>
        </w:tc>
        <w:tc>
          <w:tcPr>
            <w:tcW w:w="0" w:type="auto"/>
          </w:tcPr>
          <w:p w14:paraId="0A8AB215" w14:textId="77777777" w:rsidR="00AA32E4" w:rsidRDefault="00AA32E4" w:rsidP="002061B4">
            <w:pPr>
              <w:pStyle w:val="ab"/>
              <w:spacing w:beforeLines="50" w:before="120" w:after="120"/>
            </w:pPr>
            <w:r>
              <w:rPr>
                <w:rFonts w:hint="eastAsia"/>
              </w:rPr>
              <w:t>9</w:t>
            </w:r>
            <w:r>
              <w:t>.2</w:t>
            </w:r>
          </w:p>
        </w:tc>
      </w:tr>
      <w:tr w:rsidR="00AA32E4" w14:paraId="2F5891C7" w14:textId="77777777" w:rsidTr="009040C2">
        <w:tc>
          <w:tcPr>
            <w:tcW w:w="0" w:type="auto"/>
          </w:tcPr>
          <w:p w14:paraId="4535CA86" w14:textId="77777777" w:rsidR="00AA32E4" w:rsidRDefault="00AA32E4" w:rsidP="002061B4">
            <w:pPr>
              <w:pStyle w:val="ab"/>
              <w:spacing w:beforeLines="50" w:before="120" w:after="120"/>
            </w:pPr>
            <w:r>
              <w:rPr>
                <w:rFonts w:hint="eastAsia"/>
              </w:rPr>
              <w:t>S</w:t>
            </w:r>
            <w:r>
              <w:t>RIF-Fix-ALL</w:t>
            </w:r>
          </w:p>
        </w:tc>
        <w:tc>
          <w:tcPr>
            <w:tcW w:w="0" w:type="auto"/>
          </w:tcPr>
          <w:p w14:paraId="3BA745A8" w14:textId="77777777" w:rsidR="00AA32E4" w:rsidRDefault="00AA32E4" w:rsidP="002061B4">
            <w:pPr>
              <w:pStyle w:val="ab"/>
              <w:spacing w:beforeLines="50" w:before="120" w:after="120"/>
            </w:pPr>
            <w:r>
              <w:rPr>
                <w:rFonts w:hint="eastAsia"/>
              </w:rPr>
              <w:t>4</w:t>
            </w:r>
            <w:r>
              <w:t>.1</w:t>
            </w:r>
          </w:p>
        </w:tc>
        <w:tc>
          <w:tcPr>
            <w:tcW w:w="0" w:type="auto"/>
          </w:tcPr>
          <w:p w14:paraId="1B2802BE" w14:textId="77777777" w:rsidR="00AA32E4" w:rsidRDefault="00AA32E4" w:rsidP="002061B4">
            <w:pPr>
              <w:pStyle w:val="ab"/>
              <w:spacing w:beforeLines="50" w:before="120" w:after="120"/>
            </w:pPr>
            <w:r>
              <w:rPr>
                <w:rFonts w:hint="eastAsia"/>
              </w:rPr>
              <w:t>3</w:t>
            </w:r>
            <w:r>
              <w:t>.2</w:t>
            </w:r>
          </w:p>
        </w:tc>
        <w:tc>
          <w:tcPr>
            <w:tcW w:w="0" w:type="auto"/>
          </w:tcPr>
          <w:p w14:paraId="68FDFC27" w14:textId="77777777" w:rsidR="00AA32E4" w:rsidRDefault="00AA32E4" w:rsidP="002061B4">
            <w:pPr>
              <w:pStyle w:val="ab"/>
              <w:spacing w:beforeLines="50" w:before="120" w:after="120"/>
            </w:pPr>
            <w:r>
              <w:rPr>
                <w:rFonts w:hint="eastAsia"/>
              </w:rPr>
              <w:t>3</w:t>
            </w:r>
            <w:r>
              <w:t>.6</w:t>
            </w:r>
          </w:p>
        </w:tc>
        <w:tc>
          <w:tcPr>
            <w:tcW w:w="0" w:type="auto"/>
          </w:tcPr>
          <w:p w14:paraId="72BF48CB" w14:textId="77777777" w:rsidR="00AA32E4" w:rsidRDefault="00AA32E4" w:rsidP="002061B4">
            <w:pPr>
              <w:pStyle w:val="ab"/>
              <w:spacing w:beforeLines="50" w:before="120" w:after="120"/>
            </w:pPr>
            <w:r>
              <w:rPr>
                <w:rFonts w:hint="eastAsia"/>
              </w:rPr>
              <w:t>6</w:t>
            </w:r>
            <w:r>
              <w:t>.5</w:t>
            </w:r>
          </w:p>
        </w:tc>
      </w:tr>
    </w:tbl>
    <w:p w14:paraId="73DD46D9" w14:textId="77777777" w:rsidR="00AA32E4" w:rsidRDefault="00AA32E4" w:rsidP="00AA32E4">
      <w:pPr>
        <w:pStyle w:val="ab"/>
        <w:spacing w:before="120" w:after="120"/>
      </w:pPr>
    </w:p>
    <w:p w14:paraId="0AF3DE95" w14:textId="77777777" w:rsidR="00AA32E4" w:rsidRDefault="00AA32E4" w:rsidP="00AA32E4">
      <w:pPr>
        <w:spacing w:before="60" w:after="60"/>
        <w:ind w:firstLine="480"/>
      </w:pPr>
      <w:r>
        <w:rPr>
          <w:rFonts w:hint="eastAsia"/>
        </w:rPr>
        <w:t>为进一步对比两种固定解方案对</w:t>
      </w:r>
      <w:r w:rsidR="00D20C7E">
        <w:rPr>
          <w:rFonts w:hint="eastAsia"/>
        </w:rPr>
        <w:t>Galileo</w:t>
      </w:r>
      <w:r>
        <w:rPr>
          <w:rFonts w:hint="eastAsia"/>
        </w:rPr>
        <w:t>仿实时轨轨道结果的影响。</w:t>
      </w:r>
      <w:r>
        <w:fldChar w:fldCharType="begin"/>
      </w:r>
      <w:r>
        <w:instrText xml:space="preserve"> </w:instrText>
      </w:r>
      <w:r>
        <w:rPr>
          <w:rFonts w:hint="eastAsia"/>
        </w:rPr>
        <w:instrText>REF fig_fixind_fixall_compare_E \r \h</w:instrText>
      </w:r>
      <w:r>
        <w:instrText xml:space="preserve"> </w:instrText>
      </w:r>
      <w:r>
        <w:fldChar w:fldCharType="separate"/>
      </w:r>
      <w:r w:rsidR="00897A40">
        <w:rPr>
          <w:rFonts w:hint="eastAsia"/>
        </w:rPr>
        <w:t>图</w:t>
      </w:r>
      <w:r w:rsidR="00897A40">
        <w:rPr>
          <w:rFonts w:hint="eastAsia"/>
        </w:rPr>
        <w:t>3-11</w:t>
      </w:r>
      <w:r>
        <w:fldChar w:fldCharType="end"/>
      </w:r>
      <w:r>
        <w:rPr>
          <w:rFonts w:hint="eastAsia"/>
        </w:rPr>
        <w:t>给出了处理弧段内</w:t>
      </w:r>
      <w:r w:rsidR="00D20C7E">
        <w:rPr>
          <w:rFonts w:hint="eastAsia"/>
        </w:rPr>
        <w:t>Galileo</w:t>
      </w:r>
      <w:r>
        <w:rPr>
          <w:rFonts w:hint="eastAsia"/>
        </w:rPr>
        <w:t>卫星轨道与</w:t>
      </w:r>
      <w:r>
        <w:rPr>
          <w:rFonts w:hint="eastAsia"/>
        </w:rPr>
        <w:t>COD</w:t>
      </w:r>
      <w:r>
        <w:rPr>
          <w:rFonts w:hint="eastAsia"/>
        </w:rPr>
        <w:t>轨道比较平均</w:t>
      </w:r>
      <w:r>
        <w:rPr>
          <w:rFonts w:hint="eastAsia"/>
        </w:rPr>
        <w:t>RMS</w:t>
      </w:r>
      <w:r>
        <w:rPr>
          <w:rFonts w:hint="eastAsia"/>
        </w:rPr>
        <w:t>的时序图。类似</w:t>
      </w:r>
      <w:r>
        <w:rPr>
          <w:rFonts w:hint="eastAsia"/>
        </w:rPr>
        <w:t>GPS</w:t>
      </w:r>
      <w:r>
        <w:rPr>
          <w:rFonts w:hint="eastAsia"/>
        </w:rPr>
        <w:t>实验结果，相对于</w:t>
      </w:r>
      <w:r>
        <w:rPr>
          <w:rFonts w:hint="eastAsia"/>
        </w:rPr>
        <w:t>SRIF</w:t>
      </w:r>
      <w:r>
        <w:t>-</w:t>
      </w:r>
      <w:r>
        <w:rPr>
          <w:rFonts w:hint="eastAsia"/>
        </w:rPr>
        <w:t>Fix-IND</w:t>
      </w:r>
      <w:r>
        <w:rPr>
          <w:rFonts w:hint="eastAsia"/>
        </w:rPr>
        <w:t>的实验方案，</w:t>
      </w:r>
      <w:r>
        <w:rPr>
          <w:rFonts w:hint="eastAsia"/>
        </w:rPr>
        <w:t>SRIF</w:t>
      </w:r>
      <w:r>
        <w:t>-</w:t>
      </w:r>
      <w:r>
        <w:rPr>
          <w:rFonts w:hint="eastAsia"/>
        </w:rPr>
        <w:t>Fix</w:t>
      </w:r>
      <w:r>
        <w:t>-</w:t>
      </w:r>
      <w:r>
        <w:rPr>
          <w:rFonts w:hint="eastAsia"/>
        </w:rPr>
        <w:t>ALL</w:t>
      </w:r>
      <w:r>
        <w:rPr>
          <w:rFonts w:hint="eastAsia"/>
        </w:rPr>
        <w:t>的轨道精度在处理弧段内的有着稳定的提升。</w:t>
      </w:r>
      <w:r>
        <w:fldChar w:fldCharType="begin"/>
      </w:r>
      <w:r>
        <w:instrText xml:space="preserve"> </w:instrText>
      </w:r>
      <w:r>
        <w:rPr>
          <w:rFonts w:hint="eastAsia"/>
        </w:rPr>
        <w:instrText>REF fig_fixrate_ind_all_E \r \h</w:instrText>
      </w:r>
      <w:r>
        <w:instrText xml:space="preserve"> </w:instrText>
      </w:r>
      <w:r>
        <w:fldChar w:fldCharType="separate"/>
      </w:r>
      <w:r w:rsidR="00897A40">
        <w:rPr>
          <w:rFonts w:hint="eastAsia"/>
        </w:rPr>
        <w:t>图</w:t>
      </w:r>
      <w:r w:rsidR="00897A40">
        <w:rPr>
          <w:rFonts w:hint="eastAsia"/>
        </w:rPr>
        <w:t>3-12</w:t>
      </w:r>
      <w:r>
        <w:fldChar w:fldCharType="end"/>
      </w:r>
      <w:r>
        <w:rPr>
          <w:rFonts w:hint="eastAsia"/>
        </w:rPr>
        <w:t>则给出了两者实验方案在处理弧段内每个历元的</w:t>
      </w:r>
      <w:r>
        <w:rPr>
          <w:rFonts w:hint="eastAsia"/>
        </w:rPr>
        <w:t>WL</w:t>
      </w:r>
      <w:r>
        <w:rPr>
          <w:rFonts w:hint="eastAsia"/>
        </w:rPr>
        <w:t>和</w:t>
      </w:r>
      <w:r>
        <w:rPr>
          <w:rFonts w:hint="eastAsia"/>
        </w:rPr>
        <w:t>NL</w:t>
      </w:r>
      <w:r>
        <w:rPr>
          <w:rFonts w:hint="eastAsia"/>
        </w:rPr>
        <w:t>模糊度固定率的时序图，</w:t>
      </w:r>
      <w:r>
        <w:fldChar w:fldCharType="begin"/>
      </w:r>
      <w:r>
        <w:instrText xml:space="preserve"> </w:instrText>
      </w:r>
      <w:r>
        <w:rPr>
          <w:rFonts w:hint="eastAsia"/>
        </w:rPr>
        <w:instrText>REF table_fixrate_ind_all_E \r \h</w:instrText>
      </w:r>
      <w:r>
        <w:instrText xml:space="preserve"> </w:instrText>
      </w:r>
      <w:r>
        <w:fldChar w:fldCharType="separate"/>
      </w:r>
      <w:r w:rsidR="00897A40">
        <w:rPr>
          <w:rFonts w:hint="eastAsia"/>
        </w:rPr>
        <w:t>表</w:t>
      </w:r>
      <w:r w:rsidR="00897A40">
        <w:rPr>
          <w:rFonts w:hint="eastAsia"/>
        </w:rPr>
        <w:t>3-5</w:t>
      </w:r>
      <w:r>
        <w:fldChar w:fldCharType="end"/>
      </w:r>
      <w:r>
        <w:rPr>
          <w:rFonts w:hint="eastAsia"/>
        </w:rPr>
        <w:t>给出了模糊度固定率平均值的统计信息。可以看出，</w:t>
      </w:r>
      <w:r w:rsidR="00D20C7E">
        <w:rPr>
          <w:rFonts w:hint="eastAsia"/>
        </w:rPr>
        <w:t>Galileo</w:t>
      </w:r>
      <w:r>
        <w:rPr>
          <w:rFonts w:hint="eastAsia"/>
        </w:rPr>
        <w:t>实验结果也同样呈现出了</w:t>
      </w:r>
      <w:r>
        <w:rPr>
          <w:rFonts w:hint="eastAsia"/>
        </w:rPr>
        <w:t>SRIF</w:t>
      </w:r>
      <w:r>
        <w:t>-</w:t>
      </w:r>
      <w:r>
        <w:rPr>
          <w:rFonts w:hint="eastAsia"/>
        </w:rPr>
        <w:t>Fix-</w:t>
      </w:r>
      <w:r>
        <w:t>IND</w:t>
      </w:r>
      <w:r>
        <w:rPr>
          <w:rFonts w:hint="eastAsia"/>
        </w:rPr>
        <w:t>的</w:t>
      </w:r>
      <w:r>
        <w:rPr>
          <w:rFonts w:hint="eastAsia"/>
        </w:rPr>
        <w:t>WL</w:t>
      </w:r>
      <w:r>
        <w:rPr>
          <w:rFonts w:hint="eastAsia"/>
        </w:rPr>
        <w:t>和</w:t>
      </w:r>
      <w:r>
        <w:rPr>
          <w:rFonts w:hint="eastAsia"/>
        </w:rPr>
        <w:t>NL</w:t>
      </w:r>
      <w:r>
        <w:rPr>
          <w:rFonts w:hint="eastAsia"/>
        </w:rPr>
        <w:t>模糊度固定率均高于</w:t>
      </w:r>
      <w:r>
        <w:rPr>
          <w:rFonts w:hint="eastAsia"/>
        </w:rPr>
        <w:t>SRIF</w:t>
      </w:r>
      <w:r>
        <w:t>-</w:t>
      </w:r>
      <w:r>
        <w:rPr>
          <w:rFonts w:hint="eastAsia"/>
        </w:rPr>
        <w:t>Fix</w:t>
      </w:r>
      <w:r>
        <w:t>-</w:t>
      </w:r>
      <w:r>
        <w:rPr>
          <w:rFonts w:hint="eastAsia"/>
        </w:rPr>
        <w:t>ALL</w:t>
      </w:r>
      <w:r>
        <w:rPr>
          <w:rFonts w:hint="eastAsia"/>
        </w:rPr>
        <w:t>方案的现象，同时</w:t>
      </w:r>
      <w:r>
        <w:rPr>
          <w:rFonts w:hint="eastAsia"/>
        </w:rPr>
        <w:t>SRIF</w:t>
      </w:r>
      <w:r>
        <w:t>-</w:t>
      </w:r>
      <w:r>
        <w:rPr>
          <w:rFonts w:hint="eastAsia"/>
        </w:rPr>
        <w:t>Fix-IND</w:t>
      </w:r>
      <w:r>
        <w:rPr>
          <w:rFonts w:hint="eastAsia"/>
        </w:rPr>
        <w:t>的模糊度固定率随时间变化幅度，而</w:t>
      </w:r>
      <w:r>
        <w:rPr>
          <w:rFonts w:hint="eastAsia"/>
        </w:rPr>
        <w:t>SRIF</w:t>
      </w:r>
      <w:r>
        <w:t>-</w:t>
      </w:r>
      <w:r>
        <w:rPr>
          <w:rFonts w:hint="eastAsia"/>
        </w:rPr>
        <w:t>Fix</w:t>
      </w:r>
      <w:r>
        <w:t>-</w:t>
      </w:r>
      <w:r>
        <w:rPr>
          <w:rFonts w:hint="eastAsia"/>
        </w:rPr>
        <w:t>ALL</w:t>
      </w:r>
      <w:r>
        <w:rPr>
          <w:rFonts w:hint="eastAsia"/>
        </w:rPr>
        <w:t>的模糊度固定率则保持较为稳定的状态，原因与前述</w:t>
      </w:r>
      <w:r>
        <w:rPr>
          <w:rFonts w:hint="eastAsia"/>
        </w:rPr>
        <w:t>GPS</w:t>
      </w:r>
      <w:r>
        <w:rPr>
          <w:rFonts w:hint="eastAsia"/>
        </w:rPr>
        <w:t>的实验分析类似，这里不再赘述。其中，</w:t>
      </w:r>
      <w:r>
        <w:rPr>
          <w:rFonts w:hint="eastAsia"/>
        </w:rPr>
        <w:t>SRIF</w:t>
      </w:r>
      <w:r>
        <w:t>-</w:t>
      </w:r>
      <w:r>
        <w:rPr>
          <w:rFonts w:hint="eastAsia"/>
        </w:rPr>
        <w:t>Fix</w:t>
      </w:r>
      <w:r>
        <w:t>-IND</w:t>
      </w:r>
      <w:r>
        <w:rPr>
          <w:rFonts w:hint="eastAsia"/>
        </w:rPr>
        <w:t>的</w:t>
      </w:r>
      <w:r>
        <w:rPr>
          <w:rFonts w:hint="eastAsia"/>
        </w:rPr>
        <w:t>WL</w:t>
      </w:r>
      <w:r>
        <w:rPr>
          <w:rFonts w:hint="eastAsia"/>
        </w:rPr>
        <w:t>和</w:t>
      </w:r>
      <w:r>
        <w:rPr>
          <w:rFonts w:hint="eastAsia"/>
        </w:rPr>
        <w:t>NL</w:t>
      </w:r>
      <w:r>
        <w:rPr>
          <w:rFonts w:hint="eastAsia"/>
        </w:rPr>
        <w:t>模糊度固定率能够达到</w:t>
      </w:r>
      <w:r>
        <w:t>90.4%</w:t>
      </w:r>
      <w:r>
        <w:rPr>
          <w:rFonts w:hint="eastAsia"/>
        </w:rPr>
        <w:t>和</w:t>
      </w:r>
      <w:r>
        <w:rPr>
          <w:rFonts w:hint="eastAsia"/>
        </w:rPr>
        <w:t>8</w:t>
      </w:r>
      <w:r>
        <w:t>0.9%</w:t>
      </w:r>
      <w:r>
        <w:rPr>
          <w:rFonts w:hint="eastAsia"/>
        </w:rPr>
        <w:t>，</w:t>
      </w:r>
      <w:r>
        <w:rPr>
          <w:rFonts w:hint="eastAsia"/>
        </w:rPr>
        <w:lastRenderedPageBreak/>
        <w:t>而</w:t>
      </w:r>
      <w:r>
        <w:rPr>
          <w:rFonts w:hint="eastAsia"/>
        </w:rPr>
        <w:t>SRIF</w:t>
      </w:r>
      <w:r>
        <w:t>-</w:t>
      </w:r>
      <w:r>
        <w:rPr>
          <w:rFonts w:hint="eastAsia"/>
        </w:rPr>
        <w:t>Fix</w:t>
      </w:r>
      <w:r>
        <w:t>-</w:t>
      </w:r>
      <w:r>
        <w:rPr>
          <w:rFonts w:hint="eastAsia"/>
        </w:rPr>
        <w:t>ALL</w:t>
      </w:r>
      <w:r>
        <w:rPr>
          <w:rFonts w:hint="eastAsia"/>
        </w:rPr>
        <w:t>的</w:t>
      </w:r>
      <w:r>
        <w:rPr>
          <w:rFonts w:hint="eastAsia"/>
        </w:rPr>
        <w:t>WL</w:t>
      </w:r>
      <w:r>
        <w:rPr>
          <w:rFonts w:hint="eastAsia"/>
        </w:rPr>
        <w:t>和</w:t>
      </w:r>
      <w:r>
        <w:rPr>
          <w:rFonts w:hint="eastAsia"/>
        </w:rPr>
        <w:t>NL</w:t>
      </w:r>
      <w:r>
        <w:rPr>
          <w:rFonts w:hint="eastAsia"/>
        </w:rPr>
        <w:t>模糊度固定率为</w:t>
      </w:r>
      <w:r>
        <w:rPr>
          <w:rFonts w:hint="eastAsia"/>
        </w:rPr>
        <w:t>7</w:t>
      </w:r>
      <w:r>
        <w:t>7.4%</w:t>
      </w:r>
      <w:r>
        <w:rPr>
          <w:rFonts w:hint="eastAsia"/>
        </w:rPr>
        <w:t>和</w:t>
      </w:r>
      <w:r>
        <w:rPr>
          <w:rFonts w:hint="eastAsia"/>
        </w:rPr>
        <w:t>6</w:t>
      </w:r>
      <w:r>
        <w:t>6.0%</w:t>
      </w:r>
      <w:r>
        <w:rPr>
          <w:rFonts w:hint="eastAsia"/>
        </w:rPr>
        <w:t>。两者方案的模糊度固定率均显著高于了</w:t>
      </w:r>
      <w:r>
        <w:rPr>
          <w:rFonts w:hint="eastAsia"/>
        </w:rPr>
        <w:t>GPS</w:t>
      </w:r>
      <w:r>
        <w:rPr>
          <w:rFonts w:hint="eastAsia"/>
        </w:rPr>
        <w:t>的模糊度固定率。</w:t>
      </w:r>
    </w:p>
    <w:p w14:paraId="48AEB566" w14:textId="77777777" w:rsidR="00AA32E4" w:rsidRDefault="00AA32E4" w:rsidP="00AA32E4">
      <w:pPr>
        <w:pStyle w:val="aa"/>
        <w:spacing w:before="120" w:after="120"/>
      </w:pPr>
      <w:r>
        <w:rPr>
          <w:noProof/>
        </w:rPr>
        <w:drawing>
          <wp:inline distT="0" distB="0" distL="0" distR="0" wp14:anchorId="502C652F" wp14:editId="52328BF2">
            <wp:extent cx="3350260" cy="264096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a:xfrm>
                      <a:off x="0" y="0"/>
                      <a:ext cx="3350260" cy="2640965"/>
                    </a:xfrm>
                    <a:prstGeom prst="rect">
                      <a:avLst/>
                    </a:prstGeom>
                    <a:noFill/>
                    <a:ln>
                      <a:noFill/>
                    </a:ln>
                  </pic:spPr>
                </pic:pic>
              </a:graphicData>
            </a:graphic>
          </wp:inline>
        </w:drawing>
      </w:r>
    </w:p>
    <w:p w14:paraId="7171D787" w14:textId="77777777" w:rsidR="00AA32E4" w:rsidRDefault="00D20C7E" w:rsidP="00AA32E4">
      <w:pPr>
        <w:pStyle w:val="a"/>
        <w:spacing w:before="120" w:after="120"/>
        <w:ind w:firstLine="480"/>
      </w:pPr>
      <w:bookmarkStart w:id="399" w:name="fig_fixind_fixall_compare_E"/>
      <w:bookmarkEnd w:id="399"/>
      <w:r>
        <w:rPr>
          <w:rFonts w:hint="eastAsia"/>
        </w:rPr>
        <w:t>Galileo</w:t>
      </w:r>
      <w:r w:rsidR="00AA32E4">
        <w:rPr>
          <w:rFonts w:hint="eastAsia"/>
        </w:rPr>
        <w:t>仿实时滤波固定解轨道结果与</w:t>
      </w:r>
      <w:r w:rsidR="00AA32E4">
        <w:rPr>
          <w:rFonts w:hint="eastAsia"/>
        </w:rPr>
        <w:t>COD</w:t>
      </w:r>
      <w:r w:rsidR="00AA32E4">
        <w:rPr>
          <w:rFonts w:hint="eastAsia"/>
        </w:rPr>
        <w:t>产品轨道比较平均</w:t>
      </w:r>
      <w:r w:rsidR="00AA32E4">
        <w:rPr>
          <w:rFonts w:hint="eastAsia"/>
        </w:rPr>
        <w:t>RMS</w:t>
      </w:r>
      <w:r w:rsidR="00AA32E4">
        <w:rPr>
          <w:rFonts w:hint="eastAsia"/>
        </w:rPr>
        <w:t>的时序图</w:t>
      </w:r>
    </w:p>
    <w:p w14:paraId="37664F34" w14:textId="77777777" w:rsidR="00AA32E4" w:rsidRDefault="00AA32E4" w:rsidP="00AA32E4">
      <w:pPr>
        <w:pStyle w:val="aa"/>
        <w:spacing w:before="120" w:after="120"/>
      </w:pPr>
      <w:r>
        <w:rPr>
          <w:noProof/>
        </w:rPr>
        <w:drawing>
          <wp:inline distT="0" distB="0" distL="0" distR="0" wp14:anchorId="782FB4E0" wp14:editId="593B0024">
            <wp:extent cx="3196590" cy="2582545"/>
            <wp:effectExtent l="0" t="0" r="381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a:xfrm>
                      <a:off x="0" y="0"/>
                      <a:ext cx="3196590" cy="2582545"/>
                    </a:xfrm>
                    <a:prstGeom prst="rect">
                      <a:avLst/>
                    </a:prstGeom>
                    <a:noFill/>
                    <a:ln>
                      <a:noFill/>
                    </a:ln>
                  </pic:spPr>
                </pic:pic>
              </a:graphicData>
            </a:graphic>
          </wp:inline>
        </w:drawing>
      </w:r>
    </w:p>
    <w:p w14:paraId="6AF94CCA" w14:textId="77777777" w:rsidR="00AA32E4" w:rsidRDefault="00D20C7E" w:rsidP="00AA32E4">
      <w:pPr>
        <w:pStyle w:val="a"/>
        <w:spacing w:before="120" w:after="120"/>
      </w:pPr>
      <w:bookmarkStart w:id="400" w:name="fig_fixrate_ind_all_E"/>
      <w:bookmarkEnd w:id="400"/>
      <w:r>
        <w:rPr>
          <w:rFonts w:hint="eastAsia"/>
        </w:rPr>
        <w:t>Galileo</w:t>
      </w:r>
      <w:r w:rsidR="00AA32E4">
        <w:rPr>
          <w:rFonts w:hint="eastAsia"/>
        </w:rPr>
        <w:t>仿实时滤波轨道固定解中</w:t>
      </w:r>
      <w:r w:rsidR="00AA32E4">
        <w:rPr>
          <w:rFonts w:hint="eastAsia"/>
        </w:rPr>
        <w:t>WL</w:t>
      </w:r>
      <w:r w:rsidR="00AA32E4">
        <w:rPr>
          <w:rFonts w:hint="eastAsia"/>
        </w:rPr>
        <w:t>和</w:t>
      </w:r>
      <w:r w:rsidR="00AA32E4">
        <w:rPr>
          <w:rFonts w:hint="eastAsia"/>
        </w:rPr>
        <w:t>NL</w:t>
      </w:r>
      <w:r w:rsidR="00AA32E4">
        <w:rPr>
          <w:rFonts w:hint="eastAsia"/>
        </w:rPr>
        <w:t>模糊度固定率时序图</w:t>
      </w:r>
    </w:p>
    <w:p w14:paraId="7903C57C" w14:textId="77777777" w:rsidR="00AA32E4" w:rsidRDefault="00D20C7E" w:rsidP="00AA32E4">
      <w:pPr>
        <w:pStyle w:val="a0"/>
        <w:spacing w:before="120" w:after="120"/>
      </w:pPr>
      <w:bookmarkStart w:id="401" w:name="table_fixrate_ind_all_E"/>
      <w:bookmarkEnd w:id="401"/>
      <w:r>
        <w:rPr>
          <w:rFonts w:hint="eastAsia"/>
        </w:rPr>
        <w:t>Galileo</w:t>
      </w:r>
      <w:r w:rsidR="00AA32E4">
        <w:rPr>
          <w:rFonts w:hint="eastAsia"/>
        </w:rPr>
        <w:t>仿实时滤波轨道固定解中模糊度固定率均值统计表</w:t>
      </w:r>
    </w:p>
    <w:tbl>
      <w:tblPr>
        <w:tblStyle w:val="af"/>
        <w:tblW w:w="0" w:type="auto"/>
        <w:tblLook w:val="04A0" w:firstRow="1" w:lastRow="0" w:firstColumn="1" w:lastColumn="0" w:noHBand="0" w:noVBand="1"/>
      </w:tblPr>
      <w:tblGrid>
        <w:gridCol w:w="1488"/>
        <w:gridCol w:w="955"/>
        <w:gridCol w:w="908"/>
      </w:tblGrid>
      <w:tr w:rsidR="00AA32E4" w14:paraId="42ADC2D3" w14:textId="77777777" w:rsidTr="009040C2">
        <w:trPr>
          <w:cnfStyle w:val="100000000000" w:firstRow="1" w:lastRow="0" w:firstColumn="0" w:lastColumn="0" w:oddVBand="0" w:evenVBand="0" w:oddHBand="0" w:evenHBand="0" w:firstRowFirstColumn="0" w:firstRowLastColumn="0" w:lastRowFirstColumn="0" w:lastRowLastColumn="0"/>
        </w:trPr>
        <w:tc>
          <w:tcPr>
            <w:tcW w:w="0" w:type="auto"/>
          </w:tcPr>
          <w:p w14:paraId="20BC19AA" w14:textId="77777777" w:rsidR="00AA32E4" w:rsidRDefault="00121BF6" w:rsidP="002A4828">
            <w:pPr>
              <w:pStyle w:val="ab"/>
              <w:spacing w:beforeLines="50" w:before="120" w:after="120"/>
            </w:pPr>
            <w:r>
              <w:rPr>
                <w:rFonts w:hint="eastAsia"/>
              </w:rPr>
              <w:t>处理策略</w:t>
            </w:r>
          </w:p>
        </w:tc>
        <w:tc>
          <w:tcPr>
            <w:tcW w:w="0" w:type="auto"/>
          </w:tcPr>
          <w:p w14:paraId="6B314CB9" w14:textId="77777777" w:rsidR="00AA32E4" w:rsidRDefault="00AA32E4" w:rsidP="002A4828">
            <w:pPr>
              <w:pStyle w:val="ab"/>
              <w:spacing w:beforeLines="50" w:before="120" w:after="120"/>
            </w:pPr>
            <w:r>
              <w:rPr>
                <w:rFonts w:hint="eastAsia"/>
              </w:rPr>
              <w:t>WL</w:t>
            </w:r>
            <w:r>
              <w:t xml:space="preserve"> [%]</w:t>
            </w:r>
          </w:p>
        </w:tc>
        <w:tc>
          <w:tcPr>
            <w:tcW w:w="0" w:type="auto"/>
          </w:tcPr>
          <w:p w14:paraId="5D59375D" w14:textId="77777777" w:rsidR="00AA32E4" w:rsidRDefault="00AA32E4" w:rsidP="002A4828">
            <w:pPr>
              <w:pStyle w:val="ab"/>
              <w:spacing w:beforeLines="50" w:before="120" w:after="120"/>
            </w:pPr>
            <w:r>
              <w:rPr>
                <w:rFonts w:hint="eastAsia"/>
              </w:rPr>
              <w:t>N</w:t>
            </w:r>
            <w:r>
              <w:t>L [%]</w:t>
            </w:r>
          </w:p>
        </w:tc>
      </w:tr>
      <w:tr w:rsidR="00AA32E4" w14:paraId="3F3A0478" w14:textId="77777777" w:rsidTr="009040C2">
        <w:tc>
          <w:tcPr>
            <w:tcW w:w="0" w:type="auto"/>
          </w:tcPr>
          <w:p w14:paraId="1F1802E7" w14:textId="77777777" w:rsidR="00AA32E4" w:rsidRDefault="00AA32E4" w:rsidP="002A4828">
            <w:pPr>
              <w:pStyle w:val="ab"/>
              <w:spacing w:beforeLines="50" w:before="120" w:after="120"/>
            </w:pPr>
            <w:r>
              <w:rPr>
                <w:rFonts w:hint="eastAsia"/>
              </w:rPr>
              <w:t>S</w:t>
            </w:r>
            <w:r>
              <w:t>RIF-Fix-IND</w:t>
            </w:r>
          </w:p>
        </w:tc>
        <w:tc>
          <w:tcPr>
            <w:tcW w:w="0" w:type="auto"/>
          </w:tcPr>
          <w:p w14:paraId="7734211F" w14:textId="77777777" w:rsidR="00AA32E4" w:rsidRDefault="00AA32E4" w:rsidP="002A4828">
            <w:pPr>
              <w:pStyle w:val="ab"/>
              <w:spacing w:beforeLines="50" w:before="120" w:after="120"/>
            </w:pPr>
            <w:r>
              <w:rPr>
                <w:rFonts w:hint="eastAsia"/>
              </w:rPr>
              <w:t>9</w:t>
            </w:r>
            <w:r>
              <w:t>0.4</w:t>
            </w:r>
          </w:p>
        </w:tc>
        <w:tc>
          <w:tcPr>
            <w:tcW w:w="0" w:type="auto"/>
          </w:tcPr>
          <w:p w14:paraId="25E78DDC" w14:textId="77777777" w:rsidR="00AA32E4" w:rsidRDefault="00AA32E4" w:rsidP="002A4828">
            <w:pPr>
              <w:pStyle w:val="ab"/>
              <w:spacing w:beforeLines="50" w:before="120" w:after="120"/>
            </w:pPr>
            <w:r>
              <w:rPr>
                <w:rFonts w:hint="eastAsia"/>
              </w:rPr>
              <w:t>8</w:t>
            </w:r>
            <w:r>
              <w:t>0.9</w:t>
            </w:r>
          </w:p>
        </w:tc>
      </w:tr>
      <w:tr w:rsidR="00AA32E4" w14:paraId="6E24E1E6" w14:textId="77777777" w:rsidTr="009040C2">
        <w:tc>
          <w:tcPr>
            <w:tcW w:w="0" w:type="auto"/>
          </w:tcPr>
          <w:p w14:paraId="2FCA3760" w14:textId="77777777" w:rsidR="00AA32E4" w:rsidRDefault="00AA32E4" w:rsidP="002A4828">
            <w:pPr>
              <w:pStyle w:val="ab"/>
              <w:spacing w:beforeLines="50" w:before="120" w:after="120"/>
            </w:pPr>
            <w:r>
              <w:rPr>
                <w:rFonts w:hint="eastAsia"/>
              </w:rPr>
              <w:t>SRIF</w:t>
            </w:r>
            <w:r>
              <w:t>-</w:t>
            </w:r>
            <w:r>
              <w:rPr>
                <w:rFonts w:hint="eastAsia"/>
              </w:rPr>
              <w:t>Fix</w:t>
            </w:r>
            <w:r>
              <w:t>-ALL</w:t>
            </w:r>
          </w:p>
        </w:tc>
        <w:tc>
          <w:tcPr>
            <w:tcW w:w="0" w:type="auto"/>
          </w:tcPr>
          <w:p w14:paraId="7BBB3829" w14:textId="77777777" w:rsidR="00AA32E4" w:rsidRDefault="00AA32E4" w:rsidP="002A4828">
            <w:pPr>
              <w:pStyle w:val="ab"/>
              <w:spacing w:beforeLines="50" w:before="120" w:after="120"/>
            </w:pPr>
            <w:r>
              <w:rPr>
                <w:rFonts w:hint="eastAsia"/>
              </w:rPr>
              <w:t>7</w:t>
            </w:r>
            <w:r>
              <w:t>7.4</w:t>
            </w:r>
          </w:p>
        </w:tc>
        <w:tc>
          <w:tcPr>
            <w:tcW w:w="0" w:type="auto"/>
          </w:tcPr>
          <w:p w14:paraId="58667860" w14:textId="77777777" w:rsidR="00AA32E4" w:rsidRDefault="00AA32E4" w:rsidP="002A4828">
            <w:pPr>
              <w:pStyle w:val="ab"/>
              <w:spacing w:beforeLines="50" w:before="120" w:after="120"/>
            </w:pPr>
            <w:r>
              <w:rPr>
                <w:rFonts w:hint="eastAsia"/>
              </w:rPr>
              <w:t>6</w:t>
            </w:r>
            <w:r>
              <w:t>6.0</w:t>
            </w:r>
          </w:p>
        </w:tc>
      </w:tr>
    </w:tbl>
    <w:p w14:paraId="17FB2B65" w14:textId="77777777" w:rsidR="00AA32E4" w:rsidRDefault="00AA32E4" w:rsidP="00AA32E4">
      <w:pPr>
        <w:pStyle w:val="ab"/>
        <w:spacing w:before="120" w:after="120"/>
      </w:pPr>
    </w:p>
    <w:p w14:paraId="19BC7877" w14:textId="77777777" w:rsidR="00AA32E4" w:rsidRDefault="00AA32E4" w:rsidP="00AA32E4">
      <w:pPr>
        <w:spacing w:before="60" w:after="60"/>
        <w:ind w:firstLine="480"/>
      </w:pPr>
      <w:r>
        <w:rPr>
          <w:rFonts w:hint="eastAsia"/>
        </w:rPr>
        <w:t>对于北斗系统的实时滤波轨道确定，由于这里暂不考虑</w:t>
      </w:r>
      <w:r>
        <w:rPr>
          <w:rFonts w:hint="eastAsia"/>
        </w:rPr>
        <w:t>GEO</w:t>
      </w:r>
      <w:r>
        <w:rPr>
          <w:rFonts w:hint="eastAsia"/>
        </w:rPr>
        <w:t>卫星的解算，因此模糊度固定算法仅作用在</w:t>
      </w:r>
      <w:r>
        <w:rPr>
          <w:rFonts w:hint="eastAsia"/>
        </w:rPr>
        <w:t>MEO</w:t>
      </w:r>
      <w:r>
        <w:rPr>
          <w:rFonts w:hint="eastAsia"/>
        </w:rPr>
        <w:t>和</w:t>
      </w:r>
      <w:r>
        <w:rPr>
          <w:rFonts w:hint="eastAsia"/>
        </w:rPr>
        <w:t>IGSO</w:t>
      </w:r>
      <w:r>
        <w:rPr>
          <w:rFonts w:hint="eastAsia"/>
        </w:rPr>
        <w:t>卫星上，</w:t>
      </w:r>
      <w:r>
        <w:fldChar w:fldCharType="begin"/>
      </w:r>
      <w:r>
        <w:instrText xml:space="preserve"> </w:instrText>
      </w:r>
      <w:r>
        <w:rPr>
          <w:rFonts w:hint="eastAsia"/>
        </w:rPr>
        <w:instrText>REF fig_srif_float_fixind_fixall_compare_C \r \h</w:instrText>
      </w:r>
      <w:r>
        <w:instrText xml:space="preserve"> </w:instrText>
      </w:r>
      <w:r>
        <w:fldChar w:fldCharType="separate"/>
      </w:r>
      <w:r w:rsidR="00897A40">
        <w:rPr>
          <w:rFonts w:hint="eastAsia"/>
        </w:rPr>
        <w:t>图</w:t>
      </w:r>
      <w:r w:rsidR="00897A40">
        <w:rPr>
          <w:rFonts w:hint="eastAsia"/>
        </w:rPr>
        <w:t>3-13</w:t>
      </w:r>
      <w:r>
        <w:fldChar w:fldCharType="end"/>
      </w:r>
      <w:r>
        <w:rPr>
          <w:rFonts w:hint="eastAsia"/>
        </w:rPr>
        <w:t>和</w:t>
      </w:r>
      <w:r>
        <w:fldChar w:fldCharType="begin"/>
      </w:r>
      <w:r>
        <w:instrText xml:space="preserve"> </w:instrText>
      </w:r>
      <w:r>
        <w:rPr>
          <w:rFonts w:hint="eastAsia"/>
        </w:rPr>
        <w:instrText>REF fig_srif_float_fixind_fixall_comp_C_IGSO \r \h</w:instrText>
      </w:r>
      <w:r>
        <w:instrText xml:space="preserve"> </w:instrText>
      </w:r>
      <w:r>
        <w:fldChar w:fldCharType="separate"/>
      </w:r>
      <w:r w:rsidR="00897A40">
        <w:rPr>
          <w:rFonts w:hint="eastAsia"/>
        </w:rPr>
        <w:t>图</w:t>
      </w:r>
      <w:r w:rsidR="00897A40">
        <w:rPr>
          <w:rFonts w:hint="eastAsia"/>
        </w:rPr>
        <w:t>3-14</w:t>
      </w:r>
      <w:r>
        <w:fldChar w:fldCharType="end"/>
      </w:r>
      <w:r>
        <w:rPr>
          <w:rFonts w:hint="eastAsia"/>
        </w:rPr>
        <w:t>分别给出了</w:t>
      </w:r>
      <w:r>
        <w:rPr>
          <w:rFonts w:hint="eastAsia"/>
        </w:rPr>
        <w:t>BDS MEO</w:t>
      </w:r>
      <w:r>
        <w:rPr>
          <w:rFonts w:hint="eastAsia"/>
        </w:rPr>
        <w:lastRenderedPageBreak/>
        <w:t>和</w:t>
      </w:r>
      <w:r>
        <w:rPr>
          <w:rFonts w:hint="eastAsia"/>
        </w:rPr>
        <w:t>IGSO</w:t>
      </w:r>
      <w:r>
        <w:rPr>
          <w:rFonts w:hint="eastAsia"/>
        </w:rPr>
        <w:t>卫星的仿实时滤波轨道与</w:t>
      </w:r>
      <w:r>
        <w:rPr>
          <w:rFonts w:hint="eastAsia"/>
        </w:rPr>
        <w:t>COD</w:t>
      </w:r>
      <w:r>
        <w:rPr>
          <w:rFonts w:hint="eastAsia"/>
        </w:rPr>
        <w:t>产品轨道比较的</w:t>
      </w:r>
      <w:r>
        <w:rPr>
          <w:rFonts w:hint="eastAsia"/>
        </w:rPr>
        <w:t>RMS</w:t>
      </w:r>
      <w:r>
        <w:rPr>
          <w:rFonts w:hint="eastAsia"/>
        </w:rPr>
        <w:t>统计图。对于</w:t>
      </w:r>
      <w:r>
        <w:rPr>
          <w:rFonts w:hint="eastAsia"/>
        </w:rPr>
        <w:t>BDS</w:t>
      </w:r>
      <w:r>
        <w:t>-MEO</w:t>
      </w:r>
      <w:r>
        <w:rPr>
          <w:rFonts w:hint="eastAsia"/>
        </w:rPr>
        <w:t>卫星而言，其浮点解在切向、法向和径向上分别基本优于</w:t>
      </w:r>
      <w:r>
        <w:rPr>
          <w:rFonts w:hint="eastAsia"/>
        </w:rPr>
        <w:t xml:space="preserve"> </w:t>
      </w:r>
      <w:r>
        <w:t>18</w:t>
      </w:r>
      <w:r>
        <w:rPr>
          <w:rFonts w:hint="eastAsia"/>
        </w:rPr>
        <w:t>cm</w:t>
      </w:r>
      <w:r>
        <w:rPr>
          <w:rFonts w:hint="eastAsia"/>
        </w:rPr>
        <w:t>，</w:t>
      </w:r>
      <w:r>
        <w:t>10</w:t>
      </w:r>
      <w:r>
        <w:rPr>
          <w:rFonts w:hint="eastAsia"/>
        </w:rPr>
        <w:t>cm</w:t>
      </w:r>
      <w:r>
        <w:rPr>
          <w:rFonts w:hint="eastAsia"/>
        </w:rPr>
        <w:t>和</w:t>
      </w:r>
      <w:r>
        <w:rPr>
          <w:rFonts w:hint="eastAsia"/>
        </w:rPr>
        <w:t>6cm</w:t>
      </w:r>
      <w:r>
        <w:rPr>
          <w:rFonts w:hint="eastAsia"/>
        </w:rPr>
        <w:t>。两种固定解方案对</w:t>
      </w:r>
      <w:r>
        <w:rPr>
          <w:rFonts w:hint="eastAsia"/>
        </w:rPr>
        <w:t>BDS</w:t>
      </w:r>
      <w:r>
        <w:t xml:space="preserve"> </w:t>
      </w:r>
      <w:r>
        <w:rPr>
          <w:rFonts w:hint="eastAsia"/>
        </w:rPr>
        <w:t>MEO</w:t>
      </w:r>
      <w:r>
        <w:rPr>
          <w:rFonts w:hint="eastAsia"/>
        </w:rPr>
        <w:t>卫星轨道精度均有所改善，与</w:t>
      </w:r>
      <w:r>
        <w:rPr>
          <w:rFonts w:hint="eastAsia"/>
        </w:rPr>
        <w:t>GPS</w:t>
      </w:r>
      <w:r>
        <w:rPr>
          <w:rFonts w:hint="eastAsia"/>
        </w:rPr>
        <w:t>和</w:t>
      </w:r>
      <w:r w:rsidR="00D20C7E">
        <w:rPr>
          <w:rFonts w:hint="eastAsia"/>
        </w:rPr>
        <w:t>Galileo</w:t>
      </w:r>
      <w:r>
        <w:rPr>
          <w:rFonts w:hint="eastAsia"/>
        </w:rPr>
        <w:t>卫星不同，这里两种方案对浮点解轨道改善程度接近，在切向上改善量级约为</w:t>
      </w:r>
      <w:r>
        <w:rPr>
          <w:rFonts w:hint="eastAsia"/>
        </w:rPr>
        <w:t>1</w:t>
      </w:r>
      <w:r>
        <w:t>-2</w:t>
      </w:r>
      <w:r>
        <w:rPr>
          <w:rFonts w:hint="eastAsia"/>
        </w:rPr>
        <w:t>cm</w:t>
      </w:r>
      <w:r>
        <w:rPr>
          <w:rFonts w:hint="eastAsia"/>
        </w:rPr>
        <w:t>，在法向上改善量级为</w:t>
      </w:r>
      <w:r>
        <w:rPr>
          <w:rFonts w:hint="eastAsia"/>
        </w:rPr>
        <w:t>1cm</w:t>
      </w:r>
      <w:r>
        <w:rPr>
          <w:rFonts w:hint="eastAsia"/>
        </w:rPr>
        <w:t>以内，对径向基本都没有改善。对</w:t>
      </w:r>
      <w:r>
        <w:rPr>
          <w:rFonts w:hint="eastAsia"/>
        </w:rPr>
        <w:t>BDS</w:t>
      </w:r>
      <w:r>
        <w:t xml:space="preserve"> </w:t>
      </w:r>
      <w:r>
        <w:rPr>
          <w:rFonts w:hint="eastAsia"/>
        </w:rPr>
        <w:t>IGSO</w:t>
      </w:r>
      <w:r>
        <w:rPr>
          <w:rFonts w:hint="eastAsia"/>
        </w:rPr>
        <w:t>卫星而言，其浮点解轨道在切向、法向和径向上基本优于</w:t>
      </w:r>
      <w:r>
        <w:rPr>
          <w:rFonts w:hint="eastAsia"/>
        </w:rPr>
        <w:t>3</w:t>
      </w:r>
      <w:r>
        <w:t>0</w:t>
      </w:r>
      <w:r>
        <w:rPr>
          <w:rFonts w:hint="eastAsia"/>
        </w:rPr>
        <w:t>cm</w:t>
      </w:r>
      <w:r>
        <w:rPr>
          <w:rFonts w:hint="eastAsia"/>
        </w:rPr>
        <w:t>，</w:t>
      </w:r>
      <w:r>
        <w:rPr>
          <w:rFonts w:hint="eastAsia"/>
        </w:rPr>
        <w:t>2</w:t>
      </w:r>
      <w:r>
        <w:t>5</w:t>
      </w:r>
      <w:r>
        <w:rPr>
          <w:rFonts w:hint="eastAsia"/>
        </w:rPr>
        <w:t>cm</w:t>
      </w:r>
      <w:r>
        <w:rPr>
          <w:rFonts w:hint="eastAsia"/>
        </w:rPr>
        <w:t>和</w:t>
      </w:r>
      <w:r>
        <w:rPr>
          <w:rFonts w:hint="eastAsia"/>
        </w:rPr>
        <w:t>2</w:t>
      </w:r>
      <w:r>
        <w:t>0</w:t>
      </w:r>
      <w:r>
        <w:rPr>
          <w:rFonts w:hint="eastAsia"/>
        </w:rPr>
        <w:t>cm</w:t>
      </w:r>
      <w:r>
        <w:rPr>
          <w:rFonts w:hint="eastAsia"/>
        </w:rPr>
        <w:t>。类似地，两种固定解方案对</w:t>
      </w:r>
      <w:r>
        <w:rPr>
          <w:rFonts w:hint="eastAsia"/>
        </w:rPr>
        <w:t>BDS</w:t>
      </w:r>
      <w:r>
        <w:t xml:space="preserve"> </w:t>
      </w:r>
      <w:r>
        <w:rPr>
          <w:rFonts w:hint="eastAsia"/>
        </w:rPr>
        <w:t>IGSO</w:t>
      </w:r>
      <w:r>
        <w:rPr>
          <w:rFonts w:hint="eastAsia"/>
        </w:rPr>
        <w:t>卫星浮点解轨道改善程度基本相当，甚至在部分卫星上（</w:t>
      </w:r>
      <w:r>
        <w:rPr>
          <w:rFonts w:hint="eastAsia"/>
        </w:rPr>
        <w:t>C</w:t>
      </w:r>
      <w:r>
        <w:t>06</w:t>
      </w:r>
      <w:r>
        <w:rPr>
          <w:rFonts w:hint="eastAsia"/>
        </w:rPr>
        <w:t>、</w:t>
      </w:r>
      <w:r>
        <w:rPr>
          <w:rFonts w:hint="eastAsia"/>
        </w:rPr>
        <w:t>C</w:t>
      </w:r>
      <w:r>
        <w:t>07</w:t>
      </w:r>
      <w:r>
        <w:rPr>
          <w:rFonts w:hint="eastAsia"/>
        </w:rPr>
        <w:t>和</w:t>
      </w:r>
      <w:r>
        <w:rPr>
          <w:rFonts w:hint="eastAsia"/>
        </w:rPr>
        <w:t>C</w:t>
      </w:r>
      <w:r>
        <w:t>08</w:t>
      </w:r>
      <w:r>
        <w:rPr>
          <w:rFonts w:hint="eastAsia"/>
        </w:rPr>
        <w:t>）上</w:t>
      </w:r>
      <w:r>
        <w:rPr>
          <w:rFonts w:hint="eastAsia"/>
        </w:rPr>
        <w:t>SRIF</w:t>
      </w:r>
      <w:r>
        <w:t>-</w:t>
      </w:r>
      <w:r>
        <w:rPr>
          <w:rFonts w:hint="eastAsia"/>
        </w:rPr>
        <w:t>Fix</w:t>
      </w:r>
      <w:r>
        <w:t>-</w:t>
      </w:r>
      <w:r>
        <w:rPr>
          <w:rFonts w:hint="eastAsia"/>
        </w:rPr>
        <w:t>ALL</w:t>
      </w:r>
      <w:r>
        <w:rPr>
          <w:rFonts w:hint="eastAsia"/>
        </w:rPr>
        <w:t>的方案的改善程度会略低于</w:t>
      </w:r>
      <w:r>
        <w:rPr>
          <w:rFonts w:hint="eastAsia"/>
        </w:rPr>
        <w:t>SRIF</w:t>
      </w:r>
      <w:r>
        <w:t>-</w:t>
      </w:r>
      <w:r>
        <w:rPr>
          <w:rFonts w:hint="eastAsia"/>
        </w:rPr>
        <w:t>Fix</w:t>
      </w:r>
      <w:r>
        <w:t>-</w:t>
      </w:r>
      <w:r>
        <w:rPr>
          <w:rFonts w:hint="eastAsia"/>
        </w:rPr>
        <w:t>IND</w:t>
      </w:r>
      <w:r>
        <w:rPr>
          <w:rFonts w:hint="eastAsia"/>
        </w:rPr>
        <w:t>方案。</w:t>
      </w:r>
      <w:r>
        <w:fldChar w:fldCharType="begin"/>
      </w:r>
      <w:r>
        <w:instrText xml:space="preserve"> </w:instrText>
      </w:r>
      <w:r>
        <w:rPr>
          <w:rFonts w:hint="eastAsia"/>
        </w:rPr>
        <w:instrText>REF table_float_fixind_fixall_compare_C \r \h</w:instrText>
      </w:r>
      <w:r>
        <w:instrText xml:space="preserve"> </w:instrText>
      </w:r>
      <w:r>
        <w:fldChar w:fldCharType="separate"/>
      </w:r>
      <w:r w:rsidR="00897A40">
        <w:rPr>
          <w:rFonts w:hint="eastAsia"/>
        </w:rPr>
        <w:t>表</w:t>
      </w:r>
      <w:r w:rsidR="00897A40">
        <w:rPr>
          <w:rFonts w:hint="eastAsia"/>
        </w:rPr>
        <w:t>3-6</w:t>
      </w:r>
      <w:r>
        <w:fldChar w:fldCharType="end"/>
      </w:r>
      <w:r>
        <w:rPr>
          <w:rFonts w:hint="eastAsia"/>
        </w:rPr>
        <w:t>分别针对</w:t>
      </w:r>
      <w:r>
        <w:rPr>
          <w:rFonts w:hint="eastAsia"/>
        </w:rPr>
        <w:t>BDS</w:t>
      </w:r>
      <w:r>
        <w:t xml:space="preserve"> </w:t>
      </w:r>
      <w:r>
        <w:rPr>
          <w:rFonts w:hint="eastAsia"/>
        </w:rPr>
        <w:t>MEO</w:t>
      </w:r>
      <w:r>
        <w:rPr>
          <w:rFonts w:hint="eastAsia"/>
        </w:rPr>
        <w:t>和</w:t>
      </w:r>
      <w:r>
        <w:rPr>
          <w:rFonts w:hint="eastAsia"/>
        </w:rPr>
        <w:t>IGSO</w:t>
      </w:r>
      <w:r>
        <w:rPr>
          <w:rFonts w:hint="eastAsia"/>
        </w:rPr>
        <w:t>卫星统计了仿实时滤波轨道与</w:t>
      </w:r>
      <w:r>
        <w:rPr>
          <w:rFonts w:hint="eastAsia"/>
        </w:rPr>
        <w:t>COD</w:t>
      </w:r>
      <w:r>
        <w:rPr>
          <w:rFonts w:hint="eastAsia"/>
        </w:rPr>
        <w:t>产品轨道比较的平均</w:t>
      </w:r>
      <w:r>
        <w:rPr>
          <w:rFonts w:hint="eastAsia"/>
        </w:rPr>
        <w:t>RMS</w:t>
      </w:r>
      <w:r>
        <w:rPr>
          <w:rFonts w:hint="eastAsia"/>
        </w:rPr>
        <w:t>值。可以看到，</w:t>
      </w:r>
      <w:r>
        <w:rPr>
          <w:rFonts w:hint="eastAsia"/>
        </w:rPr>
        <w:t>SRIF</w:t>
      </w:r>
      <w:r>
        <w:t>-</w:t>
      </w:r>
      <w:r>
        <w:rPr>
          <w:rFonts w:hint="eastAsia"/>
        </w:rPr>
        <w:t>F</w:t>
      </w:r>
      <w:r>
        <w:t>i</w:t>
      </w:r>
      <w:r>
        <w:rPr>
          <w:rFonts w:hint="eastAsia"/>
        </w:rPr>
        <w:t>x</w:t>
      </w:r>
      <w:r>
        <w:t>-</w:t>
      </w:r>
      <w:r>
        <w:rPr>
          <w:rFonts w:hint="eastAsia"/>
        </w:rPr>
        <w:t>IND</w:t>
      </w:r>
      <w:r>
        <w:rPr>
          <w:rFonts w:hint="eastAsia"/>
        </w:rPr>
        <w:t>方案下</w:t>
      </w:r>
      <w:r>
        <w:rPr>
          <w:rFonts w:hint="eastAsia"/>
        </w:rPr>
        <w:t>BDS</w:t>
      </w:r>
      <w:r>
        <w:t xml:space="preserve"> </w:t>
      </w:r>
      <w:r>
        <w:rPr>
          <w:rFonts w:hint="eastAsia"/>
        </w:rPr>
        <w:t>MEO</w:t>
      </w:r>
      <w:r>
        <w:rPr>
          <w:rFonts w:hint="eastAsia"/>
        </w:rPr>
        <w:t>卫星轨道精度能够达到（</w:t>
      </w:r>
      <w:r>
        <w:rPr>
          <w:rFonts w:hint="eastAsia"/>
        </w:rPr>
        <w:t>1</w:t>
      </w:r>
      <w:r>
        <w:t>0.2</w:t>
      </w:r>
      <w:r>
        <w:rPr>
          <w:rFonts w:hint="eastAsia"/>
        </w:rPr>
        <w:t>cm</w:t>
      </w:r>
      <w:r>
        <w:rPr>
          <w:rFonts w:hint="eastAsia"/>
        </w:rPr>
        <w:t>，</w:t>
      </w:r>
      <w:r>
        <w:t>6.8</w:t>
      </w:r>
      <w:r>
        <w:rPr>
          <w:rFonts w:hint="eastAsia"/>
        </w:rPr>
        <w:t>cm</w:t>
      </w:r>
      <w:r>
        <w:rPr>
          <w:rFonts w:hint="eastAsia"/>
        </w:rPr>
        <w:t>和</w:t>
      </w:r>
      <w:r>
        <w:t>4.3</w:t>
      </w:r>
      <w:r>
        <w:rPr>
          <w:rFonts w:hint="eastAsia"/>
        </w:rPr>
        <w:t>cm</w:t>
      </w:r>
      <w:r>
        <w:rPr>
          <w:rFonts w:hint="eastAsia"/>
        </w:rPr>
        <w:t>），相较于浮点解在切向和法向上分别提升了</w:t>
      </w:r>
      <w:r>
        <w:t>17.1%</w:t>
      </w:r>
      <w:r>
        <w:rPr>
          <w:rFonts w:hint="eastAsia"/>
        </w:rPr>
        <w:t>和</w:t>
      </w:r>
      <w:r>
        <w:t>10.5%</w:t>
      </w:r>
      <w:r>
        <w:rPr>
          <w:rFonts w:hint="eastAsia"/>
        </w:rPr>
        <w:t>，轨道三维精度为</w:t>
      </w:r>
      <w:r>
        <w:t>13.3</w:t>
      </w:r>
      <w:r>
        <w:rPr>
          <w:rFonts w:hint="eastAsia"/>
        </w:rPr>
        <w:t>cm</w:t>
      </w:r>
      <w:r>
        <w:rPr>
          <w:rFonts w:hint="eastAsia"/>
        </w:rPr>
        <w:t>，提升了</w:t>
      </w:r>
      <w:r>
        <w:t>14.2%</w:t>
      </w:r>
      <w:r>
        <w:rPr>
          <w:rFonts w:hint="eastAsia"/>
        </w:rPr>
        <w:t>。而采用</w:t>
      </w:r>
      <w:r>
        <w:rPr>
          <w:rFonts w:hint="eastAsia"/>
        </w:rPr>
        <w:t>SRIF</w:t>
      </w:r>
      <w:r>
        <w:t>-</w:t>
      </w:r>
      <w:r>
        <w:rPr>
          <w:rFonts w:hint="eastAsia"/>
        </w:rPr>
        <w:t>Fix-ALL</w:t>
      </w:r>
      <w:r>
        <w:rPr>
          <w:rFonts w:hint="eastAsia"/>
        </w:rPr>
        <w:t>方案的</w:t>
      </w:r>
      <w:r>
        <w:rPr>
          <w:rFonts w:hint="eastAsia"/>
        </w:rPr>
        <w:t>BDS</w:t>
      </w:r>
      <w:r>
        <w:t xml:space="preserve"> </w:t>
      </w:r>
      <w:r>
        <w:rPr>
          <w:rFonts w:hint="eastAsia"/>
        </w:rPr>
        <w:t>MEO</w:t>
      </w:r>
      <w:r>
        <w:rPr>
          <w:rFonts w:hint="eastAsia"/>
        </w:rPr>
        <w:t>卫星轨道精度为（</w:t>
      </w:r>
      <w:r>
        <w:rPr>
          <w:rFonts w:hint="eastAsia"/>
        </w:rPr>
        <w:t>9</w:t>
      </w:r>
      <w:r>
        <w:t>.7</w:t>
      </w:r>
      <w:r>
        <w:rPr>
          <w:rFonts w:hint="eastAsia"/>
        </w:rPr>
        <w:t>cm</w:t>
      </w:r>
      <w:r>
        <w:rPr>
          <w:rFonts w:hint="eastAsia"/>
        </w:rPr>
        <w:t>，</w:t>
      </w:r>
      <w:r>
        <w:rPr>
          <w:rFonts w:hint="eastAsia"/>
        </w:rPr>
        <w:t>6</w:t>
      </w:r>
      <w:r>
        <w:t>.5</w:t>
      </w:r>
      <w:r>
        <w:rPr>
          <w:rFonts w:hint="eastAsia"/>
        </w:rPr>
        <w:t>cm</w:t>
      </w:r>
      <w:r>
        <w:rPr>
          <w:rFonts w:hint="eastAsia"/>
        </w:rPr>
        <w:t>和</w:t>
      </w:r>
      <w:r>
        <w:rPr>
          <w:rFonts w:hint="eastAsia"/>
        </w:rPr>
        <w:t>4</w:t>
      </w:r>
      <w:r>
        <w:t>.2</w:t>
      </w:r>
      <w:r>
        <w:rPr>
          <w:rFonts w:hint="eastAsia"/>
        </w:rPr>
        <w:t>cm</w:t>
      </w:r>
      <w:r>
        <w:rPr>
          <w:rFonts w:hint="eastAsia"/>
        </w:rPr>
        <w:t>），相较于浮点解在切向和法向上分别提升了</w:t>
      </w:r>
      <w:r>
        <w:rPr>
          <w:rFonts w:hint="eastAsia"/>
        </w:rPr>
        <w:t>2</w:t>
      </w:r>
      <w:r>
        <w:t>1.1%</w:t>
      </w:r>
      <w:r>
        <w:rPr>
          <w:rFonts w:hint="eastAsia"/>
        </w:rPr>
        <w:t>和</w:t>
      </w:r>
      <w:r>
        <w:rPr>
          <w:rFonts w:hint="eastAsia"/>
        </w:rPr>
        <w:t>1</w:t>
      </w:r>
      <w:r>
        <w:t>4.5%</w:t>
      </w:r>
      <w:r>
        <w:rPr>
          <w:rFonts w:hint="eastAsia"/>
        </w:rPr>
        <w:t>，轨道三维精度为</w:t>
      </w:r>
      <w:r>
        <w:rPr>
          <w:rFonts w:hint="eastAsia"/>
        </w:rPr>
        <w:t>1</w:t>
      </w:r>
      <w:r>
        <w:t>2.8</w:t>
      </w:r>
      <w:r>
        <w:rPr>
          <w:rFonts w:hint="eastAsia"/>
        </w:rPr>
        <w:t>cm</w:t>
      </w:r>
      <w:r>
        <w:rPr>
          <w:rFonts w:hint="eastAsia"/>
        </w:rPr>
        <w:t>，提升了</w:t>
      </w:r>
      <w:r>
        <w:rPr>
          <w:rFonts w:hint="eastAsia"/>
        </w:rPr>
        <w:t>1</w:t>
      </w:r>
      <w:r>
        <w:t>7.4%</w:t>
      </w:r>
      <w:r>
        <w:rPr>
          <w:rFonts w:hint="eastAsia"/>
        </w:rPr>
        <w:t>。与前面的结论相同，两者固定解方案对</w:t>
      </w:r>
      <w:r>
        <w:rPr>
          <w:rFonts w:hint="eastAsia"/>
        </w:rPr>
        <w:t>BDS</w:t>
      </w:r>
      <w:r>
        <w:t xml:space="preserve"> </w:t>
      </w:r>
      <w:r>
        <w:rPr>
          <w:rFonts w:hint="eastAsia"/>
        </w:rPr>
        <w:t>MEO</w:t>
      </w:r>
      <w:r>
        <w:rPr>
          <w:rFonts w:hint="eastAsia"/>
        </w:rPr>
        <w:t>卫星的轨道精度改善程度相当，且</w:t>
      </w:r>
      <w:r>
        <w:rPr>
          <w:rFonts w:hint="eastAsia"/>
        </w:rPr>
        <w:t>SRIF</w:t>
      </w:r>
      <w:r>
        <w:t>-</w:t>
      </w:r>
      <w:r>
        <w:rPr>
          <w:rFonts w:hint="eastAsia"/>
        </w:rPr>
        <w:t>Fix</w:t>
      </w:r>
      <w:r>
        <w:t>-</w:t>
      </w:r>
      <w:r>
        <w:rPr>
          <w:rFonts w:hint="eastAsia"/>
        </w:rPr>
        <w:t>ALL</w:t>
      </w:r>
      <w:r>
        <w:rPr>
          <w:rFonts w:hint="eastAsia"/>
        </w:rPr>
        <w:t>的方案会略优于</w:t>
      </w:r>
      <w:r>
        <w:rPr>
          <w:rFonts w:hint="eastAsia"/>
        </w:rPr>
        <w:t>SRIF</w:t>
      </w:r>
      <w:r>
        <w:t>-</w:t>
      </w:r>
      <w:r>
        <w:rPr>
          <w:rFonts w:hint="eastAsia"/>
        </w:rPr>
        <w:t>Fix-IND</w:t>
      </w:r>
      <w:r>
        <w:rPr>
          <w:rFonts w:hint="eastAsia"/>
        </w:rPr>
        <w:t>方案。对于</w:t>
      </w:r>
      <w:r>
        <w:rPr>
          <w:rFonts w:hint="eastAsia"/>
        </w:rPr>
        <w:t>BDS</w:t>
      </w:r>
      <w:r>
        <w:t xml:space="preserve"> </w:t>
      </w:r>
      <w:r>
        <w:rPr>
          <w:rFonts w:hint="eastAsia"/>
        </w:rPr>
        <w:t>IGSO</w:t>
      </w:r>
      <w:r>
        <w:rPr>
          <w:rFonts w:hint="eastAsia"/>
        </w:rPr>
        <w:t>卫星而言，两者固定解方案同样对于径向上的轨道精度均没有改善。在切向和法向上，使用</w:t>
      </w:r>
      <w:r>
        <w:rPr>
          <w:rFonts w:hint="eastAsia"/>
        </w:rPr>
        <w:t>SRIF-</w:t>
      </w:r>
      <w:r>
        <w:t>Fix-IND</w:t>
      </w:r>
      <w:r>
        <w:rPr>
          <w:rFonts w:hint="eastAsia"/>
        </w:rPr>
        <w:t>方案轨道精度提升了</w:t>
      </w:r>
      <w:r>
        <w:t>29.5%</w:t>
      </w:r>
      <w:r>
        <w:rPr>
          <w:rFonts w:hint="eastAsia"/>
        </w:rPr>
        <w:t>和</w:t>
      </w:r>
      <w:r>
        <w:rPr>
          <w:rFonts w:hint="eastAsia"/>
        </w:rPr>
        <w:t>1</w:t>
      </w:r>
      <w:r>
        <w:t>7.1%</w:t>
      </w:r>
      <w:r>
        <w:rPr>
          <w:rFonts w:hint="eastAsia"/>
        </w:rPr>
        <w:t>，使用</w:t>
      </w:r>
      <w:r>
        <w:rPr>
          <w:rFonts w:hint="eastAsia"/>
        </w:rPr>
        <w:t>SRIF</w:t>
      </w:r>
      <w:r>
        <w:t>-</w:t>
      </w:r>
      <w:r>
        <w:rPr>
          <w:rFonts w:hint="eastAsia"/>
        </w:rPr>
        <w:t>Fix</w:t>
      </w:r>
      <w:r>
        <w:t>-</w:t>
      </w:r>
      <w:r>
        <w:rPr>
          <w:rFonts w:hint="eastAsia"/>
        </w:rPr>
        <w:t>DD</w:t>
      </w:r>
      <w:r>
        <w:rPr>
          <w:rFonts w:hint="eastAsia"/>
        </w:rPr>
        <w:t>方案轨道精度提升了</w:t>
      </w:r>
      <w:r>
        <w:t>23.0%</w:t>
      </w:r>
      <w:r>
        <w:rPr>
          <w:rFonts w:hint="eastAsia"/>
        </w:rPr>
        <w:t>和</w:t>
      </w:r>
      <w:r>
        <w:rPr>
          <w:rFonts w:hint="eastAsia"/>
        </w:rPr>
        <w:t>1</w:t>
      </w:r>
      <w:r>
        <w:t>9.5%</w:t>
      </w:r>
      <w:r>
        <w:rPr>
          <w:rFonts w:hint="eastAsia"/>
        </w:rPr>
        <w:t>。使用两者方案最终的轨道三维精度为</w:t>
      </w:r>
      <w:r>
        <w:rPr>
          <w:rFonts w:hint="eastAsia"/>
        </w:rPr>
        <w:t>2</w:t>
      </w:r>
      <w:r>
        <w:t>7.4</w:t>
      </w:r>
      <w:r>
        <w:rPr>
          <w:rFonts w:hint="eastAsia"/>
        </w:rPr>
        <w:t>cm</w:t>
      </w:r>
      <w:r>
        <w:rPr>
          <w:rFonts w:hint="eastAsia"/>
        </w:rPr>
        <w:t>和</w:t>
      </w:r>
      <w:r>
        <w:rPr>
          <w:rFonts w:hint="eastAsia"/>
        </w:rPr>
        <w:t>2</w:t>
      </w:r>
      <w:r>
        <w:t>7.8</w:t>
      </w:r>
      <w:r>
        <w:rPr>
          <w:rFonts w:hint="eastAsia"/>
        </w:rPr>
        <w:t>cm</w:t>
      </w:r>
      <w:r>
        <w:rPr>
          <w:rFonts w:hint="eastAsia"/>
        </w:rPr>
        <w:t>，在同一精度水平。</w:t>
      </w:r>
    </w:p>
    <w:p w14:paraId="6E663E9A" w14:textId="77777777" w:rsidR="00AA32E4" w:rsidRDefault="00AA32E4" w:rsidP="00AA32E4">
      <w:pPr>
        <w:pStyle w:val="aa"/>
        <w:spacing w:before="120" w:after="120"/>
      </w:pPr>
      <w:r>
        <w:rPr>
          <w:noProof/>
        </w:rPr>
        <w:drawing>
          <wp:inline distT="0" distB="0" distL="0" distR="0" wp14:anchorId="47814E34" wp14:editId="46A1F4A9">
            <wp:extent cx="5274310" cy="3877310"/>
            <wp:effectExtent l="0" t="0" r="254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a:xfrm>
                      <a:off x="0" y="0"/>
                      <a:ext cx="5274310" cy="3877310"/>
                    </a:xfrm>
                    <a:prstGeom prst="rect">
                      <a:avLst/>
                    </a:prstGeom>
                    <a:noFill/>
                    <a:ln>
                      <a:noFill/>
                    </a:ln>
                  </pic:spPr>
                </pic:pic>
              </a:graphicData>
            </a:graphic>
          </wp:inline>
        </w:drawing>
      </w:r>
    </w:p>
    <w:p w14:paraId="637C7DD3" w14:textId="77777777" w:rsidR="00AA32E4" w:rsidRDefault="00AA32E4" w:rsidP="00AA32E4">
      <w:pPr>
        <w:pStyle w:val="a"/>
        <w:spacing w:before="120" w:after="120"/>
      </w:pPr>
      <w:bookmarkStart w:id="402" w:name="fig_srif_float_fixind_fixall_compare_C"/>
      <w:bookmarkEnd w:id="402"/>
      <w:r>
        <w:rPr>
          <w:rFonts w:hint="eastAsia"/>
        </w:rPr>
        <w:lastRenderedPageBreak/>
        <w:t>BDS</w:t>
      </w:r>
      <w:r>
        <w:t xml:space="preserve"> </w:t>
      </w:r>
      <w:r>
        <w:rPr>
          <w:rFonts w:hint="eastAsia"/>
        </w:rPr>
        <w:t>MEO</w:t>
      </w:r>
      <w:r>
        <w:rPr>
          <w:rFonts w:hint="eastAsia"/>
        </w:rPr>
        <w:t>卫星仿实时滤波轨道浮点解和固定解与</w:t>
      </w:r>
      <w:r>
        <w:rPr>
          <w:rFonts w:hint="eastAsia"/>
        </w:rPr>
        <w:t>COD</w:t>
      </w:r>
      <w:r>
        <w:rPr>
          <w:rFonts w:hint="eastAsia"/>
        </w:rPr>
        <w:t>事后产品轨道比较</w:t>
      </w:r>
      <w:r>
        <w:rPr>
          <w:rFonts w:hint="eastAsia"/>
        </w:rPr>
        <w:t>RMS</w:t>
      </w:r>
      <w:r>
        <w:rPr>
          <w:rFonts w:hint="eastAsia"/>
        </w:rPr>
        <w:t>统计图</w:t>
      </w:r>
    </w:p>
    <w:p w14:paraId="39F3E670" w14:textId="77777777" w:rsidR="00AA32E4" w:rsidRDefault="00AA32E4" w:rsidP="00AA32E4">
      <w:pPr>
        <w:spacing w:before="60" w:after="60"/>
        <w:ind w:firstLine="480"/>
      </w:pPr>
    </w:p>
    <w:p w14:paraId="5CDC27E9" w14:textId="77777777" w:rsidR="00AA32E4" w:rsidRDefault="00AA32E4" w:rsidP="00AA32E4">
      <w:pPr>
        <w:pStyle w:val="aa"/>
        <w:spacing w:before="120" w:after="120"/>
      </w:pPr>
      <w:r>
        <w:rPr>
          <w:noProof/>
        </w:rPr>
        <w:drawing>
          <wp:inline distT="0" distB="0" distL="0" distR="0" wp14:anchorId="4E33D415" wp14:editId="355BF78E">
            <wp:extent cx="4740275" cy="3877310"/>
            <wp:effectExtent l="0" t="0" r="3175"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a:xfrm>
                      <a:off x="0" y="0"/>
                      <a:ext cx="4740275" cy="3877310"/>
                    </a:xfrm>
                    <a:prstGeom prst="rect">
                      <a:avLst/>
                    </a:prstGeom>
                    <a:noFill/>
                    <a:ln>
                      <a:noFill/>
                    </a:ln>
                  </pic:spPr>
                </pic:pic>
              </a:graphicData>
            </a:graphic>
          </wp:inline>
        </w:drawing>
      </w:r>
    </w:p>
    <w:p w14:paraId="04F3EB97" w14:textId="77777777" w:rsidR="00AA32E4" w:rsidRDefault="00AA32E4" w:rsidP="00AA32E4">
      <w:pPr>
        <w:pStyle w:val="a"/>
        <w:spacing w:before="120" w:after="120"/>
      </w:pPr>
      <w:bookmarkStart w:id="403" w:name="fig_srif_float_fixind_fixall_comp_C_IGSO"/>
      <w:bookmarkEnd w:id="403"/>
      <w:r>
        <w:rPr>
          <w:rFonts w:hint="eastAsia"/>
        </w:rPr>
        <w:t>BDS</w:t>
      </w:r>
      <w:r>
        <w:t xml:space="preserve"> IGSO</w:t>
      </w:r>
      <w:r>
        <w:rPr>
          <w:rFonts w:hint="eastAsia"/>
        </w:rPr>
        <w:t>卫星仿实时滤波轨道浮点解和固定解与</w:t>
      </w:r>
      <w:r>
        <w:rPr>
          <w:rFonts w:hint="eastAsia"/>
        </w:rPr>
        <w:t>COD</w:t>
      </w:r>
      <w:r>
        <w:rPr>
          <w:rFonts w:hint="eastAsia"/>
        </w:rPr>
        <w:t>事后产品轨道比较</w:t>
      </w:r>
      <w:r>
        <w:rPr>
          <w:rFonts w:hint="eastAsia"/>
        </w:rPr>
        <w:t>RMS</w:t>
      </w:r>
      <w:r>
        <w:rPr>
          <w:rFonts w:hint="eastAsia"/>
        </w:rPr>
        <w:t>统计图</w:t>
      </w:r>
    </w:p>
    <w:p w14:paraId="1CA1C072" w14:textId="77777777" w:rsidR="00AA32E4" w:rsidRDefault="00AA32E4" w:rsidP="00AA32E4">
      <w:pPr>
        <w:pStyle w:val="a0"/>
        <w:spacing w:before="120" w:after="120"/>
      </w:pPr>
      <w:bookmarkStart w:id="404" w:name="table_float_fixind_fixall_compare_C"/>
      <w:bookmarkEnd w:id="404"/>
      <w:r>
        <w:rPr>
          <w:rFonts w:hint="eastAsia"/>
        </w:rPr>
        <w:t>BDS</w:t>
      </w:r>
      <w:r>
        <w:rPr>
          <w:rFonts w:hint="eastAsia"/>
        </w:rPr>
        <w:t>仿实时滤波轨道浮点解和固定解与</w:t>
      </w:r>
      <w:r>
        <w:rPr>
          <w:rFonts w:hint="eastAsia"/>
        </w:rPr>
        <w:t>COD</w:t>
      </w:r>
      <w:r>
        <w:rPr>
          <w:rFonts w:hint="eastAsia"/>
        </w:rPr>
        <w:t>事后产品轨道比较平均</w:t>
      </w:r>
      <w:r>
        <w:rPr>
          <w:rFonts w:hint="eastAsia"/>
        </w:rPr>
        <w:t>RMS</w:t>
      </w:r>
      <w:r>
        <w:rPr>
          <w:rFonts w:hint="eastAsia"/>
        </w:rPr>
        <w:t>统计表</w:t>
      </w:r>
    </w:p>
    <w:tbl>
      <w:tblPr>
        <w:tblStyle w:val="af"/>
        <w:tblW w:w="0" w:type="auto"/>
        <w:tblLook w:val="04A0" w:firstRow="1" w:lastRow="0" w:firstColumn="1" w:lastColumn="0" w:noHBand="0" w:noVBand="1"/>
      </w:tblPr>
      <w:tblGrid>
        <w:gridCol w:w="1185"/>
        <w:gridCol w:w="1488"/>
        <w:gridCol w:w="1033"/>
        <w:gridCol w:w="1033"/>
        <w:gridCol w:w="1033"/>
        <w:gridCol w:w="870"/>
      </w:tblGrid>
      <w:tr w:rsidR="00AA32E4" w14:paraId="63AAF693" w14:textId="77777777" w:rsidTr="009040C2">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04609EEC" w14:textId="77777777" w:rsidR="00AA32E4" w:rsidRDefault="00847BFB" w:rsidP="00944378">
            <w:pPr>
              <w:pStyle w:val="ab"/>
              <w:spacing w:beforeLines="50" w:before="120" w:after="120"/>
            </w:pPr>
            <w:r>
              <w:rPr>
                <w:rFonts w:hint="eastAsia"/>
              </w:rPr>
              <w:t>处理策略</w:t>
            </w:r>
          </w:p>
        </w:tc>
        <w:tc>
          <w:tcPr>
            <w:tcW w:w="0" w:type="auto"/>
          </w:tcPr>
          <w:p w14:paraId="09BD7E7B" w14:textId="77777777" w:rsidR="00AA32E4" w:rsidRDefault="00F04F9F" w:rsidP="00944378">
            <w:pPr>
              <w:pStyle w:val="ab"/>
              <w:spacing w:beforeLines="50" w:before="120" w:after="120"/>
            </w:pPr>
            <w:r>
              <w:rPr>
                <w:rFonts w:hint="eastAsia"/>
              </w:rPr>
              <w:t>切向</w:t>
            </w:r>
            <w:r w:rsidR="00AA32E4">
              <w:t>[cm]</w:t>
            </w:r>
          </w:p>
        </w:tc>
        <w:tc>
          <w:tcPr>
            <w:tcW w:w="0" w:type="auto"/>
          </w:tcPr>
          <w:p w14:paraId="45A9F7BF" w14:textId="77777777" w:rsidR="00AA32E4" w:rsidRDefault="00F04F9F" w:rsidP="00944378">
            <w:pPr>
              <w:pStyle w:val="ab"/>
              <w:spacing w:beforeLines="50" w:before="120" w:after="120"/>
            </w:pPr>
            <w:r>
              <w:rPr>
                <w:rFonts w:hint="eastAsia"/>
              </w:rPr>
              <w:t>法向</w:t>
            </w:r>
            <w:r w:rsidR="00AA32E4">
              <w:t>[cm]</w:t>
            </w:r>
          </w:p>
        </w:tc>
        <w:tc>
          <w:tcPr>
            <w:tcW w:w="0" w:type="auto"/>
          </w:tcPr>
          <w:p w14:paraId="249223AB" w14:textId="77777777" w:rsidR="00AA32E4" w:rsidRDefault="00F04F9F" w:rsidP="00242688">
            <w:pPr>
              <w:pStyle w:val="ab"/>
              <w:spacing w:beforeLines="50" w:before="120" w:after="120"/>
            </w:pPr>
            <w:r>
              <w:rPr>
                <w:rFonts w:hint="eastAsia"/>
              </w:rPr>
              <w:t>径向</w:t>
            </w:r>
            <w:r w:rsidR="00AA32E4">
              <w:t>[cm]</w:t>
            </w:r>
          </w:p>
        </w:tc>
        <w:tc>
          <w:tcPr>
            <w:tcW w:w="0" w:type="auto"/>
          </w:tcPr>
          <w:p w14:paraId="156F2353" w14:textId="77777777" w:rsidR="00AA32E4" w:rsidRDefault="00AA32E4" w:rsidP="00242688">
            <w:pPr>
              <w:pStyle w:val="ab"/>
              <w:spacing w:beforeLines="50" w:before="120" w:after="120"/>
            </w:pPr>
            <w:r>
              <w:rPr>
                <w:rFonts w:hint="eastAsia"/>
              </w:rPr>
              <w:t>3</w:t>
            </w:r>
            <w:r>
              <w:t>D[cm]</w:t>
            </w:r>
          </w:p>
        </w:tc>
      </w:tr>
      <w:tr w:rsidR="00AA32E4" w14:paraId="37C2BFEE" w14:textId="77777777" w:rsidTr="009040C2">
        <w:tc>
          <w:tcPr>
            <w:tcW w:w="0" w:type="auto"/>
          </w:tcPr>
          <w:p w14:paraId="30C253EC" w14:textId="77777777" w:rsidR="00AA32E4" w:rsidRDefault="00AA32E4" w:rsidP="00242688">
            <w:pPr>
              <w:pStyle w:val="ab"/>
              <w:spacing w:beforeLines="50" w:before="120" w:after="120"/>
            </w:pPr>
          </w:p>
        </w:tc>
        <w:tc>
          <w:tcPr>
            <w:tcW w:w="0" w:type="auto"/>
          </w:tcPr>
          <w:p w14:paraId="2A1A5B81" w14:textId="77777777" w:rsidR="00AA32E4" w:rsidRDefault="00AA32E4" w:rsidP="00242688">
            <w:pPr>
              <w:pStyle w:val="ab"/>
              <w:spacing w:beforeLines="50" w:before="120" w:after="120"/>
            </w:pPr>
            <w:r>
              <w:rPr>
                <w:rFonts w:hint="eastAsia"/>
              </w:rPr>
              <w:t>S</w:t>
            </w:r>
            <w:r>
              <w:t>RIF-Float</w:t>
            </w:r>
          </w:p>
        </w:tc>
        <w:tc>
          <w:tcPr>
            <w:tcW w:w="0" w:type="auto"/>
          </w:tcPr>
          <w:p w14:paraId="50352460" w14:textId="77777777" w:rsidR="00AA32E4" w:rsidRDefault="00AA32E4" w:rsidP="00242688">
            <w:pPr>
              <w:pStyle w:val="ab"/>
              <w:spacing w:beforeLines="50" w:before="120" w:after="120"/>
            </w:pPr>
            <w:r>
              <w:rPr>
                <w:rFonts w:hint="eastAsia"/>
              </w:rPr>
              <w:t>1</w:t>
            </w:r>
            <w:r>
              <w:t>2.3</w:t>
            </w:r>
          </w:p>
        </w:tc>
        <w:tc>
          <w:tcPr>
            <w:tcW w:w="0" w:type="auto"/>
          </w:tcPr>
          <w:p w14:paraId="21C15FC7" w14:textId="77777777" w:rsidR="00AA32E4" w:rsidRDefault="00AA32E4" w:rsidP="00242688">
            <w:pPr>
              <w:pStyle w:val="ab"/>
              <w:spacing w:beforeLines="50" w:before="120" w:after="120"/>
            </w:pPr>
            <w:r>
              <w:rPr>
                <w:rFonts w:hint="eastAsia"/>
              </w:rPr>
              <w:t>7</w:t>
            </w:r>
            <w:r>
              <w:t>.6</w:t>
            </w:r>
          </w:p>
        </w:tc>
        <w:tc>
          <w:tcPr>
            <w:tcW w:w="0" w:type="auto"/>
          </w:tcPr>
          <w:p w14:paraId="12841429" w14:textId="77777777" w:rsidR="00AA32E4" w:rsidRDefault="00AA32E4" w:rsidP="00242688">
            <w:pPr>
              <w:pStyle w:val="ab"/>
              <w:spacing w:beforeLines="50" w:before="120" w:after="120"/>
            </w:pPr>
            <w:r>
              <w:rPr>
                <w:rFonts w:hint="eastAsia"/>
              </w:rPr>
              <w:t>4</w:t>
            </w:r>
            <w:r>
              <w:t>.2</w:t>
            </w:r>
          </w:p>
        </w:tc>
        <w:tc>
          <w:tcPr>
            <w:tcW w:w="0" w:type="auto"/>
          </w:tcPr>
          <w:p w14:paraId="70062B94" w14:textId="77777777" w:rsidR="00AA32E4" w:rsidRDefault="00AA32E4" w:rsidP="00242688">
            <w:pPr>
              <w:pStyle w:val="ab"/>
              <w:spacing w:beforeLines="50" w:before="120" w:after="120"/>
            </w:pPr>
            <w:r>
              <w:rPr>
                <w:rFonts w:hint="eastAsia"/>
              </w:rPr>
              <w:t>1</w:t>
            </w:r>
            <w:r>
              <w:t>5.5</w:t>
            </w:r>
          </w:p>
        </w:tc>
      </w:tr>
      <w:tr w:rsidR="00AA32E4" w14:paraId="3498BD49" w14:textId="77777777" w:rsidTr="009040C2">
        <w:tc>
          <w:tcPr>
            <w:tcW w:w="0" w:type="auto"/>
          </w:tcPr>
          <w:p w14:paraId="4549EE58" w14:textId="77777777" w:rsidR="00AA32E4" w:rsidRDefault="00AA32E4" w:rsidP="00242688">
            <w:pPr>
              <w:pStyle w:val="ab"/>
              <w:spacing w:beforeLines="50" w:before="120" w:after="120"/>
            </w:pPr>
            <w:r>
              <w:rPr>
                <w:rFonts w:hint="eastAsia"/>
              </w:rPr>
              <w:t>B</w:t>
            </w:r>
            <w:r>
              <w:t>DS-MEO</w:t>
            </w:r>
          </w:p>
        </w:tc>
        <w:tc>
          <w:tcPr>
            <w:tcW w:w="0" w:type="auto"/>
          </w:tcPr>
          <w:p w14:paraId="40497A7D" w14:textId="77777777" w:rsidR="00AA32E4" w:rsidRDefault="00AA32E4" w:rsidP="00242688">
            <w:pPr>
              <w:pStyle w:val="ab"/>
              <w:spacing w:beforeLines="50" w:before="120" w:after="120"/>
            </w:pPr>
            <w:r>
              <w:rPr>
                <w:rFonts w:hint="eastAsia"/>
              </w:rPr>
              <w:t>S</w:t>
            </w:r>
            <w:r>
              <w:t>RIF-Fix-IND</w:t>
            </w:r>
          </w:p>
        </w:tc>
        <w:tc>
          <w:tcPr>
            <w:tcW w:w="0" w:type="auto"/>
          </w:tcPr>
          <w:p w14:paraId="5DECE30D" w14:textId="77777777" w:rsidR="00AA32E4" w:rsidRDefault="00AA32E4" w:rsidP="00242688">
            <w:pPr>
              <w:pStyle w:val="ab"/>
              <w:spacing w:beforeLines="50" w:before="120" w:after="120"/>
            </w:pPr>
            <w:r>
              <w:rPr>
                <w:rFonts w:hint="eastAsia"/>
              </w:rPr>
              <w:t>1</w:t>
            </w:r>
            <w:r>
              <w:t>0.2</w:t>
            </w:r>
          </w:p>
        </w:tc>
        <w:tc>
          <w:tcPr>
            <w:tcW w:w="0" w:type="auto"/>
          </w:tcPr>
          <w:p w14:paraId="63CF5B2A" w14:textId="77777777" w:rsidR="00AA32E4" w:rsidRDefault="00AA32E4" w:rsidP="00242688">
            <w:pPr>
              <w:pStyle w:val="ab"/>
              <w:spacing w:beforeLines="50" w:before="120" w:after="120"/>
            </w:pPr>
            <w:r>
              <w:rPr>
                <w:rFonts w:hint="eastAsia"/>
              </w:rPr>
              <w:t>6</w:t>
            </w:r>
            <w:r>
              <w:t>.8</w:t>
            </w:r>
          </w:p>
        </w:tc>
        <w:tc>
          <w:tcPr>
            <w:tcW w:w="0" w:type="auto"/>
          </w:tcPr>
          <w:p w14:paraId="24E93440" w14:textId="77777777" w:rsidR="00AA32E4" w:rsidRDefault="00AA32E4" w:rsidP="00242688">
            <w:pPr>
              <w:pStyle w:val="ab"/>
              <w:spacing w:beforeLines="50" w:before="120" w:after="120"/>
            </w:pPr>
            <w:r>
              <w:rPr>
                <w:rFonts w:hint="eastAsia"/>
              </w:rPr>
              <w:t>4</w:t>
            </w:r>
            <w:r>
              <w:t>.3</w:t>
            </w:r>
          </w:p>
        </w:tc>
        <w:tc>
          <w:tcPr>
            <w:tcW w:w="0" w:type="auto"/>
          </w:tcPr>
          <w:p w14:paraId="2186347F" w14:textId="77777777" w:rsidR="00AA32E4" w:rsidRDefault="00AA32E4" w:rsidP="00242688">
            <w:pPr>
              <w:pStyle w:val="ab"/>
              <w:spacing w:beforeLines="50" w:before="120" w:after="120"/>
            </w:pPr>
            <w:r>
              <w:rPr>
                <w:rFonts w:hint="eastAsia"/>
              </w:rPr>
              <w:t>1</w:t>
            </w:r>
            <w:r>
              <w:t>3.3</w:t>
            </w:r>
          </w:p>
        </w:tc>
      </w:tr>
      <w:tr w:rsidR="00AA32E4" w14:paraId="537635E8" w14:textId="77777777" w:rsidTr="009040C2">
        <w:tc>
          <w:tcPr>
            <w:tcW w:w="0" w:type="auto"/>
            <w:tcBorders>
              <w:bottom w:val="single" w:sz="12" w:space="0" w:color="auto"/>
            </w:tcBorders>
          </w:tcPr>
          <w:p w14:paraId="62A2687E" w14:textId="77777777" w:rsidR="00AA32E4" w:rsidRDefault="00AA32E4" w:rsidP="00242688">
            <w:pPr>
              <w:pStyle w:val="ab"/>
              <w:spacing w:beforeLines="50" w:before="120" w:after="120"/>
            </w:pPr>
          </w:p>
        </w:tc>
        <w:tc>
          <w:tcPr>
            <w:tcW w:w="0" w:type="auto"/>
            <w:tcBorders>
              <w:bottom w:val="single" w:sz="12" w:space="0" w:color="auto"/>
            </w:tcBorders>
          </w:tcPr>
          <w:p w14:paraId="0B8F94D9" w14:textId="77777777" w:rsidR="00AA32E4" w:rsidRDefault="00AA32E4" w:rsidP="00242688">
            <w:pPr>
              <w:pStyle w:val="ab"/>
              <w:spacing w:beforeLines="50" w:before="120" w:after="120"/>
            </w:pPr>
            <w:r>
              <w:rPr>
                <w:rFonts w:hint="eastAsia"/>
              </w:rPr>
              <w:t>S</w:t>
            </w:r>
            <w:r>
              <w:t>RIF-Fix-ALL</w:t>
            </w:r>
          </w:p>
        </w:tc>
        <w:tc>
          <w:tcPr>
            <w:tcW w:w="0" w:type="auto"/>
            <w:tcBorders>
              <w:bottom w:val="single" w:sz="12" w:space="0" w:color="auto"/>
            </w:tcBorders>
          </w:tcPr>
          <w:p w14:paraId="1E4E11F7" w14:textId="77777777" w:rsidR="00AA32E4" w:rsidRDefault="00AA32E4" w:rsidP="00242688">
            <w:pPr>
              <w:pStyle w:val="ab"/>
              <w:spacing w:beforeLines="50" w:before="120" w:after="120"/>
            </w:pPr>
            <w:r>
              <w:rPr>
                <w:rFonts w:hint="eastAsia"/>
              </w:rPr>
              <w:t>9</w:t>
            </w:r>
            <w:r>
              <w:t>.7</w:t>
            </w:r>
          </w:p>
        </w:tc>
        <w:tc>
          <w:tcPr>
            <w:tcW w:w="0" w:type="auto"/>
            <w:tcBorders>
              <w:bottom w:val="single" w:sz="12" w:space="0" w:color="auto"/>
            </w:tcBorders>
          </w:tcPr>
          <w:p w14:paraId="3413EEFF" w14:textId="77777777" w:rsidR="00AA32E4" w:rsidRDefault="00AA32E4" w:rsidP="00242688">
            <w:pPr>
              <w:pStyle w:val="ab"/>
              <w:spacing w:beforeLines="50" w:before="120" w:after="120"/>
            </w:pPr>
            <w:r>
              <w:rPr>
                <w:rFonts w:hint="eastAsia"/>
              </w:rPr>
              <w:t>6</w:t>
            </w:r>
            <w:r>
              <w:t>.5</w:t>
            </w:r>
          </w:p>
        </w:tc>
        <w:tc>
          <w:tcPr>
            <w:tcW w:w="0" w:type="auto"/>
            <w:tcBorders>
              <w:bottom w:val="single" w:sz="12" w:space="0" w:color="auto"/>
            </w:tcBorders>
          </w:tcPr>
          <w:p w14:paraId="7BC4844D" w14:textId="77777777" w:rsidR="00AA32E4" w:rsidRDefault="00AA32E4" w:rsidP="00242688">
            <w:pPr>
              <w:pStyle w:val="ab"/>
              <w:spacing w:beforeLines="50" w:before="120" w:after="120"/>
            </w:pPr>
            <w:r>
              <w:rPr>
                <w:rFonts w:hint="eastAsia"/>
              </w:rPr>
              <w:t>4</w:t>
            </w:r>
            <w:r>
              <w:t>.2</w:t>
            </w:r>
          </w:p>
        </w:tc>
        <w:tc>
          <w:tcPr>
            <w:tcW w:w="0" w:type="auto"/>
            <w:tcBorders>
              <w:bottom w:val="single" w:sz="12" w:space="0" w:color="auto"/>
            </w:tcBorders>
          </w:tcPr>
          <w:p w14:paraId="3D146BBE" w14:textId="77777777" w:rsidR="00AA32E4" w:rsidRDefault="00AA32E4" w:rsidP="00242688">
            <w:pPr>
              <w:pStyle w:val="ab"/>
              <w:spacing w:beforeLines="50" w:before="120" w:after="120"/>
            </w:pPr>
            <w:r>
              <w:rPr>
                <w:rFonts w:hint="eastAsia"/>
              </w:rPr>
              <w:t>1</w:t>
            </w:r>
            <w:r>
              <w:t>2.8</w:t>
            </w:r>
          </w:p>
        </w:tc>
      </w:tr>
      <w:tr w:rsidR="00AA32E4" w14:paraId="38019C89" w14:textId="77777777" w:rsidTr="009040C2">
        <w:tc>
          <w:tcPr>
            <w:tcW w:w="0" w:type="auto"/>
            <w:tcBorders>
              <w:top w:val="single" w:sz="12" w:space="0" w:color="auto"/>
              <w:bottom w:val="nil"/>
            </w:tcBorders>
          </w:tcPr>
          <w:p w14:paraId="78FEF5F8" w14:textId="77777777" w:rsidR="00AA32E4" w:rsidRDefault="00AA32E4" w:rsidP="00242688">
            <w:pPr>
              <w:pStyle w:val="ab"/>
              <w:spacing w:beforeLines="50" w:before="120" w:after="120"/>
            </w:pPr>
          </w:p>
        </w:tc>
        <w:tc>
          <w:tcPr>
            <w:tcW w:w="0" w:type="auto"/>
            <w:tcBorders>
              <w:top w:val="single" w:sz="12" w:space="0" w:color="auto"/>
              <w:bottom w:val="nil"/>
            </w:tcBorders>
          </w:tcPr>
          <w:p w14:paraId="682F327D" w14:textId="77777777" w:rsidR="00AA32E4" w:rsidRDefault="00AA32E4" w:rsidP="00242688">
            <w:pPr>
              <w:pStyle w:val="ab"/>
              <w:spacing w:beforeLines="50" w:before="120" w:after="120"/>
            </w:pPr>
            <w:r>
              <w:rPr>
                <w:rFonts w:hint="eastAsia"/>
              </w:rPr>
              <w:t>S</w:t>
            </w:r>
            <w:r>
              <w:t>RIF-Float</w:t>
            </w:r>
          </w:p>
        </w:tc>
        <w:tc>
          <w:tcPr>
            <w:tcW w:w="0" w:type="auto"/>
            <w:tcBorders>
              <w:top w:val="single" w:sz="12" w:space="0" w:color="auto"/>
              <w:bottom w:val="nil"/>
            </w:tcBorders>
          </w:tcPr>
          <w:p w14:paraId="75B0C7F0" w14:textId="77777777" w:rsidR="00AA32E4" w:rsidRDefault="00AA32E4" w:rsidP="00242688">
            <w:pPr>
              <w:pStyle w:val="ab"/>
              <w:spacing w:beforeLines="50" w:before="120" w:after="120"/>
            </w:pPr>
            <w:r>
              <w:rPr>
                <w:rFonts w:hint="eastAsia"/>
              </w:rPr>
              <w:t>2</w:t>
            </w:r>
            <w:r>
              <w:t>1.7</w:t>
            </w:r>
          </w:p>
        </w:tc>
        <w:tc>
          <w:tcPr>
            <w:tcW w:w="0" w:type="auto"/>
            <w:tcBorders>
              <w:top w:val="single" w:sz="12" w:space="0" w:color="auto"/>
              <w:bottom w:val="nil"/>
            </w:tcBorders>
          </w:tcPr>
          <w:p w14:paraId="19F33CEC" w14:textId="77777777" w:rsidR="00AA32E4" w:rsidRDefault="00AA32E4" w:rsidP="00242688">
            <w:pPr>
              <w:pStyle w:val="ab"/>
              <w:spacing w:beforeLines="50" w:before="120" w:after="120"/>
            </w:pPr>
            <w:r>
              <w:rPr>
                <w:rFonts w:hint="eastAsia"/>
              </w:rPr>
              <w:t>2</w:t>
            </w:r>
            <w:r>
              <w:t>1.0</w:t>
            </w:r>
          </w:p>
        </w:tc>
        <w:tc>
          <w:tcPr>
            <w:tcW w:w="0" w:type="auto"/>
            <w:tcBorders>
              <w:top w:val="single" w:sz="12" w:space="0" w:color="auto"/>
              <w:bottom w:val="nil"/>
            </w:tcBorders>
          </w:tcPr>
          <w:p w14:paraId="2374F198" w14:textId="77777777" w:rsidR="00AA32E4" w:rsidRDefault="00AA32E4" w:rsidP="00242688">
            <w:pPr>
              <w:pStyle w:val="ab"/>
              <w:spacing w:beforeLines="50" w:before="120" w:after="120"/>
            </w:pPr>
            <w:r>
              <w:rPr>
                <w:rFonts w:hint="eastAsia"/>
              </w:rPr>
              <w:t>1</w:t>
            </w:r>
            <w:r>
              <w:t>3.6</w:t>
            </w:r>
          </w:p>
        </w:tc>
        <w:tc>
          <w:tcPr>
            <w:tcW w:w="0" w:type="auto"/>
            <w:tcBorders>
              <w:top w:val="single" w:sz="12" w:space="0" w:color="auto"/>
              <w:bottom w:val="nil"/>
            </w:tcBorders>
          </w:tcPr>
          <w:p w14:paraId="58650F1C" w14:textId="77777777" w:rsidR="00AA32E4" w:rsidRDefault="00AA32E4" w:rsidP="00242688">
            <w:pPr>
              <w:pStyle w:val="ab"/>
              <w:spacing w:beforeLines="50" w:before="120" w:after="120"/>
            </w:pPr>
            <w:r>
              <w:rPr>
                <w:rFonts w:hint="eastAsia"/>
              </w:rPr>
              <w:t>3</w:t>
            </w:r>
            <w:r>
              <w:t>3.7</w:t>
            </w:r>
          </w:p>
        </w:tc>
      </w:tr>
      <w:tr w:rsidR="00AA32E4" w14:paraId="73A230ED" w14:textId="77777777" w:rsidTr="009040C2">
        <w:tc>
          <w:tcPr>
            <w:tcW w:w="0" w:type="auto"/>
            <w:tcBorders>
              <w:bottom w:val="nil"/>
            </w:tcBorders>
          </w:tcPr>
          <w:p w14:paraId="30DEF4CF" w14:textId="77777777" w:rsidR="00AA32E4" w:rsidRDefault="00AA32E4" w:rsidP="00242688">
            <w:pPr>
              <w:pStyle w:val="ab"/>
              <w:spacing w:beforeLines="50" w:before="120" w:after="120"/>
            </w:pPr>
            <w:r>
              <w:rPr>
                <w:rFonts w:hint="eastAsia"/>
              </w:rPr>
              <w:t>B</w:t>
            </w:r>
            <w:r>
              <w:t>DS-IGSO</w:t>
            </w:r>
          </w:p>
        </w:tc>
        <w:tc>
          <w:tcPr>
            <w:tcW w:w="0" w:type="auto"/>
            <w:tcBorders>
              <w:bottom w:val="nil"/>
            </w:tcBorders>
          </w:tcPr>
          <w:p w14:paraId="74627626" w14:textId="77777777" w:rsidR="00AA32E4" w:rsidRDefault="00AA32E4" w:rsidP="00242688">
            <w:pPr>
              <w:pStyle w:val="ab"/>
              <w:spacing w:beforeLines="50" w:before="120" w:after="120"/>
            </w:pPr>
            <w:r>
              <w:rPr>
                <w:rFonts w:hint="eastAsia"/>
              </w:rPr>
              <w:t>S</w:t>
            </w:r>
            <w:r>
              <w:t>RIF-Fix-IND</w:t>
            </w:r>
          </w:p>
        </w:tc>
        <w:tc>
          <w:tcPr>
            <w:tcW w:w="0" w:type="auto"/>
            <w:tcBorders>
              <w:bottom w:val="nil"/>
            </w:tcBorders>
          </w:tcPr>
          <w:p w14:paraId="005B7E8E" w14:textId="77777777" w:rsidR="00AA32E4" w:rsidRDefault="00AA32E4" w:rsidP="00242688">
            <w:pPr>
              <w:pStyle w:val="ab"/>
              <w:spacing w:beforeLines="50" w:before="120" w:after="120"/>
            </w:pPr>
            <w:r>
              <w:rPr>
                <w:rFonts w:hint="eastAsia"/>
              </w:rPr>
              <w:t>1</w:t>
            </w:r>
            <w:r>
              <w:t>5.3</w:t>
            </w:r>
          </w:p>
        </w:tc>
        <w:tc>
          <w:tcPr>
            <w:tcW w:w="0" w:type="auto"/>
            <w:tcBorders>
              <w:bottom w:val="nil"/>
            </w:tcBorders>
          </w:tcPr>
          <w:p w14:paraId="5112ACAE" w14:textId="77777777" w:rsidR="00AA32E4" w:rsidRDefault="00AA32E4" w:rsidP="00242688">
            <w:pPr>
              <w:pStyle w:val="ab"/>
              <w:spacing w:beforeLines="50" w:before="120" w:after="120"/>
            </w:pPr>
            <w:r>
              <w:rPr>
                <w:rFonts w:hint="eastAsia"/>
              </w:rPr>
              <w:t>1</w:t>
            </w:r>
            <w:r>
              <w:t>7.4</w:t>
            </w:r>
          </w:p>
        </w:tc>
        <w:tc>
          <w:tcPr>
            <w:tcW w:w="0" w:type="auto"/>
            <w:tcBorders>
              <w:bottom w:val="nil"/>
            </w:tcBorders>
          </w:tcPr>
          <w:p w14:paraId="547777A9" w14:textId="77777777" w:rsidR="00AA32E4" w:rsidRDefault="00AA32E4" w:rsidP="00242688">
            <w:pPr>
              <w:pStyle w:val="ab"/>
              <w:spacing w:beforeLines="50" w:before="120" w:after="120"/>
            </w:pPr>
            <w:r>
              <w:rPr>
                <w:rFonts w:hint="eastAsia"/>
              </w:rPr>
              <w:t>1</w:t>
            </w:r>
            <w:r>
              <w:t>3.6</w:t>
            </w:r>
          </w:p>
        </w:tc>
        <w:tc>
          <w:tcPr>
            <w:tcW w:w="0" w:type="auto"/>
            <w:tcBorders>
              <w:bottom w:val="nil"/>
            </w:tcBorders>
          </w:tcPr>
          <w:p w14:paraId="06367E91" w14:textId="77777777" w:rsidR="00AA32E4" w:rsidRDefault="00AA32E4" w:rsidP="00242688">
            <w:pPr>
              <w:pStyle w:val="ab"/>
              <w:spacing w:beforeLines="50" w:before="120" w:after="120"/>
            </w:pPr>
            <w:r>
              <w:rPr>
                <w:rFonts w:hint="eastAsia"/>
              </w:rPr>
              <w:t>2</w:t>
            </w:r>
            <w:r>
              <w:t>7.4</w:t>
            </w:r>
          </w:p>
        </w:tc>
      </w:tr>
      <w:tr w:rsidR="00AA32E4" w14:paraId="639AB4D1" w14:textId="77777777" w:rsidTr="009040C2">
        <w:tc>
          <w:tcPr>
            <w:tcW w:w="0" w:type="auto"/>
            <w:tcBorders>
              <w:bottom w:val="single" w:sz="12" w:space="0" w:color="auto"/>
            </w:tcBorders>
          </w:tcPr>
          <w:p w14:paraId="303BF367" w14:textId="77777777" w:rsidR="00AA32E4" w:rsidRDefault="00AA32E4" w:rsidP="00242688">
            <w:pPr>
              <w:pStyle w:val="ab"/>
              <w:spacing w:beforeLines="50" w:before="120" w:after="120"/>
            </w:pPr>
          </w:p>
        </w:tc>
        <w:tc>
          <w:tcPr>
            <w:tcW w:w="0" w:type="auto"/>
            <w:tcBorders>
              <w:bottom w:val="single" w:sz="12" w:space="0" w:color="auto"/>
            </w:tcBorders>
          </w:tcPr>
          <w:p w14:paraId="06F58146" w14:textId="77777777" w:rsidR="00AA32E4" w:rsidRDefault="00AA32E4" w:rsidP="00242688">
            <w:pPr>
              <w:pStyle w:val="ab"/>
              <w:spacing w:beforeLines="50" w:before="120" w:after="120"/>
            </w:pPr>
            <w:r>
              <w:rPr>
                <w:rFonts w:hint="eastAsia"/>
              </w:rPr>
              <w:t>S</w:t>
            </w:r>
            <w:r>
              <w:t>RIF-Fix-ALL</w:t>
            </w:r>
          </w:p>
        </w:tc>
        <w:tc>
          <w:tcPr>
            <w:tcW w:w="0" w:type="auto"/>
            <w:tcBorders>
              <w:bottom w:val="single" w:sz="12" w:space="0" w:color="auto"/>
            </w:tcBorders>
          </w:tcPr>
          <w:p w14:paraId="136D1F84" w14:textId="77777777" w:rsidR="00AA32E4" w:rsidRDefault="00AA32E4" w:rsidP="00242688">
            <w:pPr>
              <w:pStyle w:val="ab"/>
              <w:spacing w:beforeLines="50" w:before="120" w:after="120"/>
            </w:pPr>
            <w:r>
              <w:rPr>
                <w:rFonts w:hint="eastAsia"/>
              </w:rPr>
              <w:t>1</w:t>
            </w:r>
            <w:r>
              <w:t>6.7</w:t>
            </w:r>
          </w:p>
        </w:tc>
        <w:tc>
          <w:tcPr>
            <w:tcW w:w="0" w:type="auto"/>
            <w:tcBorders>
              <w:bottom w:val="single" w:sz="12" w:space="0" w:color="auto"/>
            </w:tcBorders>
          </w:tcPr>
          <w:p w14:paraId="5C5ED08F" w14:textId="77777777" w:rsidR="00AA32E4" w:rsidRDefault="00AA32E4" w:rsidP="00242688">
            <w:pPr>
              <w:pStyle w:val="ab"/>
              <w:spacing w:beforeLines="50" w:before="120" w:after="120"/>
            </w:pPr>
            <w:r>
              <w:rPr>
                <w:rFonts w:hint="eastAsia"/>
              </w:rPr>
              <w:t>1</w:t>
            </w:r>
            <w:r>
              <w:t>6.9</w:t>
            </w:r>
          </w:p>
        </w:tc>
        <w:tc>
          <w:tcPr>
            <w:tcW w:w="0" w:type="auto"/>
            <w:tcBorders>
              <w:bottom w:val="single" w:sz="12" w:space="0" w:color="auto"/>
            </w:tcBorders>
          </w:tcPr>
          <w:p w14:paraId="3C73F456" w14:textId="77777777" w:rsidR="00AA32E4" w:rsidRDefault="00AA32E4" w:rsidP="00242688">
            <w:pPr>
              <w:pStyle w:val="ab"/>
              <w:spacing w:beforeLines="50" w:before="120" w:after="120"/>
            </w:pPr>
            <w:r>
              <w:rPr>
                <w:rFonts w:hint="eastAsia"/>
              </w:rPr>
              <w:t>1</w:t>
            </w:r>
            <w:r>
              <w:t>3.6</w:t>
            </w:r>
          </w:p>
        </w:tc>
        <w:tc>
          <w:tcPr>
            <w:tcW w:w="0" w:type="auto"/>
            <w:tcBorders>
              <w:bottom w:val="single" w:sz="12" w:space="0" w:color="auto"/>
            </w:tcBorders>
          </w:tcPr>
          <w:p w14:paraId="477160C8" w14:textId="77777777" w:rsidR="00AA32E4" w:rsidRDefault="00AA32E4" w:rsidP="00242688">
            <w:pPr>
              <w:pStyle w:val="ab"/>
              <w:spacing w:beforeLines="50" w:before="120" w:after="120"/>
            </w:pPr>
            <w:r>
              <w:rPr>
                <w:rFonts w:hint="eastAsia"/>
              </w:rPr>
              <w:t>2</w:t>
            </w:r>
            <w:r>
              <w:t>7.8</w:t>
            </w:r>
          </w:p>
        </w:tc>
      </w:tr>
    </w:tbl>
    <w:p w14:paraId="41179FCD" w14:textId="77777777" w:rsidR="00AA32E4" w:rsidRDefault="00AA32E4" w:rsidP="00AA32E4">
      <w:pPr>
        <w:pStyle w:val="ab"/>
        <w:spacing w:before="120" w:after="120"/>
      </w:pPr>
    </w:p>
    <w:p w14:paraId="425A4833" w14:textId="77777777" w:rsidR="00AA32E4" w:rsidRDefault="00AA32E4" w:rsidP="00AA32E4">
      <w:pPr>
        <w:spacing w:before="60" w:after="60"/>
        <w:ind w:firstLine="480"/>
      </w:pPr>
      <w:r>
        <w:rPr>
          <w:rFonts w:hint="eastAsia"/>
        </w:rPr>
        <w:t>相较于</w:t>
      </w:r>
      <w:r>
        <w:rPr>
          <w:rFonts w:hint="eastAsia"/>
        </w:rPr>
        <w:t>GPS</w:t>
      </w:r>
      <w:r>
        <w:rPr>
          <w:rFonts w:hint="eastAsia"/>
        </w:rPr>
        <w:t>和</w:t>
      </w:r>
      <w:r w:rsidR="00D20C7E">
        <w:rPr>
          <w:rFonts w:hint="eastAsia"/>
        </w:rPr>
        <w:t>Galileo</w:t>
      </w:r>
      <w:r>
        <w:rPr>
          <w:rFonts w:hint="eastAsia"/>
        </w:rPr>
        <w:t>的实验结果而言，模糊度固定算法对</w:t>
      </w:r>
      <w:r>
        <w:rPr>
          <w:rFonts w:hint="eastAsia"/>
        </w:rPr>
        <w:t>BDS</w:t>
      </w:r>
      <w:r>
        <w:rPr>
          <w:rFonts w:hint="eastAsia"/>
        </w:rPr>
        <w:t>轨道的精度提升程度较小，且两种模糊度固定方案没有呈现明显的区别。这里主要可能的原因在于，对</w:t>
      </w:r>
      <w:r>
        <w:rPr>
          <w:rFonts w:hint="eastAsia"/>
        </w:rPr>
        <w:lastRenderedPageBreak/>
        <w:t>于</w:t>
      </w:r>
      <w:r>
        <w:rPr>
          <w:rFonts w:hint="eastAsia"/>
        </w:rPr>
        <w:t>BDS</w:t>
      </w:r>
      <w:r>
        <w:rPr>
          <w:rFonts w:hint="eastAsia"/>
        </w:rPr>
        <w:t>实时滤波轨道确定中所采用的力学模型尚不完善，导致轨道参数吸收了力学模型模型中带来的误差，估计精度受限，这里仅从</w:t>
      </w:r>
      <w:r>
        <w:rPr>
          <w:rFonts w:hint="eastAsia"/>
        </w:rPr>
        <w:t>BDS</w:t>
      </w:r>
      <w:r>
        <w:rPr>
          <w:rFonts w:hint="eastAsia"/>
        </w:rPr>
        <w:t>浮点解的轨道结果就可以看出其与</w:t>
      </w:r>
      <w:r>
        <w:rPr>
          <w:rFonts w:hint="eastAsia"/>
        </w:rPr>
        <w:t>GPS</w:t>
      </w:r>
      <w:r>
        <w:rPr>
          <w:rFonts w:hint="eastAsia"/>
        </w:rPr>
        <w:t>和</w:t>
      </w:r>
      <w:r w:rsidR="00D20C7E">
        <w:rPr>
          <w:rFonts w:hint="eastAsia"/>
        </w:rPr>
        <w:t>Galileo</w:t>
      </w:r>
      <w:r>
        <w:rPr>
          <w:rFonts w:hint="eastAsia"/>
        </w:rPr>
        <w:t>卫星尚存在一定差距。进而导致轨道参数对模糊度固定带来的改善并没有那么敏感。因此这两种模糊度固定算法对轨道改善的差异就被进一步缩小了。</w:t>
      </w:r>
      <w:r>
        <w:fldChar w:fldCharType="begin"/>
      </w:r>
      <w:r>
        <w:instrText xml:space="preserve"> </w:instrText>
      </w:r>
      <w:r>
        <w:rPr>
          <w:rFonts w:hint="eastAsia"/>
        </w:rPr>
        <w:instrText>REF fig_fixind_fixall_compare_C \r \h</w:instrText>
      </w:r>
      <w:r>
        <w:instrText xml:space="preserve"> </w:instrText>
      </w:r>
      <w:r>
        <w:fldChar w:fldCharType="separate"/>
      </w:r>
      <w:r w:rsidR="00897A40">
        <w:rPr>
          <w:rFonts w:hint="eastAsia"/>
        </w:rPr>
        <w:t>图</w:t>
      </w:r>
      <w:r w:rsidR="00897A40">
        <w:rPr>
          <w:rFonts w:hint="eastAsia"/>
        </w:rPr>
        <w:t>3-15</w:t>
      </w:r>
      <w:r>
        <w:fldChar w:fldCharType="end"/>
      </w:r>
      <w:r>
        <w:rPr>
          <w:rFonts w:hint="eastAsia"/>
        </w:rPr>
        <w:t>给出了</w:t>
      </w:r>
      <w:r>
        <w:rPr>
          <w:rFonts w:hint="eastAsia"/>
        </w:rPr>
        <w:t>BDS</w:t>
      </w:r>
      <w:r>
        <w:rPr>
          <w:rFonts w:hint="eastAsia"/>
        </w:rPr>
        <w:t>仿实时滤波轨道解于</w:t>
      </w:r>
      <w:r>
        <w:rPr>
          <w:rFonts w:hint="eastAsia"/>
        </w:rPr>
        <w:t>COD</w:t>
      </w:r>
      <w:r>
        <w:rPr>
          <w:rFonts w:hint="eastAsia"/>
        </w:rPr>
        <w:t>产品轨道比较的平均</w:t>
      </w:r>
      <w:r>
        <w:rPr>
          <w:rFonts w:hint="eastAsia"/>
        </w:rPr>
        <w:t>RMS</w:t>
      </w:r>
      <w:r>
        <w:rPr>
          <w:rFonts w:hint="eastAsia"/>
        </w:rPr>
        <w:t>时序图。可以看到两者固定解方案的轨道精度随时间变化处于基本相当的趋势，大部分时间下</w:t>
      </w:r>
      <w:r>
        <w:rPr>
          <w:rFonts w:hint="eastAsia"/>
        </w:rPr>
        <w:t>SRIF</w:t>
      </w:r>
      <w:r>
        <w:t>-</w:t>
      </w:r>
      <w:r>
        <w:rPr>
          <w:rFonts w:hint="eastAsia"/>
        </w:rPr>
        <w:t>Fix</w:t>
      </w:r>
      <w:r>
        <w:t>-</w:t>
      </w:r>
      <w:r>
        <w:rPr>
          <w:rFonts w:hint="eastAsia"/>
        </w:rPr>
        <w:t>ALL</w:t>
      </w:r>
      <w:r>
        <w:rPr>
          <w:rFonts w:hint="eastAsia"/>
        </w:rPr>
        <w:t>的方案相较于</w:t>
      </w:r>
      <w:r>
        <w:rPr>
          <w:rFonts w:hint="eastAsia"/>
        </w:rPr>
        <w:t>SRIF</w:t>
      </w:r>
      <w:r>
        <w:t>-</w:t>
      </w:r>
      <w:r>
        <w:rPr>
          <w:rFonts w:hint="eastAsia"/>
        </w:rPr>
        <w:t>Fix</w:t>
      </w:r>
      <w:r>
        <w:t>-</w:t>
      </w:r>
      <w:r>
        <w:rPr>
          <w:rFonts w:hint="eastAsia"/>
        </w:rPr>
        <w:t>ALL</w:t>
      </w:r>
      <w:r>
        <w:rPr>
          <w:rFonts w:hint="eastAsia"/>
        </w:rPr>
        <w:t>仍处在精度略优的趋势。</w:t>
      </w:r>
      <w:r>
        <w:fldChar w:fldCharType="begin"/>
      </w:r>
      <w:r>
        <w:instrText xml:space="preserve"> </w:instrText>
      </w:r>
      <w:r>
        <w:rPr>
          <w:rFonts w:hint="eastAsia"/>
        </w:rPr>
        <w:instrText>REF fig_fixrate_ind_all_C \r \h</w:instrText>
      </w:r>
      <w:r>
        <w:instrText xml:space="preserve"> </w:instrText>
      </w:r>
      <w:r>
        <w:fldChar w:fldCharType="separate"/>
      </w:r>
      <w:r w:rsidR="00897A40">
        <w:rPr>
          <w:rFonts w:hint="eastAsia"/>
        </w:rPr>
        <w:t>图</w:t>
      </w:r>
      <w:r w:rsidR="00897A40">
        <w:rPr>
          <w:rFonts w:hint="eastAsia"/>
        </w:rPr>
        <w:t>3-16</w:t>
      </w:r>
      <w:r>
        <w:fldChar w:fldCharType="end"/>
      </w:r>
      <w:r>
        <w:rPr>
          <w:rFonts w:hint="eastAsia"/>
        </w:rPr>
        <w:t>则进一步给出</w:t>
      </w:r>
      <w:r>
        <w:rPr>
          <w:rFonts w:hint="eastAsia"/>
        </w:rPr>
        <w:t>BDS</w:t>
      </w:r>
      <w:r>
        <w:rPr>
          <w:rFonts w:hint="eastAsia"/>
        </w:rPr>
        <w:t>仿实时滤波轨道中</w:t>
      </w:r>
      <w:r>
        <w:rPr>
          <w:rFonts w:hint="eastAsia"/>
        </w:rPr>
        <w:t>WL</w:t>
      </w:r>
      <w:r>
        <w:rPr>
          <w:rFonts w:hint="eastAsia"/>
        </w:rPr>
        <w:t>和</w:t>
      </w:r>
      <w:r>
        <w:rPr>
          <w:rFonts w:hint="eastAsia"/>
        </w:rPr>
        <w:t>NL</w:t>
      </w:r>
      <w:r>
        <w:rPr>
          <w:rFonts w:hint="eastAsia"/>
        </w:rPr>
        <w:t>模糊度固定率的时序图，</w:t>
      </w:r>
      <w:r>
        <w:fldChar w:fldCharType="begin"/>
      </w:r>
      <w:r>
        <w:instrText xml:space="preserve"> </w:instrText>
      </w:r>
      <w:r>
        <w:rPr>
          <w:rFonts w:hint="eastAsia"/>
        </w:rPr>
        <w:instrText>REF table_fixrate_ind_all_C \r \h</w:instrText>
      </w:r>
      <w:r>
        <w:instrText xml:space="preserve"> </w:instrText>
      </w:r>
      <w:r>
        <w:fldChar w:fldCharType="separate"/>
      </w:r>
      <w:r w:rsidR="00897A40">
        <w:rPr>
          <w:rFonts w:hint="eastAsia"/>
        </w:rPr>
        <w:t>表</w:t>
      </w:r>
      <w:r w:rsidR="00897A40">
        <w:rPr>
          <w:rFonts w:hint="eastAsia"/>
        </w:rPr>
        <w:t>3-7</w:t>
      </w:r>
      <w:r>
        <w:fldChar w:fldCharType="end"/>
      </w:r>
      <w:r>
        <w:rPr>
          <w:rFonts w:hint="eastAsia"/>
        </w:rPr>
        <w:t>则给出了</w:t>
      </w:r>
      <w:r>
        <w:rPr>
          <w:rFonts w:hint="eastAsia"/>
        </w:rPr>
        <w:t>BDS</w:t>
      </w:r>
      <w:r>
        <w:rPr>
          <w:rFonts w:hint="eastAsia"/>
        </w:rPr>
        <w:t>模糊度固定率的平均值结果。</w:t>
      </w:r>
      <w:r>
        <w:rPr>
          <w:rFonts w:hint="eastAsia"/>
        </w:rPr>
        <w:t>SRIF</w:t>
      </w:r>
      <w:r>
        <w:t>-</w:t>
      </w:r>
      <w:r>
        <w:rPr>
          <w:rFonts w:hint="eastAsia"/>
        </w:rPr>
        <w:t>Fix</w:t>
      </w:r>
      <w:r>
        <w:t>-</w:t>
      </w:r>
      <w:r>
        <w:rPr>
          <w:rFonts w:hint="eastAsia"/>
        </w:rPr>
        <w:t>IND</w:t>
      </w:r>
      <w:r>
        <w:rPr>
          <w:rFonts w:hint="eastAsia"/>
        </w:rPr>
        <w:t>的固定率依然显著高于</w:t>
      </w:r>
      <w:r>
        <w:rPr>
          <w:rFonts w:hint="eastAsia"/>
        </w:rPr>
        <w:t>SRIF</w:t>
      </w:r>
      <w:r>
        <w:t>-</w:t>
      </w:r>
      <w:r>
        <w:rPr>
          <w:rFonts w:hint="eastAsia"/>
        </w:rPr>
        <w:t>Fix</w:t>
      </w:r>
      <w:r>
        <w:t>-</w:t>
      </w:r>
      <w:r>
        <w:rPr>
          <w:rFonts w:hint="eastAsia"/>
        </w:rPr>
        <w:t>ALL</w:t>
      </w:r>
      <w:r>
        <w:rPr>
          <w:rFonts w:hint="eastAsia"/>
        </w:rPr>
        <w:t>方案的固定率，前者的</w:t>
      </w:r>
      <w:r>
        <w:rPr>
          <w:rFonts w:hint="eastAsia"/>
        </w:rPr>
        <w:t>WL</w:t>
      </w:r>
      <w:r>
        <w:rPr>
          <w:rFonts w:hint="eastAsia"/>
        </w:rPr>
        <w:t>和</w:t>
      </w:r>
      <w:r>
        <w:rPr>
          <w:rFonts w:hint="eastAsia"/>
        </w:rPr>
        <w:t>NL</w:t>
      </w:r>
      <w:r>
        <w:rPr>
          <w:rFonts w:hint="eastAsia"/>
        </w:rPr>
        <w:t>模糊度固定率能达到</w:t>
      </w:r>
      <w:r>
        <w:t xml:space="preserve">85.1% </w:t>
      </w:r>
      <w:r>
        <w:rPr>
          <w:rFonts w:hint="eastAsia"/>
        </w:rPr>
        <w:t>和</w:t>
      </w:r>
      <w:r>
        <w:t>74.3%</w:t>
      </w:r>
      <w:r>
        <w:rPr>
          <w:rFonts w:hint="eastAsia"/>
        </w:rPr>
        <w:t>，后者则分别为</w:t>
      </w:r>
      <w:r>
        <w:t>53.5%</w:t>
      </w:r>
      <w:r>
        <w:rPr>
          <w:rFonts w:hint="eastAsia"/>
        </w:rPr>
        <w:t>和</w:t>
      </w:r>
      <w:r>
        <w:t>35.6%</w:t>
      </w:r>
      <w:r>
        <w:rPr>
          <w:rFonts w:hint="eastAsia"/>
        </w:rPr>
        <w:t>。其结果与</w:t>
      </w:r>
      <w:r>
        <w:rPr>
          <w:rFonts w:hint="eastAsia"/>
        </w:rPr>
        <w:t>GPS</w:t>
      </w:r>
      <w:r>
        <w:rPr>
          <w:rFonts w:hint="eastAsia"/>
        </w:rPr>
        <w:t>系统类似。但与</w:t>
      </w:r>
      <w:r>
        <w:rPr>
          <w:rFonts w:hint="eastAsia"/>
        </w:rPr>
        <w:t>GPS</w:t>
      </w:r>
      <w:r>
        <w:rPr>
          <w:rFonts w:hint="eastAsia"/>
        </w:rPr>
        <w:t>和</w:t>
      </w:r>
      <w:r w:rsidR="00D20C7E">
        <w:rPr>
          <w:rFonts w:hint="eastAsia"/>
        </w:rPr>
        <w:t>Galileo</w:t>
      </w:r>
      <w:r>
        <w:rPr>
          <w:rFonts w:hint="eastAsia"/>
        </w:rPr>
        <w:t>实验结果不同，</w:t>
      </w:r>
      <w:r>
        <w:rPr>
          <w:rFonts w:hint="eastAsia"/>
        </w:rPr>
        <w:t>BDS</w:t>
      </w:r>
      <w:r>
        <w:rPr>
          <w:rFonts w:hint="eastAsia"/>
        </w:rPr>
        <w:t>的</w:t>
      </w:r>
      <w:r>
        <w:rPr>
          <w:rFonts w:hint="eastAsia"/>
        </w:rPr>
        <w:t>SRIF</w:t>
      </w:r>
      <w:r>
        <w:t>-</w:t>
      </w:r>
      <w:r>
        <w:rPr>
          <w:rFonts w:hint="eastAsia"/>
        </w:rPr>
        <w:t>Fix</w:t>
      </w:r>
      <w:r>
        <w:t>-</w:t>
      </w:r>
      <w:r>
        <w:rPr>
          <w:rFonts w:hint="eastAsia"/>
        </w:rPr>
        <w:t>IND</w:t>
      </w:r>
      <w:r>
        <w:rPr>
          <w:rFonts w:hint="eastAsia"/>
        </w:rPr>
        <w:t>方案下的模糊度固定率随时间变化变化较为稳定，这也侧面反映了该处理时段内的观测数据质量相对较好，进而缩小了两者固定解方案的差异。同时可以发现，对于</w:t>
      </w:r>
      <w:r>
        <w:rPr>
          <w:rFonts w:hint="eastAsia"/>
        </w:rPr>
        <w:t>SRIF</w:t>
      </w:r>
      <w:r>
        <w:t>-Fix-ALL</w:t>
      </w:r>
      <w:r>
        <w:rPr>
          <w:rFonts w:hint="eastAsia"/>
        </w:rPr>
        <w:t>的方案，年积日</w:t>
      </w:r>
      <w:r>
        <w:rPr>
          <w:rFonts w:hint="eastAsia"/>
        </w:rPr>
        <w:t>1</w:t>
      </w:r>
      <w:r>
        <w:t>33</w:t>
      </w:r>
      <w:r>
        <w:rPr>
          <w:rFonts w:hint="eastAsia"/>
        </w:rPr>
        <w:t>天内的</w:t>
      </w:r>
      <w:r>
        <w:rPr>
          <w:rFonts w:hint="eastAsia"/>
        </w:rPr>
        <w:t>NL</w:t>
      </w:r>
      <w:r>
        <w:rPr>
          <w:rFonts w:hint="eastAsia"/>
        </w:rPr>
        <w:t>模糊度固定率出现了下降的跳变，进而影响了固定解轨道精度，从而导致了轨道精度一定程度上的降低，这里从</w:t>
      </w:r>
      <w:r>
        <w:fldChar w:fldCharType="begin"/>
      </w:r>
      <w:r>
        <w:instrText xml:space="preserve"> </w:instrText>
      </w:r>
      <w:r>
        <w:rPr>
          <w:rFonts w:hint="eastAsia"/>
        </w:rPr>
        <w:instrText>REF fig_fixind_fixall_compare_C \r \h</w:instrText>
      </w:r>
      <w:r>
        <w:instrText xml:space="preserve"> </w:instrText>
      </w:r>
      <w:r>
        <w:fldChar w:fldCharType="separate"/>
      </w:r>
      <w:r w:rsidR="00897A40">
        <w:rPr>
          <w:rFonts w:hint="eastAsia"/>
        </w:rPr>
        <w:t>图</w:t>
      </w:r>
      <w:r w:rsidR="00897A40">
        <w:rPr>
          <w:rFonts w:hint="eastAsia"/>
        </w:rPr>
        <w:t>3-15</w:t>
      </w:r>
      <w:r>
        <w:fldChar w:fldCharType="end"/>
      </w:r>
      <w:r>
        <w:rPr>
          <w:rFonts w:hint="eastAsia"/>
        </w:rPr>
        <w:t>也可以看出在年积日为</w:t>
      </w:r>
      <w:r>
        <w:rPr>
          <w:rFonts w:hint="eastAsia"/>
        </w:rPr>
        <w:t>1</w:t>
      </w:r>
      <w:r>
        <w:t>33</w:t>
      </w:r>
      <w:r>
        <w:rPr>
          <w:rFonts w:hint="eastAsia"/>
        </w:rPr>
        <w:t>天下</w:t>
      </w:r>
      <w:r>
        <w:rPr>
          <w:rFonts w:hint="eastAsia"/>
        </w:rPr>
        <w:t>SRIF</w:t>
      </w:r>
      <w:r>
        <w:t>-</w:t>
      </w:r>
      <w:r>
        <w:rPr>
          <w:rFonts w:hint="eastAsia"/>
        </w:rPr>
        <w:t>Fix</w:t>
      </w:r>
      <w:r>
        <w:t>-</w:t>
      </w:r>
      <w:r>
        <w:rPr>
          <w:rFonts w:hint="eastAsia"/>
        </w:rPr>
        <w:t>ALL</w:t>
      </w:r>
      <w:r>
        <w:rPr>
          <w:rFonts w:hint="eastAsia"/>
        </w:rPr>
        <w:t>的轨道精度要低于</w:t>
      </w:r>
      <w:r>
        <w:rPr>
          <w:rFonts w:hint="eastAsia"/>
        </w:rPr>
        <w:t>SRIF</w:t>
      </w:r>
      <w:r>
        <w:t>-</w:t>
      </w:r>
      <w:r>
        <w:rPr>
          <w:rFonts w:hint="eastAsia"/>
        </w:rPr>
        <w:t>Fix</w:t>
      </w:r>
      <w:r>
        <w:t>-</w:t>
      </w:r>
      <w:r>
        <w:rPr>
          <w:rFonts w:hint="eastAsia"/>
        </w:rPr>
        <w:t>IND</w:t>
      </w:r>
      <w:r>
        <w:rPr>
          <w:rFonts w:hint="eastAsia"/>
        </w:rPr>
        <w:t>的轨道精度。</w:t>
      </w:r>
    </w:p>
    <w:p w14:paraId="1C90A65E" w14:textId="77777777" w:rsidR="00AA32E4" w:rsidRDefault="007D0FF0" w:rsidP="00AA32E4">
      <w:pPr>
        <w:pStyle w:val="aa"/>
        <w:spacing w:before="120" w:after="120"/>
      </w:pPr>
      <w:r>
        <w:rPr>
          <w:noProof/>
        </w:rPr>
        <mc:AlternateContent>
          <mc:Choice Requires="wps">
            <w:drawing>
              <wp:anchor distT="0" distB="0" distL="114300" distR="114300" simplePos="0" relativeHeight="251659264" behindDoc="0" locked="0" layoutInCell="1" allowOverlap="1" wp14:anchorId="2434D8D5" wp14:editId="1A6F197B">
                <wp:simplePos x="0" y="0"/>
                <wp:positionH relativeFrom="column">
                  <wp:posOffset>3614420</wp:posOffset>
                </wp:positionH>
                <wp:positionV relativeFrom="paragraph">
                  <wp:posOffset>382270</wp:posOffset>
                </wp:positionV>
                <wp:extent cx="311150" cy="1701800"/>
                <wp:effectExtent l="0" t="0" r="12700" b="12700"/>
                <wp:wrapNone/>
                <wp:docPr id="61" name="矩形 61"/>
                <wp:cNvGraphicFramePr/>
                <a:graphic xmlns:a="http://schemas.openxmlformats.org/drawingml/2006/main">
                  <a:graphicData uri="http://schemas.microsoft.com/office/word/2010/wordprocessingShape">
                    <wps:wsp>
                      <wps:cNvSpPr/>
                      <wps:spPr>
                        <a:xfrm>
                          <a:off x="0" y="0"/>
                          <a:ext cx="311150" cy="17018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1A6E65F0" id="矩形 61" o:spid="_x0000_s1026" style="position:absolute;left:0;text-align:left;margin-left:284.6pt;margin-top:30.1pt;width:24.5pt;height:13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" filled="f" strokecolor="red" strokeweight="1.25pt"/>
            </w:pict>
          </mc:Fallback>
        </mc:AlternateContent>
      </w:r>
      <w:r w:rsidR="00AA32E4">
        <w:t xml:space="preserve"> </w:t>
      </w:r>
      <w:r w:rsidR="00AA32E4">
        <w:rPr>
          <w:noProof/>
        </w:rPr>
        <w:drawing>
          <wp:inline distT="0" distB="0" distL="0" distR="0" wp14:anchorId="33313CB5" wp14:editId="02F2A800">
            <wp:extent cx="3350260" cy="264096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a:xfrm>
                      <a:off x="0" y="0"/>
                      <a:ext cx="3350260" cy="2640965"/>
                    </a:xfrm>
                    <a:prstGeom prst="rect">
                      <a:avLst/>
                    </a:prstGeom>
                    <a:noFill/>
                    <a:ln>
                      <a:noFill/>
                    </a:ln>
                  </pic:spPr>
                </pic:pic>
              </a:graphicData>
            </a:graphic>
          </wp:inline>
        </w:drawing>
      </w:r>
    </w:p>
    <w:p w14:paraId="744B35D1" w14:textId="77777777" w:rsidR="00AA32E4" w:rsidRDefault="00AA32E4" w:rsidP="00AA32E4">
      <w:pPr>
        <w:pStyle w:val="a"/>
        <w:spacing w:before="120" w:after="120"/>
      </w:pPr>
      <w:bookmarkStart w:id="405" w:name="fig_fixind_fixall_compare_C"/>
      <w:bookmarkEnd w:id="405"/>
      <w:r>
        <w:rPr>
          <w:rFonts w:hint="eastAsia"/>
        </w:rPr>
        <w:t>BDS</w:t>
      </w:r>
      <w:r>
        <w:rPr>
          <w:rFonts w:hint="eastAsia"/>
        </w:rPr>
        <w:t>仿实时滤波轨道固定解与</w:t>
      </w:r>
      <w:r>
        <w:rPr>
          <w:rFonts w:hint="eastAsia"/>
        </w:rPr>
        <w:t>COD</w:t>
      </w:r>
      <w:r>
        <w:rPr>
          <w:rFonts w:hint="eastAsia"/>
        </w:rPr>
        <w:t>产品轨道比较平均</w:t>
      </w:r>
      <w:r>
        <w:rPr>
          <w:rFonts w:hint="eastAsia"/>
        </w:rPr>
        <w:t>RMS</w:t>
      </w:r>
      <w:r>
        <w:rPr>
          <w:rFonts w:hint="eastAsia"/>
        </w:rPr>
        <w:t>时序图</w:t>
      </w:r>
    </w:p>
    <w:p w14:paraId="045C92AF" w14:textId="77777777" w:rsidR="00AA32E4" w:rsidRDefault="00AA32E4" w:rsidP="00AA32E4">
      <w:pPr>
        <w:pStyle w:val="aa"/>
        <w:spacing w:before="120" w:after="120"/>
      </w:pPr>
      <w:r>
        <w:rPr>
          <w:noProof/>
        </w:rPr>
        <w:lastRenderedPageBreak/>
        <w:drawing>
          <wp:inline distT="0" distB="0" distL="0" distR="0" wp14:anchorId="3223BCFA" wp14:editId="20158669">
            <wp:extent cx="3196590" cy="2582545"/>
            <wp:effectExtent l="0" t="0" r="381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a:xfrm>
                      <a:off x="0" y="0"/>
                      <a:ext cx="3196590" cy="2582545"/>
                    </a:xfrm>
                    <a:prstGeom prst="rect">
                      <a:avLst/>
                    </a:prstGeom>
                    <a:noFill/>
                    <a:ln>
                      <a:noFill/>
                    </a:ln>
                  </pic:spPr>
                </pic:pic>
              </a:graphicData>
            </a:graphic>
          </wp:inline>
        </w:drawing>
      </w:r>
    </w:p>
    <w:p w14:paraId="6E73EB82" w14:textId="77777777" w:rsidR="00AA32E4" w:rsidRDefault="00AA32E4" w:rsidP="00AA32E4">
      <w:pPr>
        <w:pStyle w:val="a"/>
        <w:spacing w:before="120" w:after="120"/>
      </w:pPr>
      <w:bookmarkStart w:id="406" w:name="fig_fixrate_ind_all_C"/>
      <w:bookmarkEnd w:id="406"/>
      <w:r>
        <w:rPr>
          <w:rFonts w:hint="eastAsia"/>
        </w:rPr>
        <w:t>BDS</w:t>
      </w:r>
      <w:r>
        <w:rPr>
          <w:rFonts w:hint="eastAsia"/>
        </w:rPr>
        <w:t>仿实时滤波轨道固定解中</w:t>
      </w:r>
      <w:r>
        <w:rPr>
          <w:rFonts w:hint="eastAsia"/>
        </w:rPr>
        <w:t>WL</w:t>
      </w:r>
      <w:r>
        <w:rPr>
          <w:rFonts w:hint="eastAsia"/>
        </w:rPr>
        <w:t>和</w:t>
      </w:r>
      <w:r>
        <w:rPr>
          <w:rFonts w:hint="eastAsia"/>
        </w:rPr>
        <w:t>NL</w:t>
      </w:r>
      <w:r>
        <w:rPr>
          <w:rFonts w:hint="eastAsia"/>
        </w:rPr>
        <w:t>模糊度固定率时序图</w:t>
      </w:r>
    </w:p>
    <w:p w14:paraId="701ED34F" w14:textId="77777777" w:rsidR="00AA32E4" w:rsidRDefault="00AA32E4" w:rsidP="00AA32E4">
      <w:pPr>
        <w:pStyle w:val="a0"/>
        <w:spacing w:before="120" w:after="120"/>
      </w:pPr>
      <w:bookmarkStart w:id="407" w:name="table_fixrate_ind_all_C"/>
      <w:bookmarkEnd w:id="407"/>
      <w:r>
        <w:rPr>
          <w:rFonts w:hint="eastAsia"/>
        </w:rPr>
        <w:t>BDS</w:t>
      </w:r>
      <w:r>
        <w:rPr>
          <w:rFonts w:hint="eastAsia"/>
        </w:rPr>
        <w:t>仿实时滤波轨道固定解中模糊度固定率平均值统计表</w:t>
      </w:r>
    </w:p>
    <w:tbl>
      <w:tblPr>
        <w:tblStyle w:val="af"/>
        <w:tblW w:w="0" w:type="auto"/>
        <w:tblLook w:val="04A0" w:firstRow="1" w:lastRow="0" w:firstColumn="1" w:lastColumn="0" w:noHBand="0" w:noVBand="1"/>
      </w:tblPr>
      <w:tblGrid>
        <w:gridCol w:w="1488"/>
        <w:gridCol w:w="955"/>
        <w:gridCol w:w="908"/>
      </w:tblGrid>
      <w:tr w:rsidR="00AA32E4" w14:paraId="60BD6256" w14:textId="77777777" w:rsidTr="009040C2">
        <w:trPr>
          <w:cnfStyle w:val="100000000000" w:firstRow="1" w:lastRow="0" w:firstColumn="0" w:lastColumn="0" w:oddVBand="0" w:evenVBand="0" w:oddHBand="0" w:evenHBand="0" w:firstRowFirstColumn="0" w:firstRowLastColumn="0" w:lastRowFirstColumn="0" w:lastRowLastColumn="0"/>
        </w:trPr>
        <w:tc>
          <w:tcPr>
            <w:tcW w:w="0" w:type="auto"/>
          </w:tcPr>
          <w:p w14:paraId="699D6BEB" w14:textId="77777777" w:rsidR="00AA32E4" w:rsidRDefault="004E6E1F" w:rsidP="00E50FB5">
            <w:pPr>
              <w:pStyle w:val="ab"/>
              <w:spacing w:beforeLines="50" w:before="120" w:after="120"/>
            </w:pPr>
            <w:r>
              <w:rPr>
                <w:rFonts w:hint="eastAsia"/>
              </w:rPr>
              <w:t>处理策略</w:t>
            </w:r>
          </w:p>
        </w:tc>
        <w:tc>
          <w:tcPr>
            <w:tcW w:w="0" w:type="auto"/>
          </w:tcPr>
          <w:p w14:paraId="5741F7B4" w14:textId="77777777" w:rsidR="00AA32E4" w:rsidRDefault="00AA32E4" w:rsidP="00E50FB5">
            <w:pPr>
              <w:pStyle w:val="ab"/>
              <w:spacing w:beforeLines="50" w:before="120" w:after="120"/>
            </w:pPr>
            <w:r>
              <w:rPr>
                <w:rFonts w:hint="eastAsia"/>
              </w:rPr>
              <w:t>WL</w:t>
            </w:r>
            <w:r>
              <w:t xml:space="preserve"> [%]</w:t>
            </w:r>
          </w:p>
        </w:tc>
        <w:tc>
          <w:tcPr>
            <w:tcW w:w="0" w:type="auto"/>
          </w:tcPr>
          <w:p w14:paraId="18C88C5C" w14:textId="77777777" w:rsidR="00AA32E4" w:rsidRDefault="00AA32E4" w:rsidP="00E50FB5">
            <w:pPr>
              <w:pStyle w:val="ab"/>
              <w:spacing w:beforeLines="50" w:before="120" w:after="120"/>
            </w:pPr>
            <w:r>
              <w:rPr>
                <w:rFonts w:hint="eastAsia"/>
              </w:rPr>
              <w:t>N</w:t>
            </w:r>
            <w:r>
              <w:t>L [%]</w:t>
            </w:r>
          </w:p>
        </w:tc>
      </w:tr>
      <w:tr w:rsidR="00AA32E4" w14:paraId="2C986CF7" w14:textId="77777777" w:rsidTr="009040C2">
        <w:tc>
          <w:tcPr>
            <w:tcW w:w="0" w:type="auto"/>
          </w:tcPr>
          <w:p w14:paraId="5C7270EE" w14:textId="77777777" w:rsidR="00AA32E4" w:rsidRDefault="00AA32E4" w:rsidP="00E50FB5">
            <w:pPr>
              <w:pStyle w:val="ab"/>
              <w:spacing w:beforeLines="50" w:before="120" w:after="120"/>
            </w:pPr>
            <w:r>
              <w:rPr>
                <w:rFonts w:hint="eastAsia"/>
              </w:rPr>
              <w:t>S</w:t>
            </w:r>
            <w:r>
              <w:t>RIF-Fix-IND</w:t>
            </w:r>
          </w:p>
        </w:tc>
        <w:tc>
          <w:tcPr>
            <w:tcW w:w="0" w:type="auto"/>
          </w:tcPr>
          <w:p w14:paraId="2D6345AF" w14:textId="77777777" w:rsidR="00AA32E4" w:rsidRDefault="00AA32E4" w:rsidP="00E50FB5">
            <w:pPr>
              <w:pStyle w:val="ab"/>
              <w:spacing w:beforeLines="50" w:before="120" w:after="120"/>
            </w:pPr>
            <w:r>
              <w:rPr>
                <w:rFonts w:hint="eastAsia"/>
              </w:rPr>
              <w:t>8</w:t>
            </w:r>
            <w:r>
              <w:t>5.1</w:t>
            </w:r>
          </w:p>
        </w:tc>
        <w:tc>
          <w:tcPr>
            <w:tcW w:w="0" w:type="auto"/>
          </w:tcPr>
          <w:p w14:paraId="547521A4" w14:textId="77777777" w:rsidR="00AA32E4" w:rsidRDefault="00AA32E4" w:rsidP="00E50FB5">
            <w:pPr>
              <w:pStyle w:val="ab"/>
              <w:spacing w:beforeLines="50" w:before="120" w:after="120"/>
            </w:pPr>
            <w:r>
              <w:rPr>
                <w:rFonts w:hint="eastAsia"/>
              </w:rPr>
              <w:t>7</w:t>
            </w:r>
            <w:r>
              <w:t>4.3</w:t>
            </w:r>
          </w:p>
        </w:tc>
      </w:tr>
      <w:tr w:rsidR="00AA32E4" w14:paraId="47D3B779" w14:textId="77777777" w:rsidTr="009040C2">
        <w:tc>
          <w:tcPr>
            <w:tcW w:w="0" w:type="auto"/>
          </w:tcPr>
          <w:p w14:paraId="6E991825" w14:textId="77777777" w:rsidR="00AA32E4" w:rsidRDefault="00AA32E4" w:rsidP="00E50FB5">
            <w:pPr>
              <w:pStyle w:val="ab"/>
              <w:spacing w:beforeLines="50" w:before="120" w:after="120"/>
            </w:pPr>
            <w:r>
              <w:rPr>
                <w:rFonts w:hint="eastAsia"/>
              </w:rPr>
              <w:t>S</w:t>
            </w:r>
            <w:r>
              <w:t>RIF-Fix-ALL</w:t>
            </w:r>
          </w:p>
        </w:tc>
        <w:tc>
          <w:tcPr>
            <w:tcW w:w="0" w:type="auto"/>
          </w:tcPr>
          <w:p w14:paraId="02402A2C" w14:textId="77777777" w:rsidR="00AA32E4" w:rsidRDefault="00AA32E4" w:rsidP="00E50FB5">
            <w:pPr>
              <w:pStyle w:val="ab"/>
              <w:spacing w:beforeLines="50" w:before="120" w:after="120"/>
            </w:pPr>
            <w:r>
              <w:rPr>
                <w:rFonts w:hint="eastAsia"/>
              </w:rPr>
              <w:t>5</w:t>
            </w:r>
            <w:r>
              <w:t>3.5</w:t>
            </w:r>
          </w:p>
        </w:tc>
        <w:tc>
          <w:tcPr>
            <w:tcW w:w="0" w:type="auto"/>
          </w:tcPr>
          <w:p w14:paraId="729E8EA8" w14:textId="77777777" w:rsidR="00AA32E4" w:rsidRDefault="00AA32E4" w:rsidP="00E50FB5">
            <w:pPr>
              <w:pStyle w:val="ab"/>
              <w:spacing w:beforeLines="50" w:before="120" w:after="120"/>
            </w:pPr>
            <w:r>
              <w:rPr>
                <w:rFonts w:hint="eastAsia"/>
              </w:rPr>
              <w:t>3</w:t>
            </w:r>
            <w:r>
              <w:t>5.6</w:t>
            </w:r>
          </w:p>
        </w:tc>
      </w:tr>
    </w:tbl>
    <w:p w14:paraId="203271DA" w14:textId="77777777" w:rsidR="00AA32E4" w:rsidRDefault="00AA32E4" w:rsidP="00AA32E4">
      <w:pPr>
        <w:pStyle w:val="ab"/>
        <w:spacing w:before="120" w:after="120"/>
      </w:pPr>
    </w:p>
    <w:p w14:paraId="4A468A51" w14:textId="77777777" w:rsidR="00AA32E4" w:rsidRDefault="00AA32E4" w:rsidP="00AA32E4">
      <w:pPr>
        <w:spacing w:before="60" w:after="60"/>
        <w:ind w:firstLine="480"/>
      </w:pPr>
      <w:r>
        <w:rPr>
          <w:rFonts w:hint="eastAsia"/>
        </w:rPr>
        <w:t>综上所述，前述的双差模糊度固定算法能够有效地提升实时滤波轨道的精度，同时实验进一步验证了采用</w:t>
      </w:r>
      <w:r>
        <w:rPr>
          <w:rFonts w:hint="eastAsia"/>
        </w:rPr>
        <w:t>SRIF</w:t>
      </w:r>
      <w:r>
        <w:t>-</w:t>
      </w:r>
      <w:r>
        <w:rPr>
          <w:rFonts w:hint="eastAsia"/>
        </w:rPr>
        <w:t>Fix</w:t>
      </w:r>
      <w:r>
        <w:t>-</w:t>
      </w:r>
      <w:r>
        <w:rPr>
          <w:rFonts w:hint="eastAsia"/>
        </w:rPr>
        <w:t>ALL</w:t>
      </w:r>
      <w:r>
        <w:rPr>
          <w:rFonts w:hint="eastAsia"/>
        </w:rPr>
        <w:t>的固定解方案更适用于实时轨道处理中，特别对于</w:t>
      </w:r>
      <w:r>
        <w:rPr>
          <w:rFonts w:hint="eastAsia"/>
        </w:rPr>
        <w:t>GPS</w:t>
      </w:r>
      <w:r>
        <w:rPr>
          <w:rFonts w:hint="eastAsia"/>
        </w:rPr>
        <w:t>和</w:t>
      </w:r>
      <w:r w:rsidR="00D20C7E">
        <w:rPr>
          <w:rFonts w:hint="eastAsia"/>
        </w:rPr>
        <w:t>Galileo</w:t>
      </w:r>
      <w:r>
        <w:rPr>
          <w:rFonts w:hint="eastAsia"/>
        </w:rPr>
        <w:t>系统，其固定解结果对轨道精度提升基本在</w:t>
      </w:r>
      <w:r>
        <w:t>30-40%</w:t>
      </w:r>
      <w:r>
        <w:rPr>
          <w:rFonts w:hint="eastAsia"/>
        </w:rPr>
        <w:t>之间。</w:t>
      </w:r>
    </w:p>
    <w:p w14:paraId="0F352244" w14:textId="77777777" w:rsidR="00AA32E4" w:rsidRDefault="00AA32E4" w:rsidP="00596A6E">
      <w:pPr>
        <w:pStyle w:val="2"/>
      </w:pPr>
      <w:bookmarkStart w:id="408" w:name="_Toc101082663"/>
      <w:r>
        <w:rPr>
          <w:rFonts w:hint="eastAsia"/>
        </w:rPr>
        <w:t>实时滤波精密轨道处理软件平台</w:t>
      </w:r>
      <w:bookmarkEnd w:id="408"/>
    </w:p>
    <w:p w14:paraId="04704035" w14:textId="77777777" w:rsidR="00AA32E4" w:rsidRDefault="00AA32E4" w:rsidP="00AA32E4">
      <w:pPr>
        <w:spacing w:before="60" w:after="60"/>
        <w:ind w:firstLine="480"/>
      </w:pPr>
      <w:r>
        <w:rPr>
          <w:rFonts w:hint="eastAsia"/>
        </w:rPr>
        <w:t>前面依次针对</w:t>
      </w:r>
      <w:r>
        <w:rPr>
          <w:rFonts w:hint="eastAsia"/>
        </w:rPr>
        <w:t>GNSS</w:t>
      </w:r>
      <w:r>
        <w:rPr>
          <w:rFonts w:hint="eastAsia"/>
        </w:rPr>
        <w:t>实时滤波精密定轨中的参数估计、数据质量精化以及模糊度固定算法进行了推导和实验验证。本人则在</w:t>
      </w:r>
      <w:r>
        <w:rPr>
          <w:rFonts w:hint="eastAsia"/>
        </w:rPr>
        <w:t>GREAT</w:t>
      </w:r>
      <w:r>
        <w:rPr>
          <w:rFonts w:hint="eastAsia"/>
        </w:rPr>
        <w:t>（</w:t>
      </w:r>
      <w:r>
        <w:rPr>
          <w:rFonts w:hint="eastAsia"/>
        </w:rPr>
        <w:t>GNSS</w:t>
      </w:r>
      <w:r>
        <w:t xml:space="preserve">+ </w:t>
      </w:r>
      <w:r>
        <w:rPr>
          <w:rFonts w:hint="eastAsia"/>
        </w:rPr>
        <w:t>R</w:t>
      </w:r>
      <w:r>
        <w:t>esearch, Application and Teaching</w:t>
      </w:r>
      <w:r>
        <w:rPr>
          <w:rFonts w:hint="eastAsia"/>
        </w:rPr>
        <w:t>）软件平台基础上完整实现了上述实时滤波轨道的相关算法，并开发完成了基于平方根信息滤波的</w:t>
      </w:r>
      <w:r>
        <w:rPr>
          <w:rFonts w:hint="eastAsia"/>
        </w:rPr>
        <w:t>GNSS</w:t>
      </w:r>
      <w:r>
        <w:rPr>
          <w:rFonts w:hint="eastAsia"/>
        </w:rPr>
        <w:t>实时精密轨道确定的功能。</w:t>
      </w:r>
      <w:r>
        <w:rPr>
          <w:rFonts w:hint="eastAsia"/>
        </w:rPr>
        <w:t>GREAT</w:t>
      </w:r>
      <w:r>
        <w:rPr>
          <w:rFonts w:hint="eastAsia"/>
        </w:rPr>
        <w:t>软件是由武汉大学测绘学院开发和设计，其主要用于大地测量、导航定位领域内的科学工程研究和教学工作（参考文献，</w:t>
      </w:r>
      <w:r>
        <w:rPr>
          <w:rFonts w:hint="eastAsia"/>
        </w:rPr>
        <w:t>GREAT</w:t>
      </w:r>
      <w:r>
        <w:t>-</w:t>
      </w:r>
      <w:r>
        <w:rPr>
          <w:rFonts w:hint="eastAsia"/>
        </w:rPr>
        <w:t>UPD</w:t>
      </w:r>
      <w:r>
        <w:rPr>
          <w:rFonts w:hint="eastAsia"/>
        </w:rPr>
        <w:t>）。接下来对其中完成的实时滤波轨道功能模块和算法流程进行简单介绍。</w:t>
      </w:r>
    </w:p>
    <w:p w14:paraId="615BD8E4" w14:textId="77777777" w:rsidR="00AA32E4" w:rsidRDefault="00AA32E4" w:rsidP="00AA32E4">
      <w:pPr>
        <w:spacing w:before="60" w:after="60"/>
        <w:ind w:firstLine="480"/>
      </w:pPr>
      <w:r>
        <w:rPr>
          <w:rFonts w:hint="eastAsia"/>
        </w:rPr>
        <w:t>首先该功能模块上同样保持了原有</w:t>
      </w:r>
      <w:r>
        <w:rPr>
          <w:rFonts w:hint="eastAsia"/>
        </w:rPr>
        <w:t>GREAT</w:t>
      </w:r>
      <w:r>
        <w:rPr>
          <w:rFonts w:hint="eastAsia"/>
        </w:rPr>
        <w:t>软件平台的特性，采用</w:t>
      </w:r>
      <w:r>
        <w:rPr>
          <w:rFonts w:hint="eastAsia"/>
        </w:rPr>
        <w:t>C++</w:t>
      </w:r>
      <w:r>
        <w:rPr>
          <w:rFonts w:hint="eastAsia"/>
        </w:rPr>
        <w:t>进行开发，具有跨平台、高效率、易配置和扩展性强等特点。由于原有</w:t>
      </w:r>
      <w:r>
        <w:t>GREAT</w:t>
      </w:r>
      <w:r>
        <w:rPr>
          <w:rFonts w:hint="eastAsia"/>
        </w:rPr>
        <w:t>软件仅具有基础的</w:t>
      </w:r>
      <w:r>
        <w:rPr>
          <w:rFonts w:hint="eastAsia"/>
        </w:rPr>
        <w:t>GNSS</w:t>
      </w:r>
      <w:r>
        <w:rPr>
          <w:rFonts w:hint="eastAsia"/>
        </w:rPr>
        <w:t>数据处理功能以及传统的基于事后处理模式的精密轨道确定功能，因此这里针对</w:t>
      </w:r>
      <w:r>
        <w:rPr>
          <w:rFonts w:hint="eastAsia"/>
        </w:rPr>
        <w:lastRenderedPageBreak/>
        <w:t>实时精密轨道确定算法，将其中的核心功能抽象成了以下三个模块：基于</w:t>
      </w:r>
      <w:r>
        <w:rPr>
          <w:rFonts w:hint="eastAsia"/>
        </w:rPr>
        <w:t>SRIF</w:t>
      </w:r>
      <w:r>
        <w:rPr>
          <w:rFonts w:hint="eastAsia"/>
        </w:rPr>
        <w:t>的参数估计模块，实时数据质量精化模块和实时双差模糊度固定模块。在此基础上，构成了整个实时滤波轨道处理功能。</w:t>
      </w:r>
      <w:r>
        <w:fldChar w:fldCharType="begin"/>
      </w:r>
      <w:r>
        <w:instrText xml:space="preserve"> </w:instrText>
      </w:r>
      <w:r>
        <w:rPr>
          <w:rFonts w:hint="eastAsia"/>
        </w:rPr>
        <w:instrText>REF fig_SRIF_structure \r \h</w:instrText>
      </w:r>
      <w:r>
        <w:instrText xml:space="preserve"> </w:instrText>
      </w:r>
      <w:r>
        <w:fldChar w:fldCharType="separate"/>
      </w:r>
      <w:r w:rsidR="00897A40">
        <w:rPr>
          <w:rFonts w:hint="eastAsia"/>
        </w:rPr>
        <w:t>图</w:t>
      </w:r>
      <w:r w:rsidR="00897A40">
        <w:rPr>
          <w:rFonts w:hint="eastAsia"/>
        </w:rPr>
        <w:t>3-17</w:t>
      </w:r>
      <w:r>
        <w:fldChar w:fldCharType="end"/>
      </w:r>
      <w:r>
        <w:rPr>
          <w:rFonts w:hint="eastAsia"/>
        </w:rPr>
        <w:t>给出了实时滤波轨道功能中的模块构成，图中右边蓝色框内为重点新增的功能模块。</w:t>
      </w:r>
    </w:p>
    <w:p w14:paraId="1B9C800B" w14:textId="77777777" w:rsidR="00172507" w:rsidRDefault="00AA32E4" w:rsidP="00172507">
      <w:pPr>
        <w:spacing w:before="60" w:after="60"/>
        <w:ind w:firstLine="480"/>
      </w:pPr>
      <w:r>
        <w:fldChar w:fldCharType="begin"/>
      </w:r>
      <w:r>
        <w:instrText xml:space="preserve"> </w:instrText>
      </w:r>
      <w:r>
        <w:rPr>
          <w:rFonts w:hint="eastAsia"/>
        </w:rPr>
        <w:instrText>REF fig_total_flowchart \r \h</w:instrText>
      </w:r>
      <w:r>
        <w:instrText xml:space="preserve"> </w:instrText>
      </w:r>
      <w:r>
        <w:fldChar w:fldCharType="separate"/>
      </w:r>
      <w:r w:rsidR="00897A40">
        <w:rPr>
          <w:rFonts w:hint="eastAsia"/>
        </w:rPr>
        <w:t>图</w:t>
      </w:r>
      <w:r w:rsidR="00897A40">
        <w:rPr>
          <w:rFonts w:hint="eastAsia"/>
        </w:rPr>
        <w:t>3-18</w:t>
      </w:r>
      <w:r>
        <w:fldChar w:fldCharType="end"/>
      </w:r>
      <w:r>
        <w:rPr>
          <w:rFonts w:hint="eastAsia"/>
        </w:rPr>
        <w:t>则给出了实时滤波轨道功能的整体算法流程图。图中蓝色边框内的流程对应了上述新增的算法功能模块，也是软件开发过程中重点完成的部分，其中的算法原理和详细流程在本章前面均已进行相关阐述。</w:t>
      </w:r>
    </w:p>
    <w:p w14:paraId="5DE8D7F9" w14:textId="77777777" w:rsidR="00AA32E4" w:rsidRDefault="00172507" w:rsidP="00AA32E4">
      <w:pPr>
        <w:pStyle w:val="aa"/>
        <w:spacing w:before="120" w:after="120"/>
      </w:pPr>
      <w:r>
        <w:rPr>
          <w:noProof/>
        </w:rPr>
        <w:drawing>
          <wp:inline distT="0" distB="0" distL="0" distR="0" wp14:anchorId="74D22E7A" wp14:editId="3E4DF156">
            <wp:extent cx="3712210" cy="4047214"/>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9"/>
                    <pic:cNvPicPr>
                      <a:picLocks noChangeAspect="1" noChangeArrowheads="1"/>
                    </pic:cNvPicPr>
                  </pic:nvPicPr>
                  <pic:blipFill rotWithShape="1">
                    <a:blip r:embed="rId493" cstate="print">
                      <a:extLst>
                        <a:ext uri="{28A0092B-C50C-407E-A947-70E740481C1C}">
                          <a14:useLocalDpi xmlns:a14="http://schemas.microsoft.com/office/drawing/2010/main" val="0"/>
                        </a:ext>
                      </a:extLst>
                    </a:blip>
                    <a:srcRect l="9014" t="26539" r="11567" b="17395"/>
                    <a:stretch/>
                  </pic:blipFill>
                  <pic:spPr bwMode="auto">
                    <a:xfrm>
                      <a:off x="0" y="0"/>
                      <a:ext cx="3713215" cy="4048310"/>
                    </a:xfrm>
                    <a:prstGeom prst="rect">
                      <a:avLst/>
                    </a:prstGeom>
                    <a:noFill/>
                    <a:ln>
                      <a:noFill/>
                    </a:ln>
                    <a:extLst>
                      <a:ext uri="{53640926-AAD7-44D8-BBD7-CCE9431645EC}">
                        <a14:shadowObscured xmlns:a14="http://schemas.microsoft.com/office/drawing/2010/main"/>
                      </a:ext>
                    </a:extLst>
                  </pic:spPr>
                </pic:pic>
              </a:graphicData>
            </a:graphic>
          </wp:inline>
        </w:drawing>
      </w:r>
    </w:p>
    <w:p w14:paraId="48B24B37" w14:textId="77777777" w:rsidR="00AA32E4" w:rsidRDefault="00AA32E4" w:rsidP="00AA32E4">
      <w:pPr>
        <w:pStyle w:val="a"/>
        <w:spacing w:before="120" w:after="120"/>
      </w:pPr>
      <w:bookmarkStart w:id="409" w:name="fig_SRIF_structure"/>
      <w:bookmarkEnd w:id="409"/>
      <w:r>
        <w:rPr>
          <w:rFonts w:hint="eastAsia"/>
        </w:rPr>
        <w:t>基于</w:t>
      </w:r>
      <w:r>
        <w:rPr>
          <w:rFonts w:hint="eastAsia"/>
        </w:rPr>
        <w:t>SRIF</w:t>
      </w:r>
      <w:r>
        <w:rPr>
          <w:rFonts w:hint="eastAsia"/>
        </w:rPr>
        <w:t>的</w:t>
      </w:r>
      <w:r>
        <w:rPr>
          <w:rFonts w:hint="eastAsia"/>
        </w:rPr>
        <w:t>GNSS</w:t>
      </w:r>
      <w:r>
        <w:rPr>
          <w:rFonts w:hint="eastAsia"/>
        </w:rPr>
        <w:t>实时精密定轨功能模块组成图</w:t>
      </w:r>
    </w:p>
    <w:p w14:paraId="7AFC5C10" w14:textId="77777777" w:rsidR="0091045A" w:rsidRDefault="0091045A" w:rsidP="00AA32E4">
      <w:pPr>
        <w:pStyle w:val="aa"/>
        <w:spacing w:before="120" w:after="120"/>
        <w:rPr>
          <w:noProof/>
        </w:rPr>
      </w:pPr>
    </w:p>
    <w:p w14:paraId="3E64BEE9" w14:textId="77777777" w:rsidR="00AA32E4" w:rsidRDefault="0091045A" w:rsidP="00AA32E4">
      <w:pPr>
        <w:pStyle w:val="aa"/>
        <w:spacing w:before="120" w:after="120"/>
      </w:pPr>
      <w:r>
        <w:rPr>
          <w:noProof/>
        </w:rPr>
        <w:lastRenderedPageBreak/>
        <w:drawing>
          <wp:inline distT="0" distB="0" distL="0" distR="0" wp14:anchorId="4F304330" wp14:editId="098E6534">
            <wp:extent cx="4611757" cy="4015409"/>
            <wp:effectExtent l="0" t="0" r="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pic:cNvPicPr>
                      <a:picLocks noChangeAspect="1" noChangeArrowheads="1"/>
                    </pic:cNvPicPr>
                  </pic:nvPicPr>
                  <pic:blipFill rotWithShape="1">
                    <a:blip r:embed="rId494" cstate="print">
                      <a:extLst>
                        <a:ext uri="{28A0092B-C50C-407E-A947-70E740481C1C}">
                          <a14:useLocalDpi xmlns:a14="http://schemas.microsoft.com/office/drawing/2010/main" val="0"/>
                        </a:ext>
                      </a:extLst>
                    </a:blip>
                    <a:srcRect t="26431" r="1354" b="17949"/>
                    <a:stretch/>
                  </pic:blipFill>
                  <pic:spPr bwMode="auto">
                    <a:xfrm>
                      <a:off x="0" y="0"/>
                      <a:ext cx="4612189" cy="4015785"/>
                    </a:xfrm>
                    <a:prstGeom prst="rect">
                      <a:avLst/>
                    </a:prstGeom>
                    <a:noFill/>
                    <a:ln>
                      <a:noFill/>
                    </a:ln>
                    <a:extLst>
                      <a:ext uri="{53640926-AAD7-44D8-BBD7-CCE9431645EC}">
                        <a14:shadowObscured xmlns:a14="http://schemas.microsoft.com/office/drawing/2010/main"/>
                      </a:ext>
                    </a:extLst>
                  </pic:spPr>
                </pic:pic>
              </a:graphicData>
            </a:graphic>
          </wp:inline>
        </w:drawing>
      </w:r>
    </w:p>
    <w:p w14:paraId="39FCB61B" w14:textId="77777777" w:rsidR="00AA32E4" w:rsidRDefault="00AA32E4" w:rsidP="00AA32E4">
      <w:pPr>
        <w:pStyle w:val="a"/>
        <w:spacing w:before="120" w:after="120"/>
      </w:pPr>
      <w:bookmarkStart w:id="410" w:name="fig_total_flowchart"/>
      <w:bookmarkEnd w:id="410"/>
      <w:r>
        <w:rPr>
          <w:rFonts w:hint="eastAsia"/>
        </w:rPr>
        <w:t>基于</w:t>
      </w:r>
      <w:r>
        <w:rPr>
          <w:rFonts w:hint="eastAsia"/>
        </w:rPr>
        <w:t>SRIF</w:t>
      </w:r>
      <w:r>
        <w:rPr>
          <w:rFonts w:hint="eastAsia"/>
        </w:rPr>
        <w:t>的</w:t>
      </w:r>
      <w:r>
        <w:rPr>
          <w:rFonts w:hint="eastAsia"/>
        </w:rPr>
        <w:t>GNSS</w:t>
      </w:r>
      <w:r>
        <w:rPr>
          <w:rFonts w:hint="eastAsia"/>
        </w:rPr>
        <w:t>实时精密定轨算法流程图</w:t>
      </w:r>
    </w:p>
    <w:p w14:paraId="2EE2EBE6" w14:textId="77777777" w:rsidR="00AA32E4" w:rsidRDefault="00AA32E4" w:rsidP="00596A6E">
      <w:pPr>
        <w:pStyle w:val="2"/>
      </w:pPr>
      <w:bookmarkStart w:id="411" w:name="_Toc101082664"/>
      <w:r>
        <w:rPr>
          <w:rFonts w:hint="eastAsia"/>
        </w:rPr>
        <w:t>本章小结</w:t>
      </w:r>
      <w:bookmarkEnd w:id="411"/>
    </w:p>
    <w:p w14:paraId="528091F9" w14:textId="77777777" w:rsidR="00AA32E4" w:rsidRDefault="00AA32E4" w:rsidP="00AA32E4">
      <w:pPr>
        <w:spacing w:before="60" w:after="60"/>
        <w:ind w:firstLine="480"/>
      </w:pPr>
      <w:r>
        <w:rPr>
          <w:rFonts w:hint="eastAsia"/>
        </w:rPr>
        <w:t>本章</w:t>
      </w:r>
      <w:r w:rsidR="000E60CD">
        <w:rPr>
          <w:rFonts w:hint="eastAsia"/>
        </w:rPr>
        <w:t>主要深入研究了</w:t>
      </w:r>
      <w:r>
        <w:rPr>
          <w:rFonts w:hint="eastAsia"/>
        </w:rPr>
        <w:t>实时滤波轨道确定处理中的关键环节</w:t>
      </w:r>
      <w:r w:rsidR="000E60CD">
        <w:rPr>
          <w:rFonts w:hint="eastAsia"/>
        </w:rPr>
        <w:t>的处理算法，并进行了软件实现和实验验证</w:t>
      </w:r>
      <w:r>
        <w:rPr>
          <w:rFonts w:hint="eastAsia"/>
        </w:rPr>
        <w:t>。首先是参数估计方法，这里选用了数值稳定性更高的平方根信息滤波作为参数估计的算法，并对其中的时间更新算法和量测更新算法进行了推导和实现，给出了其在实时轨道处理中的应用方法和处理流程。接下来分别给出了实时数据质量预处理算法和基于</w:t>
      </w:r>
      <w:r>
        <w:rPr>
          <w:rFonts w:hint="eastAsia"/>
        </w:rPr>
        <w:t>SRIF</w:t>
      </w:r>
      <w:r>
        <w:rPr>
          <w:rFonts w:hint="eastAsia"/>
        </w:rPr>
        <w:t>的实时质量控制算法</w:t>
      </w:r>
      <w:r w:rsidR="00B4393E">
        <w:rPr>
          <w:rFonts w:hint="eastAsia"/>
        </w:rPr>
        <w:t>的</w:t>
      </w:r>
      <w:r>
        <w:rPr>
          <w:rFonts w:hint="eastAsia"/>
        </w:rPr>
        <w:t>原理</w:t>
      </w:r>
      <w:r w:rsidR="00B4393E">
        <w:rPr>
          <w:rFonts w:hint="eastAsia"/>
        </w:rPr>
        <w:t>和流程</w:t>
      </w:r>
      <w:r>
        <w:rPr>
          <w:rFonts w:hint="eastAsia"/>
        </w:rPr>
        <w:t>，并通过与事后质量控制方法对比测试的方式验证了实时数据精化算法的有效性，实验结果表明，采用实时数据质量检测算法的</w:t>
      </w:r>
      <w:r>
        <w:rPr>
          <w:rFonts w:hint="eastAsia"/>
        </w:rPr>
        <w:t>GPS</w:t>
      </w:r>
      <w:r>
        <w:rPr>
          <w:rFonts w:hint="eastAsia"/>
        </w:rPr>
        <w:t>仿实时滤波浮点解在三维方向上轨道精度能够达到</w:t>
      </w:r>
      <w:r>
        <w:t>9.1</w:t>
      </w:r>
      <w:r>
        <w:rPr>
          <w:rFonts w:hint="eastAsia"/>
        </w:rPr>
        <w:t>cm</w:t>
      </w:r>
      <w:r>
        <w:rPr>
          <w:rFonts w:hint="eastAsia"/>
        </w:rPr>
        <w:t>。然后重点阐述了实时滤波轨道处理中双差模糊度固定算法的原理和</w:t>
      </w:r>
      <w:r w:rsidR="00636651">
        <w:rPr>
          <w:rFonts w:hint="eastAsia"/>
        </w:rPr>
        <w:t>实现</w:t>
      </w:r>
      <w:r>
        <w:rPr>
          <w:rFonts w:hint="eastAsia"/>
        </w:rPr>
        <w:t>，并通过对多个系统的仿实时滤波轨道实验验证了模糊度固定算法能够有效提升轨道精度。</w:t>
      </w:r>
      <w:r w:rsidR="00636651">
        <w:rPr>
          <w:rFonts w:hint="eastAsia"/>
        </w:rPr>
        <w:t>提出了不同的实时</w:t>
      </w:r>
      <w:r>
        <w:rPr>
          <w:rFonts w:hint="eastAsia"/>
        </w:rPr>
        <w:t>模糊度固定方案</w:t>
      </w:r>
      <w:r w:rsidR="00636651">
        <w:rPr>
          <w:rFonts w:hint="eastAsia"/>
        </w:rPr>
        <w:t>，对比了轨道精度</w:t>
      </w:r>
      <w:r>
        <w:rPr>
          <w:rFonts w:hint="eastAsia"/>
        </w:rPr>
        <w:t>改善效果，实验结果表明，采用对所有双差模糊度做松约束固定的方式改善效果最好，更适用于实时滤波轨道处理中，其中对</w:t>
      </w:r>
      <w:r>
        <w:rPr>
          <w:rFonts w:hint="eastAsia"/>
        </w:rPr>
        <w:t>GPS</w:t>
      </w:r>
      <w:r>
        <w:rPr>
          <w:rFonts w:hint="eastAsia"/>
        </w:rPr>
        <w:t>、</w:t>
      </w:r>
      <w:r w:rsidR="00D20C7E">
        <w:rPr>
          <w:rFonts w:hint="eastAsia"/>
        </w:rPr>
        <w:t>Galileo</w:t>
      </w:r>
      <w:r>
        <w:rPr>
          <w:rFonts w:hint="eastAsia"/>
        </w:rPr>
        <w:t>、</w:t>
      </w:r>
      <w:r>
        <w:rPr>
          <w:rFonts w:hint="eastAsia"/>
        </w:rPr>
        <w:t>BDS</w:t>
      </w:r>
      <w:r>
        <w:t xml:space="preserve"> </w:t>
      </w:r>
      <w:r>
        <w:rPr>
          <w:rFonts w:hint="eastAsia"/>
        </w:rPr>
        <w:t>IGSO</w:t>
      </w:r>
      <w:r>
        <w:rPr>
          <w:rFonts w:hint="eastAsia"/>
        </w:rPr>
        <w:t>和</w:t>
      </w:r>
      <w:r>
        <w:rPr>
          <w:rFonts w:hint="eastAsia"/>
        </w:rPr>
        <w:t>MEO</w:t>
      </w:r>
      <w:r>
        <w:rPr>
          <w:rFonts w:hint="eastAsia"/>
        </w:rPr>
        <w:t>卫星，三维方向上的轨道精度分别提升了</w:t>
      </w:r>
      <w:r>
        <w:rPr>
          <w:rFonts w:hint="eastAsia"/>
        </w:rPr>
        <w:t>3</w:t>
      </w:r>
      <w:r>
        <w:t>6.3%</w:t>
      </w:r>
      <w:r>
        <w:rPr>
          <w:rFonts w:hint="eastAsia"/>
        </w:rPr>
        <w:t>，</w:t>
      </w:r>
      <w:r>
        <w:rPr>
          <w:rFonts w:hint="eastAsia"/>
        </w:rPr>
        <w:t>3</w:t>
      </w:r>
      <w:r>
        <w:t>3.7%</w:t>
      </w:r>
      <w:r>
        <w:rPr>
          <w:rFonts w:hint="eastAsia"/>
        </w:rPr>
        <w:t>，</w:t>
      </w:r>
      <w:r>
        <w:rPr>
          <w:rFonts w:hint="eastAsia"/>
        </w:rPr>
        <w:t>1</w:t>
      </w:r>
      <w:r>
        <w:t>7.4%</w:t>
      </w:r>
      <w:r>
        <w:rPr>
          <w:rFonts w:hint="eastAsia"/>
        </w:rPr>
        <w:t>和</w:t>
      </w:r>
      <w:r>
        <w:rPr>
          <w:rFonts w:hint="eastAsia"/>
        </w:rPr>
        <w:t>1</w:t>
      </w:r>
      <w:r>
        <w:t>7.5%</w:t>
      </w:r>
      <w:r>
        <w:rPr>
          <w:rFonts w:hint="eastAsia"/>
        </w:rPr>
        <w:t>。最后在</w:t>
      </w:r>
      <w:r>
        <w:rPr>
          <w:rFonts w:hint="eastAsia"/>
        </w:rPr>
        <w:t>GREAT</w:t>
      </w:r>
      <w:r>
        <w:rPr>
          <w:rFonts w:hint="eastAsia"/>
        </w:rPr>
        <w:t>软件平台上开发完成了上述关键</w:t>
      </w:r>
      <w:r w:rsidR="00047A9E">
        <w:rPr>
          <w:rFonts w:hint="eastAsia"/>
        </w:rPr>
        <w:t>环节</w:t>
      </w:r>
      <w:r>
        <w:rPr>
          <w:rFonts w:hint="eastAsia"/>
        </w:rPr>
        <w:t>的算法模块，并给出了软件功能模块组成和整体的算法流程图。</w:t>
      </w:r>
    </w:p>
    <w:p w14:paraId="296CD8DF" w14:textId="77777777" w:rsidR="00AA32E4" w:rsidRDefault="00AA32E4" w:rsidP="001C5752">
      <w:pPr>
        <w:pStyle w:val="1"/>
        <w:spacing w:after="120"/>
      </w:pPr>
      <w:bookmarkStart w:id="412" w:name="_Toc101082665"/>
      <w:r>
        <w:rPr>
          <w:rFonts w:hint="eastAsia"/>
        </w:rPr>
        <w:lastRenderedPageBreak/>
        <w:t>GNSS实时滤波精密轨道确定中的效率优化</w:t>
      </w:r>
      <w:bookmarkEnd w:id="412"/>
    </w:p>
    <w:p w14:paraId="4FC8AD91" w14:textId="0A21C66E" w:rsidR="00AA32E4" w:rsidRDefault="00D31E05" w:rsidP="00AA32E4">
      <w:pPr>
        <w:spacing w:before="60" w:after="60"/>
        <w:ind w:firstLine="480"/>
      </w:pPr>
      <w:r>
        <w:fldChar w:fldCharType="begin"/>
      </w:r>
      <w:r>
        <w:instrText xml:space="preserve"> </w:instrText>
      </w:r>
      <w:r>
        <w:rPr>
          <w:rFonts w:hint="eastAsia"/>
        </w:rPr>
        <w:instrText>MACROBUTTON MTEditEquationSection2</w:instrText>
      </w:r>
      <w:r>
        <w:instrText xml:space="preserve"> </w:instrText>
      </w:r>
      <w:r w:rsidRPr="009077BF">
        <w:rPr>
          <w:rStyle w:val="MTEquationSection"/>
          <w:rFonts w:hint="eastAsia"/>
        </w:rPr>
        <w:instrText>公式章</w:instrText>
      </w:r>
      <w:r w:rsidRPr="009077BF">
        <w:rPr>
          <w:rStyle w:val="MTEquationSection"/>
          <w:rFonts w:hint="eastAsia"/>
        </w:rPr>
        <w:instrText xml:space="preserve"> (</w:instrText>
      </w:r>
      <w:r w:rsidRPr="009077BF">
        <w:rPr>
          <w:rStyle w:val="MTEquationSection"/>
          <w:rFonts w:hint="eastAsia"/>
        </w:rPr>
        <w:instrText>下一章</w:instrText>
      </w:r>
      <w:r w:rsidRPr="009077BF">
        <w:rPr>
          <w:rStyle w:val="MTEquationSection"/>
          <w:rFonts w:hint="eastAsia"/>
        </w:rPr>
        <w:instrText xml:space="preserve">) </w:instrText>
      </w:r>
      <w:r w:rsidRPr="009077BF">
        <w:rPr>
          <w:rStyle w:val="MTEquationSection"/>
          <w:rFonts w:hint="eastAsia"/>
        </w:rPr>
        <w:instrText>节</w:instrText>
      </w:r>
      <w:r w:rsidRPr="009077BF">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A32E4">
        <w:rPr>
          <w:rFonts w:hint="eastAsia"/>
        </w:rPr>
        <w:t>提供</w:t>
      </w:r>
      <w:r w:rsidR="00AA32E4">
        <w:rPr>
          <w:rFonts w:hint="eastAsia"/>
        </w:rPr>
        <w:t>GNSS</w:t>
      </w:r>
      <w:r w:rsidR="00AA32E4">
        <w:rPr>
          <w:rFonts w:hint="eastAsia"/>
        </w:rPr>
        <w:t>实时精密轨道服务的一个重要前提就是需要保证轨道的实时性。</w:t>
      </w:r>
      <w:del w:id="413" w:author="王 庆云" w:date="2022-04-18T00:10:00Z">
        <w:r w:rsidR="00AA32E4" w:rsidDel="00CC16E2">
          <w:rPr>
            <w:rFonts w:hint="eastAsia"/>
          </w:rPr>
          <w:delText>对于</w:delText>
        </w:r>
      </w:del>
      <w:r w:rsidR="00AA32E4">
        <w:rPr>
          <w:rFonts w:hint="eastAsia"/>
        </w:rPr>
        <w:t>精密定轨的事后处理模式</w:t>
      </w:r>
      <w:del w:id="414" w:author="王 庆云" w:date="2022-04-18T00:13:00Z">
        <w:r w:rsidR="00AA32E4" w:rsidDel="00CC16E2">
          <w:rPr>
            <w:rFonts w:hint="eastAsia"/>
          </w:rPr>
          <w:delText>，</w:delText>
        </w:r>
      </w:del>
      <w:r w:rsidR="00AA32E4">
        <w:rPr>
          <w:rFonts w:hint="eastAsia"/>
        </w:rPr>
        <w:t>通常是通过对当前处理弧段的轨道进行预报外推，从而</w:t>
      </w:r>
      <w:ins w:id="415" w:author="王 庆云" w:date="2022-04-18T00:13:00Z">
        <w:r w:rsidR="00CC16E2">
          <w:rPr>
            <w:rFonts w:hint="eastAsia"/>
          </w:rPr>
          <w:t>将</w:t>
        </w:r>
      </w:ins>
      <w:del w:id="416" w:author="王 庆云" w:date="2022-04-18T00:13:00Z">
        <w:r w:rsidR="00AA32E4" w:rsidDel="00CC16E2">
          <w:rPr>
            <w:rFonts w:hint="eastAsia"/>
          </w:rPr>
          <w:delText>使用</w:delText>
        </w:r>
      </w:del>
      <w:r w:rsidR="00AA32E4">
        <w:rPr>
          <w:rFonts w:hint="eastAsia"/>
        </w:rPr>
        <w:t>预报轨道作为实时产品提供给用户使用，因此为了保障实时需求，事后处理模式通常可以灵活地根据轨道处理效率预报特定的时间以提供稳定的实时产品。与此不同，在实时滤波精密轨道确定中，需要对实时数据进行处理解算完成后直接播发实时轨道信息，因此其解算时间在根本上决定了实时产品的播发时延和可用性。</w:t>
      </w:r>
      <w:del w:id="417" w:author="王 庆云" w:date="2022-04-18T00:15:00Z">
        <w:r w:rsidR="00AA32E4" w:rsidDel="00CC16E2">
          <w:rPr>
            <w:rFonts w:hint="eastAsia"/>
          </w:rPr>
          <w:delText>另一方面</w:delText>
        </w:r>
      </w:del>
      <w:ins w:id="418" w:author="王 庆云" w:date="2022-04-18T00:15:00Z">
        <w:r w:rsidR="00CC16E2">
          <w:rPr>
            <w:rFonts w:hint="eastAsia"/>
          </w:rPr>
          <w:t>并且</w:t>
        </w:r>
      </w:ins>
      <w:r w:rsidR="00AA32E4">
        <w:rPr>
          <w:rFonts w:hint="eastAsia"/>
        </w:rPr>
        <w:t>，随着近年来各</w:t>
      </w:r>
      <w:r w:rsidR="00AA32E4">
        <w:rPr>
          <w:rFonts w:hint="eastAsia"/>
        </w:rPr>
        <w:t>GNSS</w:t>
      </w:r>
      <w:r w:rsidR="00AA32E4">
        <w:rPr>
          <w:rFonts w:hint="eastAsia"/>
        </w:rPr>
        <w:t>系统和地面测站的不断建设完善，可用的</w:t>
      </w:r>
      <w:r w:rsidR="00AA32E4">
        <w:rPr>
          <w:rFonts w:hint="eastAsia"/>
        </w:rPr>
        <w:t>GNSS</w:t>
      </w:r>
      <w:r w:rsidR="00AA32E4">
        <w:rPr>
          <w:rFonts w:hint="eastAsia"/>
        </w:rPr>
        <w:t>观测数据也呈现了快速增长的趋势，不断增加了</w:t>
      </w:r>
      <w:r w:rsidR="00AA32E4">
        <w:rPr>
          <w:rFonts w:hint="eastAsia"/>
        </w:rPr>
        <w:t>GNSS</w:t>
      </w:r>
      <w:r w:rsidR="00AA32E4">
        <w:rPr>
          <w:rFonts w:hint="eastAsia"/>
        </w:rPr>
        <w:t>精密定轨处理过程的计算负担。这些因素都表明</w:t>
      </w:r>
      <w:del w:id="419" w:author="王 庆云" w:date="2022-04-18T00:13:00Z">
        <w:r w:rsidR="00AA32E4" w:rsidDel="00CC16E2">
          <w:rPr>
            <w:rFonts w:hint="eastAsia"/>
          </w:rPr>
          <w:delText>着</w:delText>
        </w:r>
      </w:del>
      <w:del w:id="420" w:author="王 庆云" w:date="2022-04-18T00:12:00Z">
        <w:r w:rsidR="00AA32E4" w:rsidDel="00CC16E2">
          <w:rPr>
            <w:rFonts w:hint="eastAsia"/>
          </w:rPr>
          <w:delText>具备</w:delText>
        </w:r>
      </w:del>
      <w:r w:rsidR="00AA32E4">
        <w:rPr>
          <w:rFonts w:hint="eastAsia"/>
        </w:rPr>
        <w:t>实时高效的处理算法是实时滤波轨道提供实时服务的一个关键部分。</w:t>
      </w:r>
    </w:p>
    <w:p w14:paraId="60B7633F" w14:textId="77777777" w:rsidR="00AA32E4" w:rsidRDefault="00AA32E4" w:rsidP="00AA32E4">
      <w:pPr>
        <w:spacing w:before="60" w:after="60"/>
        <w:ind w:firstLine="480"/>
      </w:pPr>
      <w:r>
        <w:rPr>
          <w:rFonts w:hint="eastAsia"/>
        </w:rPr>
        <w:t>因此本章将首先介绍高性能计算中常见的优化方法，并给出基于</w:t>
      </w:r>
      <w:r>
        <w:rPr>
          <w:rFonts w:hint="eastAsia"/>
        </w:rPr>
        <w:t>SRIF</w:t>
      </w:r>
      <w:r>
        <w:rPr>
          <w:rFonts w:hint="eastAsia"/>
        </w:rPr>
        <w:t>的实时滤波轨道处理流程算法的整体优化思路。其次分别</w:t>
      </w:r>
      <w:del w:id="421" w:author="王 庆云" w:date="2022-04-18T00:16:00Z">
        <w:r w:rsidDel="00BA7923">
          <w:rPr>
            <w:rFonts w:hint="eastAsia"/>
          </w:rPr>
          <w:delText>给出</w:delText>
        </w:r>
      </w:del>
      <w:r>
        <w:rPr>
          <w:rFonts w:hint="eastAsia"/>
        </w:rPr>
        <w:t>针对实时滤波定轨处理流程中的观测方程构建、卫星轨道积分、</w:t>
      </w:r>
      <w:r>
        <w:rPr>
          <w:rFonts w:hint="eastAsia"/>
        </w:rPr>
        <w:t>SRIF</w:t>
      </w:r>
      <w:r>
        <w:rPr>
          <w:rFonts w:hint="eastAsia"/>
        </w:rPr>
        <w:t>滤波量测</w:t>
      </w:r>
      <w:r>
        <w:rPr>
          <w:rFonts w:hint="eastAsia"/>
        </w:rPr>
        <w:t>/</w:t>
      </w:r>
      <w:r>
        <w:rPr>
          <w:rFonts w:hint="eastAsia"/>
        </w:rPr>
        <w:t>时间更新给出了具体的优化原理和方法，同时通过实验对比分析了各部分优化算法的有效性。</w:t>
      </w:r>
    </w:p>
    <w:p w14:paraId="76676457" w14:textId="77777777" w:rsidR="00AA32E4" w:rsidRDefault="00AA32E4" w:rsidP="00596A6E">
      <w:pPr>
        <w:pStyle w:val="2"/>
      </w:pPr>
      <w:bookmarkStart w:id="422" w:name="_Toc101082666"/>
      <w:r>
        <w:rPr>
          <w:rFonts w:hint="eastAsia"/>
        </w:rPr>
        <w:t>实时滤波轨道的优化方法</w:t>
      </w:r>
      <w:bookmarkEnd w:id="422"/>
    </w:p>
    <w:p w14:paraId="7781527E" w14:textId="631CD045" w:rsidR="00AA32E4" w:rsidRDefault="00AA32E4" w:rsidP="00AA32E4">
      <w:pPr>
        <w:spacing w:before="60" w:after="60"/>
        <w:ind w:firstLine="480"/>
      </w:pPr>
      <w:r>
        <w:rPr>
          <w:rFonts w:hint="eastAsia"/>
        </w:rPr>
        <w:t>在本文的</w:t>
      </w:r>
      <w:r>
        <w:rPr>
          <w:rFonts w:hint="eastAsia"/>
        </w:rPr>
        <w:t>3</w:t>
      </w:r>
      <w:r>
        <w:t>.5</w:t>
      </w:r>
      <w:r>
        <w:rPr>
          <w:rFonts w:hint="eastAsia"/>
        </w:rPr>
        <w:t>节中已经提到了本文的实时滤波轨道功能模块主要基于</w:t>
      </w:r>
      <w:r>
        <w:rPr>
          <w:rFonts w:hint="eastAsia"/>
        </w:rPr>
        <w:t>GREAT</w:t>
      </w:r>
      <w:r>
        <w:rPr>
          <w:rFonts w:hint="eastAsia"/>
        </w:rPr>
        <w:t>软件平台进行开发</w:t>
      </w:r>
      <w:ins w:id="423" w:author="王 庆云" w:date="2022-04-18T00:16:00Z">
        <w:r w:rsidR="00401D2F">
          <w:rPr>
            <w:rFonts w:hint="eastAsia"/>
          </w:rPr>
          <w:t>，</w:t>
        </w:r>
      </w:ins>
      <w:del w:id="424" w:author="王 庆云" w:date="2022-04-18T00:16:00Z">
        <w:r w:rsidDel="00401D2F">
          <w:rPr>
            <w:rFonts w:hint="eastAsia"/>
          </w:rPr>
          <w:delText>。其</w:delText>
        </w:r>
      </w:del>
      <w:r>
        <w:rPr>
          <w:rFonts w:hint="eastAsia"/>
        </w:rPr>
        <w:t>编写语言为</w:t>
      </w:r>
      <w:r>
        <w:rPr>
          <w:rFonts w:hint="eastAsia"/>
        </w:rPr>
        <w:t>C++</w:t>
      </w:r>
      <w:r>
        <w:rPr>
          <w:rFonts w:hint="eastAsia"/>
        </w:rPr>
        <w:t>，</w:t>
      </w:r>
      <w:del w:id="425" w:author="王 庆云" w:date="2022-04-18T00:16:00Z">
        <w:r w:rsidDel="00401D2F">
          <w:rPr>
            <w:rFonts w:hint="eastAsia"/>
          </w:rPr>
          <w:delText>同时</w:delText>
        </w:r>
      </w:del>
      <w:del w:id="426" w:author="王 庆云" w:date="2022-04-18T00:17:00Z">
        <w:r w:rsidDel="00401D2F">
          <w:rPr>
            <w:rFonts w:hint="eastAsia"/>
          </w:rPr>
          <w:delText>主要</w:delText>
        </w:r>
      </w:del>
      <w:r>
        <w:rPr>
          <w:rFonts w:hint="eastAsia"/>
        </w:rPr>
        <w:t>运行环境</w:t>
      </w:r>
      <w:ins w:id="427" w:author="王 庆云" w:date="2022-04-18T00:17:00Z">
        <w:r w:rsidR="00401D2F">
          <w:rPr>
            <w:rFonts w:hint="eastAsia"/>
          </w:rPr>
          <w:t>支持多种</w:t>
        </w:r>
      </w:ins>
      <w:del w:id="428" w:author="王 庆云" w:date="2022-04-18T00:17:00Z">
        <w:r w:rsidDel="00401D2F">
          <w:rPr>
            <w:rFonts w:hint="eastAsia"/>
          </w:rPr>
          <w:delText>为</w:delText>
        </w:r>
      </w:del>
      <w:r>
        <w:rPr>
          <w:rFonts w:hint="eastAsia"/>
        </w:rPr>
        <w:t>常见的计算服务器。因此对实时滤波轨道程序进行效率优化可以遵循一般的程序优化方法。本小节首先</w:t>
      </w:r>
      <w:ins w:id="429" w:author="王 庆云" w:date="2022-04-18T00:17:00Z">
        <w:r w:rsidR="00401D2F">
          <w:rPr>
            <w:rFonts w:hint="eastAsia"/>
          </w:rPr>
          <w:t>介绍</w:t>
        </w:r>
      </w:ins>
      <w:del w:id="430" w:author="王 庆云" w:date="2022-04-18T00:17:00Z">
        <w:r w:rsidDel="00401D2F">
          <w:rPr>
            <w:rFonts w:hint="eastAsia"/>
          </w:rPr>
          <w:delText>给出</w:delText>
        </w:r>
      </w:del>
      <w:r>
        <w:rPr>
          <w:rFonts w:hint="eastAsia"/>
        </w:rPr>
        <w:t>了程序设计优化的基本原理和常用方法</w:t>
      </w:r>
      <w:ins w:id="431" w:author="王 庆云" w:date="2022-04-18T00:17:00Z">
        <w:r w:rsidR="00401D2F">
          <w:rPr>
            <w:rFonts w:hint="eastAsia"/>
          </w:rPr>
          <w:t>，</w:t>
        </w:r>
      </w:ins>
      <w:del w:id="432" w:author="王 庆云" w:date="2022-04-18T00:17:00Z">
        <w:r w:rsidDel="00401D2F">
          <w:rPr>
            <w:rFonts w:hint="eastAsia"/>
          </w:rPr>
          <w:delText>。</w:delText>
        </w:r>
      </w:del>
      <w:r>
        <w:rPr>
          <w:rFonts w:hint="eastAsia"/>
        </w:rPr>
        <w:t>然后分析了基于</w:t>
      </w:r>
      <w:r>
        <w:rPr>
          <w:rFonts w:hint="eastAsia"/>
        </w:rPr>
        <w:t>SRIF</w:t>
      </w:r>
      <w:r>
        <w:rPr>
          <w:rFonts w:hint="eastAsia"/>
        </w:rPr>
        <w:t>的实时滤波轨道确定的算法流程，</w:t>
      </w:r>
      <w:ins w:id="433" w:author="王 庆云" w:date="2022-04-18T00:18:00Z">
        <w:r w:rsidR="00401D2F">
          <w:rPr>
            <w:rFonts w:hint="eastAsia"/>
          </w:rPr>
          <w:t>进而</w:t>
        </w:r>
      </w:ins>
      <w:r>
        <w:rPr>
          <w:rFonts w:hint="eastAsia"/>
        </w:rPr>
        <w:t>对其中的关键环节给出了相应的优化策略。</w:t>
      </w:r>
    </w:p>
    <w:p w14:paraId="37469366" w14:textId="77777777" w:rsidR="00AA32E4" w:rsidRDefault="00AA32E4" w:rsidP="001C5752">
      <w:pPr>
        <w:pStyle w:val="3"/>
      </w:pPr>
      <w:bookmarkStart w:id="434" w:name="_Toc101082667"/>
      <w:r>
        <w:rPr>
          <w:rFonts w:hint="eastAsia"/>
        </w:rPr>
        <w:t>程序设计优化的一般方法</w:t>
      </w:r>
      <w:bookmarkEnd w:id="434"/>
    </w:p>
    <w:p w14:paraId="299191FD" w14:textId="3A344C4A" w:rsidR="00AA32E4" w:rsidRDefault="00AA32E4" w:rsidP="00AA32E4">
      <w:pPr>
        <w:spacing w:before="60" w:after="60"/>
        <w:ind w:firstLine="480"/>
      </w:pPr>
      <w:r>
        <w:rPr>
          <w:rFonts w:hint="eastAsia"/>
        </w:rPr>
        <w:t>尽管根据摩尔定律（</w:t>
      </w:r>
      <w:r>
        <w:rPr>
          <w:rFonts w:hint="eastAsia"/>
        </w:rPr>
        <w:t>Moore</w:t>
      </w:r>
      <w:r>
        <w:t>’s L</w:t>
      </w:r>
      <w:r>
        <w:rPr>
          <w:rFonts w:hint="eastAsia"/>
        </w:rPr>
        <w:t>aw</w:t>
      </w:r>
      <w:r>
        <w:rPr>
          <w:rFonts w:hint="eastAsia"/>
        </w:rPr>
        <w:t>）处理器芯片的性能将会每隔一段时间就发生翻倍的变化，但仅依仅赖硬件更新对程序效率提升是有限的。</w:t>
      </w:r>
      <w:ins w:id="435" w:author="王 庆云" w:date="2022-04-18T00:18:00Z">
        <w:r w:rsidR="00B45991">
          <w:rPr>
            <w:rFonts w:hint="eastAsia"/>
          </w:rPr>
          <w:t>一方面</w:t>
        </w:r>
      </w:ins>
      <w:ins w:id="436" w:author="王 庆云" w:date="2022-04-18T00:19:00Z">
        <w:r w:rsidR="00B45991">
          <w:rPr>
            <w:rFonts w:hint="eastAsia"/>
          </w:rPr>
          <w:t>，</w:t>
        </w:r>
      </w:ins>
      <w:del w:id="437" w:author="王 庆云" w:date="2022-04-18T00:19:00Z">
        <w:r w:rsidDel="00B45991">
          <w:rPr>
            <w:rFonts w:hint="eastAsia"/>
          </w:rPr>
          <w:delText>尤其是</w:delText>
        </w:r>
      </w:del>
      <w:r>
        <w:rPr>
          <w:rFonts w:hint="eastAsia"/>
        </w:rPr>
        <w:t>频繁更新硬件在人力和物力上通常是难以接受和实现的，同时也无法根本上解决对于类似</w:t>
      </w:r>
      <w:r>
        <w:rPr>
          <w:rFonts w:hint="eastAsia"/>
        </w:rPr>
        <w:t>GNSS</w:t>
      </w:r>
      <w:r>
        <w:rPr>
          <w:rFonts w:hint="eastAsia"/>
        </w:rPr>
        <w:t>观测数据将随时间快速增长的</w:t>
      </w:r>
      <w:ins w:id="438" w:author="王 庆云" w:date="2022-04-18T00:19:00Z">
        <w:r w:rsidR="00B45991">
          <w:rPr>
            <w:rFonts w:hint="eastAsia"/>
          </w:rPr>
          <w:t>问题</w:t>
        </w:r>
      </w:ins>
      <w:del w:id="439" w:author="王 庆云" w:date="2022-04-18T00:19:00Z">
        <w:r w:rsidDel="00B45991">
          <w:rPr>
            <w:rFonts w:hint="eastAsia"/>
          </w:rPr>
          <w:delText>情况</w:delText>
        </w:r>
      </w:del>
      <w:r>
        <w:rPr>
          <w:rFonts w:hint="eastAsia"/>
        </w:rPr>
        <w:t>。另一方面，目前大部分的软件程序本身并没有充分发挥现代处理器硬件的性能，因此从软件层面上对程序设计进行优化以提高处理效率也是目前更为常用的做法。</w:t>
      </w:r>
    </w:p>
    <w:p w14:paraId="509A59E5" w14:textId="77777777" w:rsidR="00AA32E4" w:rsidRDefault="00AA32E4" w:rsidP="00AA32E4">
      <w:pPr>
        <w:spacing w:before="60" w:after="60"/>
        <w:ind w:firstLine="480"/>
      </w:pPr>
      <w:r>
        <w:rPr>
          <w:rFonts w:hint="eastAsia"/>
        </w:rPr>
        <w:t>在对相关处理程序进行优化之前，分析其处理瓶颈是一个重要前提。针对不同类型以及不同运行平台上的程序，目前已有很多的程序性能分析工具（如</w:t>
      </w:r>
      <w:r>
        <w:rPr>
          <w:rFonts w:hint="eastAsia"/>
        </w:rPr>
        <w:t>Java</w:t>
      </w:r>
      <w:r>
        <w:rPr>
          <w:rFonts w:hint="eastAsia"/>
        </w:rPr>
        <w:t>的</w:t>
      </w:r>
      <w:r>
        <w:rPr>
          <w:rFonts w:hint="eastAsia"/>
        </w:rPr>
        <w:t>JVMTI</w:t>
      </w:r>
      <w:r>
        <w:rPr>
          <w:rFonts w:hint="eastAsia"/>
        </w:rPr>
        <w:t>接口，</w:t>
      </w:r>
      <w:r>
        <w:rPr>
          <w:rFonts w:hint="eastAsia"/>
        </w:rPr>
        <w:t>Inte</w:t>
      </w:r>
      <w:r>
        <w:t xml:space="preserve"> </w:t>
      </w:r>
      <w:r>
        <w:rPr>
          <w:rFonts w:hint="eastAsia"/>
        </w:rPr>
        <w:t>Vtune</w:t>
      </w:r>
      <w:r>
        <w:rPr>
          <w:rFonts w:hint="eastAsia"/>
        </w:rPr>
        <w:t>软件，</w:t>
      </w:r>
      <w:r>
        <w:rPr>
          <w:rFonts w:hint="eastAsia"/>
        </w:rPr>
        <w:t>GNU</w:t>
      </w:r>
      <w:r>
        <w:rPr>
          <w:rFonts w:hint="eastAsia"/>
        </w:rPr>
        <w:t>性能分析工具</w:t>
      </w:r>
      <w:r>
        <w:rPr>
          <w:rFonts w:hint="eastAsia"/>
        </w:rPr>
        <w:t>gprof</w:t>
      </w:r>
      <w:r>
        <w:rPr>
          <w:rFonts w:hint="eastAsia"/>
        </w:rPr>
        <w:t>等）。在此基础上，需要找出处理程序中</w:t>
      </w:r>
      <w:r>
        <w:rPr>
          <w:rFonts w:hint="eastAsia"/>
        </w:rPr>
        <w:lastRenderedPageBreak/>
        <w:t>的运行时间的瓶颈部分，进一步选择合适的优化方法，通过不断对比测试确保程序逻辑不变的前提下，分析处理效率的提升效果，从而确定最终的优化方案。</w:t>
      </w:r>
      <w:r w:rsidR="00100E6B">
        <w:fldChar w:fldCharType="begin"/>
      </w:r>
      <w:r w:rsidR="00100E6B">
        <w:instrText xml:space="preserve"> </w:instrText>
      </w:r>
      <w:r w:rsidR="00100E6B">
        <w:rPr>
          <w:rFonts w:hint="eastAsia"/>
        </w:rPr>
        <w:instrText>REF optimind \r \h</w:instrText>
      </w:r>
      <w:r w:rsidR="00100E6B">
        <w:instrText xml:space="preserve"> </w:instrText>
      </w:r>
      <w:r w:rsidR="00100E6B">
        <w:fldChar w:fldCharType="separate"/>
      </w:r>
      <w:r w:rsidR="00897A40">
        <w:rPr>
          <w:rFonts w:hint="eastAsia"/>
        </w:rPr>
        <w:t>图</w:t>
      </w:r>
      <w:r w:rsidR="00897A40">
        <w:rPr>
          <w:rFonts w:hint="eastAsia"/>
        </w:rPr>
        <w:t>4-1</w:t>
      </w:r>
      <w:r w:rsidR="00100E6B">
        <w:fldChar w:fldCharType="end"/>
      </w:r>
      <w:r>
        <w:rPr>
          <w:rFonts w:hint="eastAsia"/>
        </w:rPr>
        <w:t>给出上述的程序设计优化的一般思路。</w:t>
      </w:r>
    </w:p>
    <w:p w14:paraId="4C778EDE" w14:textId="77777777" w:rsidR="00AA32E4" w:rsidRDefault="00AA32E4" w:rsidP="00AA32E4">
      <w:pPr>
        <w:pStyle w:val="aa"/>
        <w:spacing w:before="120" w:after="120"/>
      </w:pPr>
      <w:r>
        <w:rPr>
          <w:noProof/>
        </w:rPr>
        <w:drawing>
          <wp:inline distT="0" distB="0" distL="0" distR="0" wp14:anchorId="36CD2A6C" wp14:editId="77E1435A">
            <wp:extent cx="4244975" cy="3124835"/>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495" cstate="print">
                      <a:extLst>
                        <a:ext uri="{28A0092B-C50C-407E-A947-70E740481C1C}">
                          <a14:useLocalDpi xmlns:a14="http://schemas.microsoft.com/office/drawing/2010/main" val="0"/>
                        </a:ext>
                      </a:extLst>
                    </a:blip>
                    <a:srcRect l="4593" t="10243" r="4575" b="46457"/>
                    <a:stretch>
                      <a:fillRect/>
                    </a:stretch>
                  </pic:blipFill>
                  <pic:spPr>
                    <a:xfrm>
                      <a:off x="0" y="0"/>
                      <a:ext cx="4246790" cy="3126198"/>
                    </a:xfrm>
                    <a:prstGeom prst="rect">
                      <a:avLst/>
                    </a:prstGeom>
                    <a:noFill/>
                    <a:ln>
                      <a:noFill/>
                    </a:ln>
                  </pic:spPr>
                </pic:pic>
              </a:graphicData>
            </a:graphic>
          </wp:inline>
        </w:drawing>
      </w:r>
    </w:p>
    <w:p w14:paraId="21B0AAF9" w14:textId="77777777" w:rsidR="00AA32E4" w:rsidRDefault="00AA32E4" w:rsidP="00AA32E4">
      <w:pPr>
        <w:pStyle w:val="a"/>
        <w:spacing w:before="120" w:after="120"/>
      </w:pPr>
      <w:bookmarkStart w:id="440" w:name="optimind"/>
      <w:bookmarkEnd w:id="440"/>
      <w:r>
        <w:rPr>
          <w:rFonts w:hint="eastAsia"/>
        </w:rPr>
        <w:t>程序优化的一般过程</w:t>
      </w:r>
    </w:p>
    <w:p w14:paraId="119BE182" w14:textId="49008A50" w:rsidR="00AA32E4" w:rsidRDefault="00AA32E4" w:rsidP="00AA32E4">
      <w:pPr>
        <w:spacing w:before="60" w:after="60"/>
        <w:ind w:firstLine="480"/>
      </w:pPr>
      <w:r>
        <w:rPr>
          <w:rFonts w:hint="eastAsia"/>
        </w:rPr>
        <w:t>对于目前常用的软件优化方法，根据其特点，大致可以分为以下四类：首先是从算法设计层面进行改善。这里需要结合</w:t>
      </w:r>
      <w:del w:id="441" w:author="王 庆云" w:date="2022-04-18T00:22:00Z">
        <w:r w:rsidDel="00B14AE4">
          <w:rPr>
            <w:rFonts w:hint="eastAsia"/>
          </w:rPr>
          <w:delText>处理</w:delText>
        </w:r>
      </w:del>
      <w:r>
        <w:rPr>
          <w:rFonts w:hint="eastAsia"/>
        </w:rPr>
        <w:t>程序所</w:t>
      </w:r>
      <w:ins w:id="442" w:author="王 庆云" w:date="2022-04-18T00:22:00Z">
        <w:r w:rsidR="00B14AE4">
          <w:rPr>
            <w:rFonts w:hint="eastAsia"/>
          </w:rPr>
          <w:t>要</w:t>
        </w:r>
      </w:ins>
      <w:r>
        <w:rPr>
          <w:rFonts w:hint="eastAsia"/>
        </w:rPr>
        <w:t>解决的</w:t>
      </w:r>
      <w:ins w:id="443" w:author="王 庆云" w:date="2022-04-18T00:28:00Z">
        <w:r w:rsidR="001E0049">
          <w:rPr>
            <w:rFonts w:hint="eastAsia"/>
          </w:rPr>
          <w:t>具体</w:t>
        </w:r>
      </w:ins>
      <w:r>
        <w:rPr>
          <w:rFonts w:hint="eastAsia"/>
        </w:rPr>
        <w:t>问题，优化处理算法的时间复杂度，从而减少求解问题所需的工作量。一个常见的例子就是选用合理的排序算法，对于大量无序的数据情况下，快速排序（</w:t>
      </w:r>
      <w:r>
        <w:rPr>
          <w:rFonts w:hint="eastAsia"/>
        </w:rPr>
        <w:t>Quick</w:t>
      </w:r>
      <w:r>
        <w:t xml:space="preserve"> </w:t>
      </w:r>
      <w:r>
        <w:rPr>
          <w:rFonts w:hint="eastAsia"/>
        </w:rPr>
        <w:t>Sort</w:t>
      </w:r>
      <w:r>
        <w:rPr>
          <w:rFonts w:hint="eastAsia"/>
        </w:rPr>
        <w:t>）算法通常具有比冒泡排序算法更小的时间复杂度。其次是软件编写中的一些通用的优化技巧。</w:t>
      </w:r>
      <w:r>
        <w:rPr>
          <w:rFonts w:hint="eastAsia"/>
        </w:rPr>
        <w:t>Jon</w:t>
      </w:r>
      <w:r>
        <w:t xml:space="preserve"> </w:t>
      </w:r>
      <w:r>
        <w:rPr>
          <w:rFonts w:hint="eastAsia"/>
        </w:rPr>
        <w:t>Bentley</w:t>
      </w:r>
      <w:r>
        <w:rPr>
          <w:rFonts w:hint="eastAsia"/>
        </w:rPr>
        <w:t>等总结了一系列与程序语言、程序运行平台无关的优化方法被称为</w:t>
      </w:r>
      <w:r>
        <w:rPr>
          <w:rFonts w:hint="eastAsia"/>
        </w:rPr>
        <w:t>Ben</w:t>
      </w:r>
      <w:r>
        <w:t>tly’ Rule</w:t>
      </w:r>
      <w:r>
        <w:rPr>
          <w:rFonts w:hint="eastAsia"/>
        </w:rPr>
        <w:t>s</w:t>
      </w:r>
      <w:r>
        <w:rPr>
          <w:rFonts w:hint="eastAsia"/>
        </w:rPr>
        <w:t>（</w:t>
      </w:r>
      <w:commentRangeStart w:id="444"/>
      <w:r>
        <w:rPr>
          <w:rFonts w:hint="eastAsia"/>
        </w:rPr>
        <w:t>参考书籍，</w:t>
      </w:r>
      <w:r>
        <w:t>Writing Efficient Programs</w:t>
      </w:r>
      <w:commentRangeEnd w:id="444"/>
      <w:r w:rsidR="00B14AE4">
        <w:rPr>
          <w:rStyle w:val="aff"/>
        </w:rPr>
        <w:commentReference w:id="444"/>
      </w:r>
      <w:r>
        <w:rPr>
          <w:rFonts w:hint="eastAsia"/>
        </w:rPr>
        <w:t>）</w:t>
      </w:r>
      <w:ins w:id="445" w:author="王 庆云" w:date="2022-04-18T00:23:00Z">
        <w:r w:rsidR="00B14AE4">
          <w:rPr>
            <w:rFonts w:hint="eastAsia"/>
          </w:rPr>
          <w:t>，得到了广泛应用</w:t>
        </w:r>
      </w:ins>
      <w:del w:id="446" w:author="王 庆云" w:date="2022-04-18T00:23:00Z">
        <w:r w:rsidDel="00B14AE4">
          <w:rPr>
            <w:rFonts w:hint="eastAsia"/>
          </w:rPr>
          <w:delText>，被广泛应用</w:delText>
        </w:r>
      </w:del>
      <w:ins w:id="447" w:author="王 庆云" w:date="2022-04-18T00:24:00Z">
        <w:r w:rsidR="00B14AE4">
          <w:rPr>
            <w:rFonts w:hint="eastAsia"/>
          </w:rPr>
          <w:t>；</w:t>
        </w:r>
      </w:ins>
      <w:del w:id="448" w:author="王 庆云" w:date="2022-04-18T00:24:00Z">
        <w:r w:rsidDel="00B14AE4">
          <w:rPr>
            <w:rFonts w:hint="eastAsia"/>
          </w:rPr>
          <w:delText>。</w:delText>
        </w:r>
      </w:del>
      <w:r>
        <w:rPr>
          <w:rFonts w:hint="eastAsia"/>
        </w:rPr>
        <w:t>随着时间也发展出了</w:t>
      </w:r>
      <w:r>
        <w:rPr>
          <w:rFonts w:hint="eastAsia"/>
        </w:rPr>
        <w:t>New</w:t>
      </w:r>
      <w:r>
        <w:t xml:space="preserve"> </w:t>
      </w:r>
      <w:r>
        <w:rPr>
          <w:rFonts w:hint="eastAsia"/>
        </w:rPr>
        <w:t>Bently</w:t>
      </w:r>
      <w:r>
        <w:t>’ Rules</w:t>
      </w:r>
      <w:r>
        <w:rPr>
          <w:rFonts w:hint="eastAsia"/>
        </w:rPr>
        <w:t>等准则（如</w:t>
      </w:r>
      <w:r>
        <w:fldChar w:fldCharType="begin"/>
      </w:r>
      <w:r>
        <w:instrText xml:space="preserve"> </w:instrText>
      </w:r>
      <w:r>
        <w:rPr>
          <w:rFonts w:hint="eastAsia"/>
        </w:rPr>
        <w:instrText>REF fig_new_bently_rules \h</w:instrText>
      </w:r>
      <w:r>
        <w:instrText xml:space="preserve"> </w:instrText>
      </w:r>
      <w:r>
        <w:fldChar w:fldCharType="end"/>
      </w:r>
      <w:r>
        <w:fldChar w:fldCharType="begin"/>
      </w:r>
      <w:r>
        <w:instrText xml:space="preserve"> REF fig_new_bently_rules \r \h </w:instrText>
      </w:r>
      <w:r>
        <w:fldChar w:fldCharType="separate"/>
      </w:r>
      <w:r w:rsidR="00897A40">
        <w:rPr>
          <w:rFonts w:hint="eastAsia"/>
        </w:rPr>
        <w:t>图</w:t>
      </w:r>
      <w:r w:rsidR="00897A40">
        <w:rPr>
          <w:rFonts w:hint="eastAsia"/>
        </w:rPr>
        <w:t>4-2</w:t>
      </w:r>
      <w:r>
        <w:fldChar w:fldCharType="end"/>
      </w:r>
      <w:r>
        <w:rPr>
          <w:rFonts w:hint="eastAsia"/>
        </w:rPr>
        <w:t>所示）。</w:t>
      </w:r>
    </w:p>
    <w:p w14:paraId="242703E8" w14:textId="77777777" w:rsidR="00AA32E4" w:rsidRDefault="00AA32E4" w:rsidP="00AA32E4">
      <w:pPr>
        <w:pStyle w:val="aa"/>
        <w:spacing w:before="120" w:after="120"/>
      </w:pPr>
      <w:r>
        <w:rPr>
          <w:noProof/>
        </w:rPr>
        <w:lastRenderedPageBreak/>
        <w:drawing>
          <wp:inline distT="0" distB="0" distL="0" distR="0" wp14:anchorId="17E1D6E6" wp14:editId="4DFDEB21">
            <wp:extent cx="4550410" cy="2759075"/>
            <wp:effectExtent l="0" t="0" r="2540" b="317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496"/>
                    <a:stretch>
                      <a:fillRect/>
                    </a:stretch>
                  </pic:blipFill>
                  <pic:spPr>
                    <a:xfrm>
                      <a:off x="0" y="0"/>
                      <a:ext cx="4574818" cy="2773871"/>
                    </a:xfrm>
                    <a:prstGeom prst="rect">
                      <a:avLst/>
                    </a:prstGeom>
                  </pic:spPr>
                </pic:pic>
              </a:graphicData>
            </a:graphic>
          </wp:inline>
        </w:drawing>
      </w:r>
    </w:p>
    <w:p w14:paraId="07CDA04B" w14:textId="77777777" w:rsidR="00AA32E4" w:rsidRDefault="00AA32E4" w:rsidP="00AA32E4">
      <w:pPr>
        <w:pStyle w:val="a"/>
        <w:spacing w:before="120" w:after="120"/>
      </w:pPr>
      <w:bookmarkStart w:id="449" w:name="fig_new_bently_rules"/>
      <w:bookmarkEnd w:id="449"/>
      <w:r>
        <w:rPr>
          <w:rFonts w:hint="eastAsia"/>
        </w:rPr>
        <w:t>MIT</w:t>
      </w:r>
      <w:r>
        <w:t xml:space="preserve"> 6.172</w:t>
      </w:r>
      <w:r>
        <w:rPr>
          <w:rFonts w:hint="eastAsia"/>
        </w:rPr>
        <w:t>上提出的</w:t>
      </w:r>
      <w:r>
        <w:rPr>
          <w:rFonts w:hint="eastAsia"/>
        </w:rPr>
        <w:t>New</w:t>
      </w:r>
      <w:r>
        <w:t xml:space="preserve"> </w:t>
      </w:r>
      <w:r>
        <w:rPr>
          <w:rFonts w:hint="eastAsia"/>
        </w:rPr>
        <w:t>Bently</w:t>
      </w:r>
      <w:r>
        <w:t xml:space="preserve"> </w:t>
      </w:r>
      <w:r>
        <w:rPr>
          <w:rFonts w:hint="eastAsia"/>
        </w:rPr>
        <w:t>Rules</w:t>
      </w:r>
    </w:p>
    <w:p w14:paraId="768B1BE2" w14:textId="4B0672EE" w:rsidR="00AA32E4" w:rsidRDefault="00AA32E4">
      <w:pPr>
        <w:spacing w:before="60" w:after="60"/>
        <w:ind w:firstLineChars="0" w:firstLine="420"/>
        <w:pPrChange w:id="450" w:author="王 庆云" w:date="2022-04-18T00:25:00Z">
          <w:pPr>
            <w:spacing w:before="60" w:after="60"/>
            <w:ind w:firstLineChars="0" w:firstLine="0"/>
          </w:pPr>
        </w:pPrChange>
      </w:pPr>
      <w:r>
        <w:rPr>
          <w:rFonts w:hint="eastAsia"/>
        </w:rPr>
        <w:t>接着是和程序运行的处理器架构相关的优化技术。现代处理器的一大特点即是具有支持直接操作矢量数的硬件结构，即</w:t>
      </w:r>
      <w:r>
        <w:rPr>
          <w:rFonts w:hint="eastAsia"/>
        </w:rPr>
        <w:t>SIMD</w:t>
      </w:r>
      <w:r>
        <w:rPr>
          <w:rFonts w:hint="eastAsia"/>
        </w:rPr>
        <w:t>（</w:t>
      </w:r>
      <w:r>
        <w:rPr>
          <w:rFonts w:hint="eastAsia"/>
        </w:rPr>
        <w:t>Single</w:t>
      </w:r>
      <w:r>
        <w:t xml:space="preserve"> </w:t>
      </w:r>
      <w:r>
        <w:rPr>
          <w:rFonts w:hint="eastAsia"/>
        </w:rPr>
        <w:t>instruction</w:t>
      </w:r>
      <w:r>
        <w:t xml:space="preserve"> </w:t>
      </w:r>
      <w:r>
        <w:rPr>
          <w:rFonts w:hint="eastAsia"/>
        </w:rPr>
        <w:t>stream</w:t>
      </w:r>
      <w:r>
        <w:rPr>
          <w:rFonts w:hint="eastAsia"/>
        </w:rPr>
        <w:t>，</w:t>
      </w:r>
      <w:r>
        <w:rPr>
          <w:rFonts w:hint="eastAsia"/>
        </w:rPr>
        <w:t>multiple</w:t>
      </w:r>
      <w:r>
        <w:t>-</w:t>
      </w:r>
      <w:r>
        <w:rPr>
          <w:rFonts w:hint="eastAsia"/>
        </w:rPr>
        <w:t>data</w:t>
      </w:r>
      <w:r>
        <w:t xml:space="preserve"> </w:t>
      </w:r>
      <w:r>
        <w:rPr>
          <w:rFonts w:hint="eastAsia"/>
        </w:rPr>
        <w:t>stream</w:t>
      </w:r>
      <w:r>
        <w:rPr>
          <w:rFonts w:hint="eastAsia"/>
        </w:rPr>
        <w:t>）技术。其本质上是通过一条</w:t>
      </w:r>
      <w:r>
        <w:rPr>
          <w:rFonts w:hint="eastAsia"/>
        </w:rPr>
        <w:t>CPU</w:t>
      </w:r>
      <w:r>
        <w:rPr>
          <w:rFonts w:hint="eastAsia"/>
        </w:rPr>
        <w:t>指令完成了多个数据的相同操作，从而实现了空间上的并行性。除处理器架构上的发展，目前存储器的实现也通常采用了分级多层次的结构。</w:t>
      </w:r>
      <w:ins w:id="451" w:author="王 庆云" w:date="2022-04-18T00:27:00Z">
        <w:r w:rsidR="001E0049">
          <w:rPr>
            <w:rFonts w:hint="eastAsia"/>
          </w:rPr>
          <w:t>其</w:t>
        </w:r>
      </w:ins>
      <w:del w:id="452" w:author="王 庆云" w:date="2022-04-18T00:27:00Z">
        <w:r w:rsidDel="001E0049">
          <w:rPr>
            <w:rFonts w:hint="eastAsia"/>
          </w:rPr>
          <w:delText>器</w:delText>
        </w:r>
      </w:del>
      <w:r>
        <w:rPr>
          <w:rFonts w:hint="eastAsia"/>
        </w:rPr>
        <w:t>主要思想是通过在高速运行的处理器设备和容量大但处理慢的存储设备中插入一个容量更小处理更快的设备作为数据缓存（如</w:t>
      </w:r>
      <w:r>
        <w:fldChar w:fldCharType="begin"/>
      </w:r>
      <w:r>
        <w:instrText xml:space="preserve"> </w:instrText>
      </w:r>
      <w:r>
        <w:rPr>
          <w:rFonts w:hint="eastAsia"/>
        </w:rPr>
        <w:instrText>REF fig_storage_structure \r \h</w:instrText>
      </w:r>
      <w:r>
        <w:instrText xml:space="preserve"> </w:instrText>
      </w:r>
      <w:r>
        <w:fldChar w:fldCharType="separate"/>
      </w:r>
      <w:r w:rsidR="00897A40">
        <w:rPr>
          <w:rFonts w:hint="eastAsia"/>
        </w:rPr>
        <w:t>图</w:t>
      </w:r>
      <w:r w:rsidR="00897A40">
        <w:rPr>
          <w:rFonts w:hint="eastAsia"/>
        </w:rPr>
        <w:t>4-3</w:t>
      </w:r>
      <w:r>
        <w:fldChar w:fldCharType="end"/>
      </w:r>
      <w:r>
        <w:rPr>
          <w:rFonts w:hint="eastAsia"/>
        </w:rPr>
        <w:t>所示）。因此充分利用该层次结构可以改善程序中数据访问过程的时间和空间上的局部性，从而缩短运行时间。</w:t>
      </w:r>
      <w:del w:id="453" w:author="王 庆云" w:date="2022-04-18T00:28:00Z">
        <w:r w:rsidDel="001E0049">
          <w:rPr>
            <w:rFonts w:hint="eastAsia"/>
          </w:rPr>
          <w:delText>运用前述这两种技术的</w:delText>
        </w:r>
      </w:del>
      <w:r>
        <w:rPr>
          <w:rFonts w:hint="eastAsia"/>
        </w:rPr>
        <w:t>常见例子就是当前不断发展的高性能矩阵库，如</w:t>
      </w:r>
      <w:r>
        <w:rPr>
          <w:rFonts w:hint="eastAsia"/>
        </w:rPr>
        <w:t>Eigen</w:t>
      </w:r>
      <w:r>
        <w:rPr>
          <w:rFonts w:hint="eastAsia"/>
        </w:rPr>
        <w:t>、</w:t>
      </w:r>
      <w:r>
        <w:rPr>
          <w:rFonts w:hint="eastAsia"/>
        </w:rPr>
        <w:t>OpenBlas</w:t>
      </w:r>
      <w:r>
        <w:rPr>
          <w:rFonts w:hint="eastAsia"/>
        </w:rPr>
        <w:t>和</w:t>
      </w:r>
      <w:r>
        <w:rPr>
          <w:rFonts w:hint="eastAsia"/>
        </w:rPr>
        <w:t>Intel</w:t>
      </w:r>
      <w:r>
        <w:t xml:space="preserve"> </w:t>
      </w:r>
      <w:r>
        <w:rPr>
          <w:rFonts w:hint="eastAsia"/>
        </w:rPr>
        <w:t>MKL</w:t>
      </w:r>
      <w:r>
        <w:rPr>
          <w:rFonts w:hint="eastAsia"/>
        </w:rPr>
        <w:t>等。这些矩阵库为用户提供了具有高效运算的矩阵处理接口，在此基础上，将原有处理程序中的数据运算操作替换为相应的矩阵操作，也是一种目前常见的程序设计优化方法</w:t>
      </w:r>
    </w:p>
    <w:p w14:paraId="51B9A79C" w14:textId="33F6AC85" w:rsidR="00AA32E4" w:rsidRDefault="00AA32E4" w:rsidP="00AA32E4">
      <w:pPr>
        <w:spacing w:before="60" w:after="60"/>
        <w:ind w:firstLine="480"/>
      </w:pPr>
      <w:r>
        <w:rPr>
          <w:rFonts w:hint="eastAsia"/>
        </w:rPr>
        <w:t>最后的一类优化方法则是从改善程序并行性</w:t>
      </w:r>
      <w:del w:id="454" w:author="王 庆云" w:date="2022-04-18T00:26:00Z">
        <w:r w:rsidDel="001E0049">
          <w:rPr>
            <w:rFonts w:hint="eastAsia"/>
          </w:rPr>
          <w:delText>上</w:delText>
        </w:r>
      </w:del>
      <w:r>
        <w:rPr>
          <w:rFonts w:hint="eastAsia"/>
        </w:rPr>
        <w:t>出发。这类方法的基本思路均是通过将原有程序处理问题分解为多个可以并行求解的子问题，然后在不同处理单元上实现时间上的并行求解，这类方法往往能大幅度改善程序的运行效率，也是本文所重点采用的优化方法之一。根据应用场景和实现方法的不同，大致主要有以下几类并行优化方式：针对多处理器</w:t>
      </w:r>
      <w:r>
        <w:rPr>
          <w:rFonts w:hint="eastAsia"/>
        </w:rPr>
        <w:t>/</w:t>
      </w:r>
      <w:r>
        <w:rPr>
          <w:rFonts w:hint="eastAsia"/>
        </w:rPr>
        <w:t>集群的并行框架，如</w:t>
      </w:r>
      <w:r>
        <w:rPr>
          <w:rFonts w:hint="eastAsia"/>
        </w:rPr>
        <w:t>OPENMP/</w:t>
      </w:r>
      <w:r>
        <w:t>MP</w:t>
      </w:r>
      <w:r>
        <w:rPr>
          <w:rFonts w:hint="eastAsia"/>
        </w:rPr>
        <w:t>I</w:t>
      </w:r>
      <w:r>
        <w:rPr>
          <w:rFonts w:hint="eastAsia"/>
        </w:rPr>
        <w:t>；针对</w:t>
      </w:r>
      <w:r>
        <w:rPr>
          <w:rFonts w:hint="eastAsia"/>
        </w:rPr>
        <w:t>GPU</w:t>
      </w:r>
      <w:r>
        <w:rPr>
          <w:rFonts w:hint="eastAsia"/>
        </w:rPr>
        <w:t>平台的并行框架</w:t>
      </w:r>
      <w:ins w:id="455" w:author="王 庆云" w:date="2022-04-18T00:26:00Z">
        <w:r w:rsidR="001E0049">
          <w:rPr>
            <w:rFonts w:hint="eastAsia"/>
          </w:rPr>
          <w:t>，</w:t>
        </w:r>
      </w:ins>
      <w:r>
        <w:rPr>
          <w:rFonts w:hint="eastAsia"/>
        </w:rPr>
        <w:t>如</w:t>
      </w:r>
      <w:r>
        <w:rPr>
          <w:rFonts w:hint="eastAsia"/>
        </w:rPr>
        <w:t>C</w:t>
      </w:r>
      <w:r>
        <w:t>UDA</w:t>
      </w:r>
      <w:r>
        <w:rPr>
          <w:rFonts w:hint="eastAsia"/>
        </w:rPr>
        <w:t>、</w:t>
      </w:r>
      <w:r>
        <w:rPr>
          <w:rFonts w:hint="eastAsia"/>
        </w:rPr>
        <w:t>OpenACC</w:t>
      </w:r>
      <w:r>
        <w:rPr>
          <w:rFonts w:hint="eastAsia"/>
        </w:rPr>
        <w:t>等；针对</w:t>
      </w:r>
      <w:r>
        <w:rPr>
          <w:rFonts w:hint="eastAsia"/>
        </w:rPr>
        <w:t>CPU</w:t>
      </w:r>
      <w:r>
        <w:rPr>
          <w:rFonts w:hint="eastAsia"/>
        </w:rPr>
        <w:t>和</w:t>
      </w:r>
      <w:r>
        <w:rPr>
          <w:rFonts w:hint="eastAsia"/>
        </w:rPr>
        <w:t>GPU</w:t>
      </w:r>
      <w:r>
        <w:rPr>
          <w:rFonts w:hint="eastAsia"/>
        </w:rPr>
        <w:t>的异构并行计算框架，如</w:t>
      </w:r>
      <w:r>
        <w:rPr>
          <w:rFonts w:hint="eastAsia"/>
        </w:rPr>
        <w:t>OpenCL</w:t>
      </w:r>
      <w:r>
        <w:rPr>
          <w:rFonts w:hint="eastAsia"/>
        </w:rPr>
        <w:t>；分布式计算框架</w:t>
      </w:r>
      <w:ins w:id="456" w:author="王 庆云" w:date="2022-04-18T00:26:00Z">
        <w:r w:rsidR="001E0049">
          <w:rPr>
            <w:rFonts w:hint="eastAsia"/>
          </w:rPr>
          <w:t>，</w:t>
        </w:r>
      </w:ins>
      <w:r>
        <w:rPr>
          <w:rFonts w:hint="eastAsia"/>
        </w:rPr>
        <w:t>如</w:t>
      </w:r>
      <w:r>
        <w:rPr>
          <w:rFonts w:hint="eastAsia"/>
        </w:rPr>
        <w:t>MapReduce</w:t>
      </w:r>
      <w:r>
        <w:rPr>
          <w:rFonts w:hint="eastAsia"/>
        </w:rPr>
        <w:t>等。</w:t>
      </w:r>
    </w:p>
    <w:p w14:paraId="5A5FE4E9" w14:textId="77777777" w:rsidR="00AA32E4" w:rsidRDefault="00AA32E4" w:rsidP="00AA32E4">
      <w:pPr>
        <w:pStyle w:val="aa"/>
        <w:spacing w:before="120" w:after="120"/>
      </w:pPr>
      <w:r>
        <w:rPr>
          <w:noProof/>
        </w:rPr>
        <w:lastRenderedPageBreak/>
        <w:drawing>
          <wp:inline distT="0" distB="0" distL="0" distR="0" wp14:anchorId="213225F6" wp14:editId="1BE70119">
            <wp:extent cx="2504440" cy="1562735"/>
            <wp:effectExtent l="0" t="0" r="0" b="0"/>
            <wp:docPr id="2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pic:cNvPicPr>
                      <a:picLocks noChangeAspect="1"/>
                    </pic:cNvPicPr>
                  </pic:nvPicPr>
                  <pic:blipFill>
                    <a:blip r:embed="rId497"/>
                    <a:stretch>
                      <a:fillRect/>
                    </a:stretch>
                  </pic:blipFill>
                  <pic:spPr>
                    <a:xfrm>
                      <a:off x="0" y="0"/>
                      <a:ext cx="2504902" cy="1562792"/>
                    </a:xfrm>
                    <a:prstGeom prst="rect">
                      <a:avLst/>
                    </a:prstGeom>
                  </pic:spPr>
                </pic:pic>
              </a:graphicData>
            </a:graphic>
          </wp:inline>
        </w:drawing>
      </w:r>
    </w:p>
    <w:p w14:paraId="2BDDA54C" w14:textId="77777777" w:rsidR="00AA32E4" w:rsidRDefault="00AA32E4" w:rsidP="00AA32E4">
      <w:pPr>
        <w:pStyle w:val="a"/>
        <w:spacing w:before="120" w:after="120"/>
      </w:pPr>
      <w:bookmarkStart w:id="457" w:name="fig_storage_structure"/>
      <w:bookmarkEnd w:id="457"/>
      <w:r>
        <w:rPr>
          <w:rFonts w:hint="eastAsia"/>
        </w:rPr>
        <w:t>现代存储器的层次结构示意图</w:t>
      </w:r>
    </w:p>
    <w:p w14:paraId="711B289A" w14:textId="77777777" w:rsidR="00AA32E4" w:rsidRDefault="00AA32E4" w:rsidP="001C5752">
      <w:pPr>
        <w:pStyle w:val="3"/>
      </w:pPr>
      <w:bookmarkStart w:id="458" w:name="_Toc101082668"/>
      <w:r>
        <w:rPr>
          <w:rFonts w:hint="eastAsia"/>
        </w:rPr>
        <w:t>基于</w:t>
      </w:r>
      <w:r>
        <w:rPr>
          <w:rFonts w:hint="eastAsia"/>
        </w:rPr>
        <w:t>SRIF</w:t>
      </w:r>
      <w:r>
        <w:rPr>
          <w:rFonts w:hint="eastAsia"/>
        </w:rPr>
        <w:t>的实时定轨中的效率优化分析</w:t>
      </w:r>
      <w:bookmarkEnd w:id="458"/>
    </w:p>
    <w:p w14:paraId="39F18D8A" w14:textId="77777777" w:rsidR="00AA32E4" w:rsidRDefault="00AA32E4" w:rsidP="00AA32E4">
      <w:pPr>
        <w:spacing w:before="60" w:after="60"/>
        <w:ind w:firstLine="480"/>
      </w:pPr>
      <w:r>
        <w:rPr>
          <w:rFonts w:hint="eastAsia"/>
        </w:rPr>
        <w:t>根据前述的程序设计优化思路，这里首先对基于</w:t>
      </w:r>
      <w:r>
        <w:rPr>
          <w:rFonts w:hint="eastAsia"/>
        </w:rPr>
        <w:t>SRIF</w:t>
      </w:r>
      <w:r>
        <w:rPr>
          <w:rFonts w:hint="eastAsia"/>
        </w:rPr>
        <w:t>的实时滤波轨道处理算法流程进行了性能分析，统计了各部分的时间耗时占比。具体实验采用了</w:t>
      </w:r>
      <w:r>
        <w:t>105</w:t>
      </w:r>
      <w:r>
        <w:rPr>
          <w:rFonts w:hint="eastAsia"/>
        </w:rPr>
        <w:t>个测站的事后观测数据，并对</w:t>
      </w:r>
      <w:r>
        <w:rPr>
          <w:rFonts w:hint="eastAsia"/>
        </w:rPr>
        <w:t>GPS</w:t>
      </w:r>
      <w:r>
        <w:rPr>
          <w:rFonts w:hint="eastAsia"/>
        </w:rPr>
        <w:t>、</w:t>
      </w:r>
      <w:r w:rsidR="00D20C7E">
        <w:rPr>
          <w:rFonts w:hint="eastAsia"/>
        </w:rPr>
        <w:t>Galileo</w:t>
      </w:r>
      <w:r>
        <w:rPr>
          <w:rFonts w:hint="eastAsia"/>
        </w:rPr>
        <w:t>和</w:t>
      </w:r>
      <w:r>
        <w:rPr>
          <w:rFonts w:hint="eastAsia"/>
        </w:rPr>
        <w:t>BDS</w:t>
      </w:r>
      <w:r>
        <w:rPr>
          <w:rFonts w:hint="eastAsia"/>
        </w:rPr>
        <w:t>进行三系统仿实时滤波轨道解算，对多天的运算结果取历元均值，最后的统计结果如</w:t>
      </w:r>
      <w:r>
        <w:fldChar w:fldCharType="begin"/>
      </w:r>
      <w:r>
        <w:instrText xml:space="preserve"> </w:instrText>
      </w:r>
      <w:r>
        <w:rPr>
          <w:rFonts w:hint="eastAsia"/>
        </w:rPr>
        <w:instrText>REF fig_time_ratio \r \h</w:instrText>
      </w:r>
      <w:r>
        <w:instrText xml:space="preserve"> </w:instrText>
      </w:r>
      <w:r>
        <w:fldChar w:fldCharType="separate"/>
      </w:r>
      <w:r w:rsidR="00897A40">
        <w:rPr>
          <w:rFonts w:hint="eastAsia"/>
        </w:rPr>
        <w:t>图</w:t>
      </w:r>
      <w:r w:rsidR="00897A40">
        <w:rPr>
          <w:rFonts w:hint="eastAsia"/>
        </w:rPr>
        <w:t>4-4</w:t>
      </w:r>
      <w:r>
        <w:fldChar w:fldCharType="end"/>
      </w:r>
      <w:r>
        <w:rPr>
          <w:rFonts w:hint="eastAsia"/>
        </w:rPr>
        <w:t>所示。</w:t>
      </w:r>
    </w:p>
    <w:p w14:paraId="02CFA8B3" w14:textId="77777777" w:rsidR="00AA32E4" w:rsidRDefault="00BC6D88" w:rsidP="00AA32E4">
      <w:pPr>
        <w:pStyle w:val="aa"/>
        <w:spacing w:before="120" w:after="120"/>
      </w:pPr>
      <w:r>
        <w:rPr>
          <w:noProof/>
        </w:rPr>
        <w:drawing>
          <wp:inline distT="0" distB="0" distL="0" distR="0" wp14:anchorId="0821CE70" wp14:editId="13F95490">
            <wp:extent cx="4391025" cy="223393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0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391025" cy="2233930"/>
                    </a:xfrm>
                    <a:prstGeom prst="rect">
                      <a:avLst/>
                    </a:prstGeom>
                    <a:noFill/>
                    <a:ln>
                      <a:noFill/>
                    </a:ln>
                  </pic:spPr>
                </pic:pic>
              </a:graphicData>
            </a:graphic>
          </wp:inline>
        </w:drawing>
      </w:r>
    </w:p>
    <w:p w14:paraId="73878C07" w14:textId="77777777" w:rsidR="00AA32E4" w:rsidRDefault="00AA32E4" w:rsidP="00AA32E4">
      <w:pPr>
        <w:pStyle w:val="a"/>
        <w:spacing w:before="120" w:after="120"/>
      </w:pPr>
      <w:bookmarkStart w:id="459" w:name="fig_time_ratio"/>
      <w:bookmarkEnd w:id="459"/>
      <w:r>
        <w:rPr>
          <w:rFonts w:hint="eastAsia"/>
        </w:rPr>
        <w:t>基于</w:t>
      </w:r>
      <w:r>
        <w:rPr>
          <w:rFonts w:hint="eastAsia"/>
        </w:rPr>
        <w:t>SRIF</w:t>
      </w:r>
      <w:r>
        <w:rPr>
          <w:rFonts w:hint="eastAsia"/>
        </w:rPr>
        <w:t>的实时滤波轨道的处理流程各部分耗时占比统计图</w:t>
      </w:r>
    </w:p>
    <w:p w14:paraId="3213E0CE" w14:textId="6F81355A" w:rsidR="00AA32E4" w:rsidRDefault="00AA32E4" w:rsidP="00AA32E4">
      <w:pPr>
        <w:spacing w:before="60" w:after="60"/>
        <w:ind w:firstLine="480"/>
      </w:pPr>
      <w:r>
        <w:rPr>
          <w:rFonts w:hint="eastAsia"/>
        </w:rPr>
        <w:t>可以看到，其中</w:t>
      </w:r>
      <w:r>
        <w:rPr>
          <w:rFonts w:hint="eastAsia"/>
        </w:rPr>
        <w:t>SRIF</w:t>
      </w:r>
      <w:r>
        <w:rPr>
          <w:rFonts w:hint="eastAsia"/>
        </w:rPr>
        <w:t>的量测更新和时间更新占据了绝大多数计算耗时，主要因为其中包含了较多的矩阵计算，这里可以考虑采用前述的高性能矩阵库的方式对其进行优化。其次分别是卫星轨道积分和观测方程的构建。这两部分的计算耗时是与测站和卫星数量</w:t>
      </w:r>
      <w:ins w:id="460" w:author="王 庆云" w:date="2022-04-18T00:33:00Z">
        <w:r w:rsidR="00B6730D">
          <w:rPr>
            <w:rFonts w:hint="eastAsia"/>
          </w:rPr>
          <w:t>呈</w:t>
        </w:r>
      </w:ins>
      <w:del w:id="461" w:author="王 庆云" w:date="2022-04-18T00:33:00Z">
        <w:r w:rsidDel="00B6730D">
          <w:rPr>
            <w:rFonts w:hint="eastAsia"/>
          </w:rPr>
          <w:delText>具有</w:delText>
        </w:r>
      </w:del>
      <w:r>
        <w:rPr>
          <w:rFonts w:hint="eastAsia"/>
        </w:rPr>
        <w:t>正相关</w:t>
      </w:r>
      <w:del w:id="462" w:author="王 庆云" w:date="2022-04-18T00:34:00Z">
        <w:r w:rsidDel="00B6730D">
          <w:rPr>
            <w:rFonts w:hint="eastAsia"/>
          </w:rPr>
          <w:delText>的</w:delText>
        </w:r>
      </w:del>
      <w:del w:id="463" w:author="王 庆云" w:date="2022-04-18T00:33:00Z">
        <w:r w:rsidDel="00B6730D">
          <w:rPr>
            <w:rFonts w:hint="eastAsia"/>
          </w:rPr>
          <w:delText>关系</w:delText>
        </w:r>
      </w:del>
      <w:r>
        <w:rPr>
          <w:rFonts w:hint="eastAsia"/>
        </w:rPr>
        <w:t>，因此也是需要进行优化</w:t>
      </w:r>
      <w:ins w:id="464" w:author="王 庆云" w:date="2022-04-18T00:34:00Z">
        <w:r w:rsidR="00B6730D">
          <w:rPr>
            <w:rFonts w:hint="eastAsia"/>
          </w:rPr>
          <w:t>的</w:t>
        </w:r>
      </w:ins>
      <w:del w:id="465" w:author="王 庆云" w:date="2022-04-18T00:34:00Z">
        <w:r w:rsidDel="00B6730D">
          <w:rPr>
            <w:rFonts w:hint="eastAsia"/>
          </w:rPr>
          <w:delText>地</w:delText>
        </w:r>
      </w:del>
      <w:r>
        <w:rPr>
          <w:rFonts w:hint="eastAsia"/>
        </w:rPr>
        <w:t>一个关键部分。</w:t>
      </w:r>
      <w:del w:id="466" w:author="王 庆云" w:date="2022-04-18T00:35:00Z">
        <w:r w:rsidDel="00B6730D">
          <w:rPr>
            <w:rFonts w:hint="eastAsia"/>
          </w:rPr>
          <w:delText>特别地，</w:delText>
        </w:r>
      </w:del>
      <w:r>
        <w:rPr>
          <w:rFonts w:hint="eastAsia"/>
        </w:rPr>
        <w:t>考虑到</w:t>
      </w:r>
      <w:ins w:id="467" w:author="王 庆云" w:date="2022-04-18T00:34:00Z">
        <w:r w:rsidR="00B6730D">
          <w:rPr>
            <w:rFonts w:hint="eastAsia"/>
          </w:rPr>
          <w:t>在</w:t>
        </w:r>
      </w:ins>
      <w:del w:id="468" w:author="王 庆云" w:date="2022-04-18T00:34:00Z">
        <w:r w:rsidDel="00B6730D">
          <w:rPr>
            <w:rFonts w:hint="eastAsia"/>
          </w:rPr>
          <w:delText>对于</w:delText>
        </w:r>
      </w:del>
      <w:r>
        <w:rPr>
          <w:rFonts w:hint="eastAsia"/>
        </w:rPr>
        <w:t>卫星轨道积分中，各个卫星的计算过程是相互独立，</w:t>
      </w:r>
      <w:del w:id="469" w:author="王 庆云" w:date="2022-04-18T00:35:00Z">
        <w:r w:rsidDel="00B6730D">
          <w:rPr>
            <w:rFonts w:hint="eastAsia"/>
          </w:rPr>
          <w:delText>对于</w:delText>
        </w:r>
      </w:del>
      <w:r>
        <w:rPr>
          <w:rFonts w:hint="eastAsia"/>
        </w:rPr>
        <w:t>各个测站</w:t>
      </w:r>
      <w:del w:id="470" w:author="王 庆云" w:date="2022-04-18T00:35:00Z">
        <w:r w:rsidDel="00B6730D">
          <w:rPr>
            <w:rFonts w:hint="eastAsia"/>
          </w:rPr>
          <w:delText>的</w:delText>
        </w:r>
      </w:del>
      <w:r>
        <w:rPr>
          <w:rFonts w:hint="eastAsia"/>
        </w:rPr>
        <w:t>观测方程的构建也是具有相互独立的性质，因此这里非常适合采用并行计算的方法对这两部分算法流程进行相应优化。</w:t>
      </w:r>
      <w:r w:rsidR="00BC6D88">
        <w:rPr>
          <w:rFonts w:hint="eastAsia"/>
        </w:rPr>
        <w:t>模糊度固定也占据了一定的时间，但考虑其耗时主要集中</w:t>
      </w:r>
      <w:ins w:id="471" w:author="王 庆云" w:date="2022-04-18T00:36:00Z">
        <w:r w:rsidR="00B6730D">
          <w:rPr>
            <w:rFonts w:hint="eastAsia"/>
          </w:rPr>
          <w:t>在</w:t>
        </w:r>
      </w:ins>
      <w:del w:id="472" w:author="王 庆云" w:date="2022-04-18T00:36:00Z">
        <w:r w:rsidR="00BC6D88" w:rsidDel="00B6730D">
          <w:rPr>
            <w:rFonts w:hint="eastAsia"/>
          </w:rPr>
          <w:delText>的</w:delText>
        </w:r>
      </w:del>
      <w:r w:rsidR="00BC6D88">
        <w:rPr>
          <w:rFonts w:hint="eastAsia"/>
        </w:rPr>
        <w:t>独立基线选取，计算耗时较为固定，且相对整体处理耗时占比较小，因此这里暂时不考虑对其优化。</w:t>
      </w:r>
      <w:del w:id="473" w:author="王 庆云" w:date="2022-04-18T00:36:00Z">
        <w:r w:rsidDel="00B6730D">
          <w:rPr>
            <w:rFonts w:hint="eastAsia"/>
          </w:rPr>
          <w:delText>相关有关</w:delText>
        </w:r>
      </w:del>
      <w:r>
        <w:rPr>
          <w:rFonts w:hint="eastAsia"/>
        </w:rPr>
        <w:t>这些部分的具有优化方法在后续章节会进行详细阐述，</w:t>
      </w:r>
      <w:del w:id="474" w:author="王 庆云" w:date="2022-04-18T00:36:00Z">
        <w:r w:rsidDel="00B6730D">
          <w:rPr>
            <w:rFonts w:hint="eastAsia"/>
          </w:rPr>
          <w:delText>因此</w:delText>
        </w:r>
      </w:del>
      <w:r>
        <w:rPr>
          <w:rFonts w:hint="eastAsia"/>
        </w:rPr>
        <w:t>这里仅做了整体的简要概括。</w:t>
      </w:r>
    </w:p>
    <w:p w14:paraId="3FA41DC5" w14:textId="77777777" w:rsidR="0033739B" w:rsidRDefault="00AA32E4" w:rsidP="00A36627">
      <w:pPr>
        <w:spacing w:before="60" w:after="60"/>
        <w:ind w:firstLine="480"/>
      </w:pPr>
      <w:r>
        <w:rPr>
          <w:rFonts w:hint="eastAsia"/>
        </w:rPr>
        <w:t>综上所述，</w:t>
      </w:r>
      <w:r>
        <w:fldChar w:fldCharType="begin"/>
      </w:r>
      <w:r>
        <w:instrText xml:space="preserve"> </w:instrText>
      </w:r>
      <w:r>
        <w:rPr>
          <w:rFonts w:hint="eastAsia"/>
        </w:rPr>
        <w:instrText>REF fig_total_flowchart_opti \r \h</w:instrText>
      </w:r>
      <w:r>
        <w:instrText xml:space="preserve"> </w:instrText>
      </w:r>
      <w:r>
        <w:fldChar w:fldCharType="separate"/>
      </w:r>
      <w:r w:rsidR="00897A40">
        <w:rPr>
          <w:rFonts w:hint="eastAsia"/>
        </w:rPr>
        <w:t>图</w:t>
      </w:r>
      <w:r w:rsidR="00897A40">
        <w:rPr>
          <w:rFonts w:hint="eastAsia"/>
        </w:rPr>
        <w:t>4-5</w:t>
      </w:r>
      <w:r>
        <w:fldChar w:fldCharType="end"/>
      </w:r>
      <w:r>
        <w:rPr>
          <w:rFonts w:hint="eastAsia"/>
        </w:rPr>
        <w:t>给出了基于</w:t>
      </w:r>
      <w:r>
        <w:rPr>
          <w:rFonts w:hint="eastAsia"/>
        </w:rPr>
        <w:t>SRIF</w:t>
      </w:r>
      <w:r>
        <w:rPr>
          <w:rFonts w:hint="eastAsia"/>
        </w:rPr>
        <w:t>的实时滤波轨道处理中的优化部分（采用红色边框进行标注），</w:t>
      </w:r>
      <w:r>
        <w:fldChar w:fldCharType="begin"/>
      </w:r>
      <w:r>
        <w:instrText xml:space="preserve"> </w:instrText>
      </w:r>
      <w:r>
        <w:rPr>
          <w:rFonts w:hint="eastAsia"/>
        </w:rPr>
        <w:instrText>REF table_strategy_compare \r \h</w:instrText>
      </w:r>
      <w:r>
        <w:instrText xml:space="preserve"> </w:instrText>
      </w:r>
      <w:r>
        <w:fldChar w:fldCharType="separate"/>
      </w:r>
      <w:r w:rsidR="00897A40">
        <w:rPr>
          <w:rFonts w:hint="eastAsia"/>
        </w:rPr>
        <w:t>表</w:t>
      </w:r>
      <w:r w:rsidR="00897A40">
        <w:rPr>
          <w:rFonts w:hint="eastAsia"/>
        </w:rPr>
        <w:t>4-1</w:t>
      </w:r>
      <w:r>
        <w:fldChar w:fldCharType="end"/>
      </w:r>
      <w:r>
        <w:rPr>
          <w:rFonts w:hint="eastAsia"/>
        </w:rPr>
        <w:t>则给出了这些优化部分的前后策略对比</w:t>
      </w:r>
      <w:del w:id="475" w:author="王 庆云" w:date="2022-04-18T00:37:00Z">
        <w:r w:rsidDel="00B6730D">
          <w:rPr>
            <w:rFonts w:hint="eastAsia"/>
          </w:rPr>
          <w:delText>示意图</w:delText>
        </w:r>
      </w:del>
      <w:r>
        <w:rPr>
          <w:rFonts w:hint="eastAsia"/>
        </w:rPr>
        <w:t>。</w:t>
      </w:r>
    </w:p>
    <w:p w14:paraId="1616EDBA" w14:textId="77777777" w:rsidR="00100E6B" w:rsidRDefault="00100E6B" w:rsidP="00AA32E4">
      <w:pPr>
        <w:pStyle w:val="aa"/>
        <w:spacing w:before="120" w:after="120"/>
        <w:rPr>
          <w:noProof/>
        </w:rPr>
      </w:pPr>
    </w:p>
    <w:p w14:paraId="08AAC646" w14:textId="77777777" w:rsidR="00AA32E4" w:rsidRDefault="00100E6B" w:rsidP="00AA32E4">
      <w:pPr>
        <w:pStyle w:val="aa"/>
        <w:spacing w:before="120" w:after="120"/>
      </w:pPr>
      <w:r>
        <w:rPr>
          <w:noProof/>
        </w:rPr>
        <w:drawing>
          <wp:inline distT="0" distB="0" distL="0" distR="0" wp14:anchorId="5F2DE2CA" wp14:editId="7E624E59">
            <wp:extent cx="4648200" cy="40068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38"/>
                    <pic:cNvPicPr>
                      <a:picLocks noChangeAspect="1" noChangeArrowheads="1"/>
                    </pic:cNvPicPr>
                  </pic:nvPicPr>
                  <pic:blipFill rotWithShape="1">
                    <a:blip r:embed="rId499">
                      <a:extLst>
                        <a:ext uri="{28A0092B-C50C-407E-A947-70E740481C1C}">
                          <a14:useLocalDpi xmlns:a14="http://schemas.microsoft.com/office/drawing/2010/main" val="0"/>
                        </a:ext>
                      </a:extLst>
                    </a:blip>
                    <a:srcRect l="1" t="26561" r="678" b="17941"/>
                    <a:stretch/>
                  </pic:blipFill>
                  <pic:spPr bwMode="auto">
                    <a:xfrm>
                      <a:off x="0" y="0"/>
                      <a:ext cx="4648200" cy="4006850"/>
                    </a:xfrm>
                    <a:prstGeom prst="rect">
                      <a:avLst/>
                    </a:prstGeom>
                    <a:noFill/>
                    <a:ln>
                      <a:noFill/>
                    </a:ln>
                    <a:extLst>
                      <a:ext uri="{53640926-AAD7-44D8-BBD7-CCE9431645EC}">
                        <a14:shadowObscured xmlns:a14="http://schemas.microsoft.com/office/drawing/2010/main"/>
                      </a:ext>
                    </a:extLst>
                  </pic:spPr>
                </pic:pic>
              </a:graphicData>
            </a:graphic>
          </wp:inline>
        </w:drawing>
      </w:r>
    </w:p>
    <w:p w14:paraId="1A852CC5" w14:textId="77777777" w:rsidR="00AA32E4" w:rsidRDefault="00AA32E4" w:rsidP="00AA32E4">
      <w:pPr>
        <w:pStyle w:val="a"/>
        <w:spacing w:before="120" w:after="120"/>
      </w:pPr>
      <w:bookmarkStart w:id="476" w:name="fig_total_flowchart_opti"/>
      <w:bookmarkEnd w:id="476"/>
      <w:r>
        <w:rPr>
          <w:rFonts w:hint="eastAsia"/>
        </w:rPr>
        <w:t>基于</w:t>
      </w:r>
      <w:r>
        <w:rPr>
          <w:rFonts w:hint="eastAsia"/>
        </w:rPr>
        <w:t>SRI</w:t>
      </w:r>
      <w:r>
        <w:rPr>
          <w:rFonts w:hint="eastAsia"/>
        </w:rPr>
        <w:t>的实时滤波轨道处理的整体算法流程图（红色框图为主要优化部分）</w:t>
      </w:r>
    </w:p>
    <w:p w14:paraId="02134408" w14:textId="77777777" w:rsidR="00AA32E4" w:rsidRDefault="00AA32E4" w:rsidP="00AA32E4">
      <w:pPr>
        <w:pStyle w:val="a0"/>
        <w:spacing w:before="120" w:after="120"/>
      </w:pPr>
      <w:bookmarkStart w:id="477" w:name="table_strategy_compare"/>
      <w:bookmarkEnd w:id="477"/>
      <w:r>
        <w:rPr>
          <w:rFonts w:hint="eastAsia"/>
        </w:rPr>
        <w:t>实时滤波定轨处理中各部分优化前后策略对比</w:t>
      </w:r>
      <w:del w:id="478" w:author="王 庆云" w:date="2022-04-18T00:37:00Z">
        <w:r w:rsidDel="00B6730D">
          <w:rPr>
            <w:rFonts w:hint="eastAsia"/>
          </w:rPr>
          <w:delText>示意图</w:delText>
        </w:r>
      </w:del>
    </w:p>
    <w:tbl>
      <w:tblPr>
        <w:tblStyle w:val="af"/>
        <w:tblW w:w="0" w:type="auto"/>
        <w:tblLook w:val="04A0" w:firstRow="1" w:lastRow="0" w:firstColumn="1" w:lastColumn="0" w:noHBand="0" w:noVBand="1"/>
      </w:tblPr>
      <w:tblGrid>
        <w:gridCol w:w="2106"/>
        <w:gridCol w:w="2199"/>
        <w:gridCol w:w="2526"/>
      </w:tblGrid>
      <w:tr w:rsidR="00AA32E4" w14:paraId="6C54C3C6" w14:textId="77777777" w:rsidTr="009040C2">
        <w:trPr>
          <w:cnfStyle w:val="100000000000" w:firstRow="1" w:lastRow="0" w:firstColumn="0" w:lastColumn="0" w:oddVBand="0" w:evenVBand="0" w:oddHBand="0" w:evenHBand="0" w:firstRowFirstColumn="0" w:firstRowLastColumn="0" w:lastRowFirstColumn="0" w:lastRowLastColumn="0"/>
        </w:trPr>
        <w:tc>
          <w:tcPr>
            <w:tcW w:w="0" w:type="auto"/>
          </w:tcPr>
          <w:p w14:paraId="38259ECE" w14:textId="77777777" w:rsidR="00AA32E4" w:rsidRDefault="00AA32E4" w:rsidP="00061D0E">
            <w:pPr>
              <w:pStyle w:val="ab"/>
              <w:spacing w:beforeLines="50" w:before="120" w:after="120"/>
            </w:pPr>
            <w:r>
              <w:rPr>
                <w:rFonts w:hint="eastAsia"/>
              </w:rPr>
              <w:t>Item</w:t>
            </w:r>
          </w:p>
        </w:tc>
        <w:tc>
          <w:tcPr>
            <w:tcW w:w="0" w:type="auto"/>
          </w:tcPr>
          <w:p w14:paraId="164A0BA6" w14:textId="77777777" w:rsidR="00AA32E4" w:rsidRDefault="00AA32E4" w:rsidP="00061D0E">
            <w:pPr>
              <w:pStyle w:val="ab"/>
              <w:spacing w:beforeLines="50" w:before="120" w:after="120"/>
            </w:pPr>
            <w:r>
              <w:rPr>
                <w:rFonts w:hint="eastAsia"/>
              </w:rPr>
              <w:t>旧策略</w:t>
            </w:r>
          </w:p>
        </w:tc>
        <w:tc>
          <w:tcPr>
            <w:tcW w:w="0" w:type="auto"/>
          </w:tcPr>
          <w:p w14:paraId="31AD9C5F" w14:textId="77777777" w:rsidR="00AA32E4" w:rsidRDefault="00AA32E4" w:rsidP="00061D0E">
            <w:pPr>
              <w:pStyle w:val="ab"/>
              <w:spacing w:beforeLines="50" w:before="120" w:after="120"/>
            </w:pPr>
            <w:r>
              <w:rPr>
                <w:rFonts w:hint="eastAsia"/>
              </w:rPr>
              <w:t>新策略</w:t>
            </w:r>
          </w:p>
        </w:tc>
      </w:tr>
      <w:tr w:rsidR="00AA32E4" w14:paraId="002F9615" w14:textId="77777777" w:rsidTr="009040C2">
        <w:tc>
          <w:tcPr>
            <w:tcW w:w="0" w:type="auto"/>
          </w:tcPr>
          <w:p w14:paraId="0AE765EA" w14:textId="77777777" w:rsidR="00AA32E4" w:rsidRDefault="00AA32E4" w:rsidP="00061D0E">
            <w:pPr>
              <w:pStyle w:val="ab"/>
              <w:spacing w:beforeLines="50" w:before="120" w:after="120"/>
            </w:pPr>
            <w:r>
              <w:rPr>
                <w:rFonts w:hint="eastAsia"/>
              </w:rPr>
              <w:t>SRIF</w:t>
            </w:r>
            <w:r>
              <w:rPr>
                <w:rFonts w:hint="eastAsia"/>
              </w:rPr>
              <w:t>参数估计模块</w:t>
            </w:r>
          </w:p>
        </w:tc>
        <w:tc>
          <w:tcPr>
            <w:tcW w:w="0" w:type="auto"/>
          </w:tcPr>
          <w:p w14:paraId="6A3D7388" w14:textId="77777777" w:rsidR="00AA32E4" w:rsidRDefault="00AA32E4" w:rsidP="00061D0E">
            <w:pPr>
              <w:pStyle w:val="ab"/>
              <w:spacing w:beforeLines="50" w:before="120" w:after="120"/>
            </w:pPr>
            <w:r>
              <w:rPr>
                <w:rFonts w:hint="eastAsia"/>
              </w:rPr>
              <w:t>基于</w:t>
            </w:r>
            <w:r w:rsidR="00651B9C">
              <w:rPr>
                <w:rFonts w:hint="eastAsia"/>
              </w:rPr>
              <w:t>C</w:t>
            </w:r>
            <w:r w:rsidR="00651B9C">
              <w:t>-Lapack</w:t>
            </w:r>
            <w:r>
              <w:rPr>
                <w:rFonts w:hint="eastAsia"/>
              </w:rPr>
              <w:t>的实现</w:t>
            </w:r>
          </w:p>
        </w:tc>
        <w:tc>
          <w:tcPr>
            <w:tcW w:w="0" w:type="auto"/>
          </w:tcPr>
          <w:p w14:paraId="52862B15" w14:textId="77777777" w:rsidR="00AA32E4" w:rsidRDefault="007D1716" w:rsidP="00061D0E">
            <w:pPr>
              <w:pStyle w:val="ab"/>
              <w:spacing w:beforeLines="50" w:before="120" w:after="120"/>
            </w:pPr>
            <w:r>
              <w:rPr>
                <w:rFonts w:hint="eastAsia"/>
              </w:rPr>
              <w:t>基于</w:t>
            </w:r>
            <w:r>
              <w:rPr>
                <w:rFonts w:hint="eastAsia"/>
              </w:rPr>
              <w:t>Eigen</w:t>
            </w:r>
            <w:r w:rsidR="00AA32E4">
              <w:rPr>
                <w:rFonts w:hint="eastAsia"/>
              </w:rPr>
              <w:t>的实现</w:t>
            </w:r>
          </w:p>
        </w:tc>
      </w:tr>
      <w:tr w:rsidR="00AA32E4" w14:paraId="56C0A482" w14:textId="77777777" w:rsidTr="009040C2">
        <w:tc>
          <w:tcPr>
            <w:tcW w:w="0" w:type="auto"/>
          </w:tcPr>
          <w:p w14:paraId="3C9D41C0" w14:textId="77777777" w:rsidR="00AA32E4" w:rsidRDefault="00AA32E4" w:rsidP="00061D0E">
            <w:pPr>
              <w:pStyle w:val="ab"/>
              <w:spacing w:beforeLines="50" w:before="120" w:after="120"/>
            </w:pPr>
            <w:r>
              <w:rPr>
                <w:rFonts w:hint="eastAsia"/>
              </w:rPr>
              <w:t>观测方程构建</w:t>
            </w:r>
          </w:p>
        </w:tc>
        <w:tc>
          <w:tcPr>
            <w:tcW w:w="0" w:type="auto"/>
          </w:tcPr>
          <w:p w14:paraId="77F03D56" w14:textId="77777777" w:rsidR="00AA32E4" w:rsidRDefault="00AA32E4" w:rsidP="00061D0E">
            <w:pPr>
              <w:pStyle w:val="ab"/>
              <w:spacing w:beforeLines="50" w:before="120" w:after="120"/>
            </w:pPr>
            <w:r>
              <w:rPr>
                <w:rFonts w:hint="eastAsia"/>
              </w:rPr>
              <w:t>串行处理</w:t>
            </w:r>
          </w:p>
        </w:tc>
        <w:tc>
          <w:tcPr>
            <w:tcW w:w="0" w:type="auto"/>
          </w:tcPr>
          <w:p w14:paraId="566E0B9F" w14:textId="77777777" w:rsidR="00AA32E4" w:rsidRDefault="00AA32E4" w:rsidP="00061D0E">
            <w:pPr>
              <w:pStyle w:val="ab"/>
              <w:spacing w:beforeLines="50" w:before="120" w:after="120"/>
            </w:pPr>
            <w:r>
              <w:rPr>
                <w:rFonts w:hint="eastAsia"/>
              </w:rPr>
              <w:t>基于测站间的并行处理</w:t>
            </w:r>
          </w:p>
        </w:tc>
      </w:tr>
      <w:tr w:rsidR="00AA32E4" w14:paraId="7D785292" w14:textId="77777777" w:rsidTr="009040C2">
        <w:tc>
          <w:tcPr>
            <w:tcW w:w="0" w:type="auto"/>
          </w:tcPr>
          <w:p w14:paraId="3773EF96" w14:textId="77777777" w:rsidR="00AA32E4" w:rsidRDefault="00AA32E4" w:rsidP="00061D0E">
            <w:pPr>
              <w:pStyle w:val="ab"/>
              <w:spacing w:beforeLines="50" w:before="120" w:after="120"/>
            </w:pPr>
            <w:r>
              <w:rPr>
                <w:rFonts w:hint="eastAsia"/>
              </w:rPr>
              <w:t>卫星轨道积分</w:t>
            </w:r>
          </w:p>
        </w:tc>
        <w:tc>
          <w:tcPr>
            <w:tcW w:w="0" w:type="auto"/>
          </w:tcPr>
          <w:p w14:paraId="75BB1798" w14:textId="77777777" w:rsidR="00AA32E4" w:rsidRDefault="00AA32E4" w:rsidP="00061D0E">
            <w:pPr>
              <w:pStyle w:val="ab"/>
              <w:spacing w:beforeLines="50" w:before="120" w:after="120"/>
            </w:pPr>
            <w:r>
              <w:rPr>
                <w:rFonts w:hint="eastAsia"/>
              </w:rPr>
              <w:t>串行处理</w:t>
            </w:r>
          </w:p>
        </w:tc>
        <w:tc>
          <w:tcPr>
            <w:tcW w:w="0" w:type="auto"/>
          </w:tcPr>
          <w:p w14:paraId="258514B6" w14:textId="77777777" w:rsidR="00AA32E4" w:rsidRDefault="00AA32E4" w:rsidP="00061D0E">
            <w:pPr>
              <w:pStyle w:val="ab"/>
              <w:spacing w:beforeLines="50" w:before="120" w:after="120"/>
            </w:pPr>
            <w:r>
              <w:rPr>
                <w:rFonts w:hint="eastAsia"/>
              </w:rPr>
              <w:t>基于卫星间的并行处理</w:t>
            </w:r>
          </w:p>
        </w:tc>
      </w:tr>
      <w:tr w:rsidR="00AA32E4" w14:paraId="7EAA68EE" w14:textId="77777777" w:rsidTr="009040C2">
        <w:tc>
          <w:tcPr>
            <w:tcW w:w="0" w:type="auto"/>
            <w:vAlign w:val="center"/>
          </w:tcPr>
          <w:p w14:paraId="0C049DAF" w14:textId="77777777" w:rsidR="00AA32E4" w:rsidRDefault="00AA32E4" w:rsidP="00061D0E">
            <w:pPr>
              <w:pStyle w:val="ab"/>
              <w:spacing w:beforeLines="50" w:before="120" w:after="120"/>
            </w:pPr>
            <w:r>
              <w:rPr>
                <w:rFonts w:hint="eastAsia"/>
              </w:rPr>
              <w:t>实时双差模糊度固定</w:t>
            </w:r>
          </w:p>
        </w:tc>
        <w:tc>
          <w:tcPr>
            <w:tcW w:w="0" w:type="auto"/>
            <w:vAlign w:val="center"/>
          </w:tcPr>
          <w:p w14:paraId="2821F2C1" w14:textId="77777777" w:rsidR="00AA32E4" w:rsidRDefault="00AA32E4" w:rsidP="00061D0E">
            <w:pPr>
              <w:pStyle w:val="ab"/>
              <w:spacing w:beforeLines="50" w:before="120" w:after="120"/>
            </w:pPr>
            <w:r>
              <w:rPr>
                <w:rFonts w:hint="eastAsia"/>
              </w:rPr>
              <w:t>串行处理</w:t>
            </w:r>
          </w:p>
        </w:tc>
        <w:tc>
          <w:tcPr>
            <w:tcW w:w="0" w:type="auto"/>
            <w:vAlign w:val="center"/>
          </w:tcPr>
          <w:p w14:paraId="396AA816" w14:textId="04248D53" w:rsidR="00AA32E4" w:rsidRDefault="00AA32E4" w:rsidP="00061D0E">
            <w:pPr>
              <w:pStyle w:val="ab"/>
              <w:spacing w:beforeLines="50" w:before="120" w:after="120"/>
            </w:pPr>
            <w:r>
              <w:rPr>
                <w:rFonts w:hint="eastAsia"/>
              </w:rPr>
              <w:t>基于基线间的并行处理</w:t>
            </w:r>
            <w:ins w:id="479" w:author="王 庆云" w:date="2022-04-18T00:38:00Z">
              <w:r w:rsidR="00B6730D">
                <w:rPr>
                  <w:rFonts w:hint="eastAsia"/>
                </w:rPr>
                <w:t>；</w:t>
              </w:r>
            </w:ins>
          </w:p>
          <w:p w14:paraId="4BBF22E4" w14:textId="77777777" w:rsidR="00AA32E4" w:rsidRDefault="00AA32E4" w:rsidP="00061D0E">
            <w:pPr>
              <w:pStyle w:val="ab"/>
              <w:spacing w:beforeLines="50" w:before="120" w:after="120"/>
            </w:pPr>
            <w:r>
              <w:rPr>
                <w:rFonts w:hint="eastAsia"/>
              </w:rPr>
              <w:t>独立性检测算法改善</w:t>
            </w:r>
          </w:p>
        </w:tc>
      </w:tr>
    </w:tbl>
    <w:p w14:paraId="6A886613" w14:textId="77777777" w:rsidR="00AA32E4" w:rsidRDefault="00AA32E4" w:rsidP="00AA32E4">
      <w:pPr>
        <w:pStyle w:val="ab"/>
        <w:spacing w:before="120" w:after="120"/>
      </w:pPr>
    </w:p>
    <w:p w14:paraId="0DC0CB3C" w14:textId="77777777" w:rsidR="00AA32E4" w:rsidRDefault="00AA32E4" w:rsidP="00596A6E">
      <w:pPr>
        <w:pStyle w:val="2"/>
      </w:pPr>
      <w:bookmarkStart w:id="480" w:name="_Toc101082669"/>
      <w:r>
        <w:rPr>
          <w:rFonts w:hint="eastAsia"/>
        </w:rPr>
        <w:t>基于</w:t>
      </w:r>
      <w:r>
        <w:rPr>
          <w:rFonts w:hint="eastAsia"/>
        </w:rPr>
        <w:t>OpenMP</w:t>
      </w:r>
      <w:r>
        <w:rPr>
          <w:rFonts w:hint="eastAsia"/>
        </w:rPr>
        <w:t>的多线程并行</w:t>
      </w:r>
      <w:bookmarkEnd w:id="480"/>
    </w:p>
    <w:p w14:paraId="38417897" w14:textId="33022515" w:rsidR="00AA32E4" w:rsidRDefault="00AA32E4" w:rsidP="00AA32E4">
      <w:pPr>
        <w:spacing w:before="60" w:after="60"/>
        <w:ind w:firstLine="480"/>
      </w:pPr>
      <w:r>
        <w:rPr>
          <w:rFonts w:hint="eastAsia"/>
        </w:rPr>
        <w:t>本节首先简要介绍了</w:t>
      </w:r>
      <w:r>
        <w:rPr>
          <w:rFonts w:hint="eastAsia"/>
        </w:rPr>
        <w:t>OpenMP</w:t>
      </w:r>
      <w:r>
        <w:rPr>
          <w:rFonts w:hint="eastAsia"/>
        </w:rPr>
        <w:t>的</w:t>
      </w:r>
      <w:ins w:id="481" w:author="王 庆云" w:date="2022-04-18T00:38:00Z">
        <w:r w:rsidR="00D24CF8">
          <w:rPr>
            <w:rFonts w:hint="eastAsia"/>
          </w:rPr>
          <w:t>概念、</w:t>
        </w:r>
      </w:ins>
      <w:r>
        <w:rPr>
          <w:rFonts w:hint="eastAsia"/>
        </w:rPr>
        <w:t>特点和使用方法。接着基于</w:t>
      </w:r>
      <w:r>
        <w:rPr>
          <w:rFonts w:hint="eastAsia"/>
        </w:rPr>
        <w:t>OpenMP</w:t>
      </w:r>
      <w:del w:id="482" w:author="王 庆云" w:date="2022-04-18T00:40:00Z">
        <w:r w:rsidDel="00D10D05">
          <w:rPr>
            <w:rFonts w:hint="eastAsia"/>
          </w:rPr>
          <w:delText>的</w:delText>
        </w:r>
      </w:del>
      <w:r>
        <w:rPr>
          <w:rFonts w:hint="eastAsia"/>
        </w:rPr>
        <w:t>框架，研究了基于测站间并行的观测方程构建以及基于卫星间并行的轨道积分的处理方法，在</w:t>
      </w:r>
      <w:r>
        <w:rPr>
          <w:rFonts w:hint="eastAsia"/>
        </w:rPr>
        <w:t>GREAT</w:t>
      </w:r>
      <w:r>
        <w:rPr>
          <w:rFonts w:hint="eastAsia"/>
        </w:rPr>
        <w:t>平台上实现了两者的并行解算算法。最后通过与原有的串行算法的对比实验进</w:t>
      </w:r>
      <w:r>
        <w:rPr>
          <w:rFonts w:hint="eastAsia"/>
        </w:rPr>
        <w:lastRenderedPageBreak/>
        <w:t>一步分析了该并行算法对处理效率的提升效果，验证了该算法的有效性。</w:t>
      </w:r>
    </w:p>
    <w:p w14:paraId="42BC10BF" w14:textId="77777777" w:rsidR="00AA32E4" w:rsidRDefault="00AA32E4" w:rsidP="001C5752">
      <w:pPr>
        <w:pStyle w:val="3"/>
      </w:pPr>
      <w:bookmarkStart w:id="483" w:name="_Toc101082670"/>
      <w:r>
        <w:rPr>
          <w:rFonts w:hint="eastAsia"/>
        </w:rPr>
        <w:t>OpenMP</w:t>
      </w:r>
      <w:r>
        <w:rPr>
          <w:rFonts w:hint="eastAsia"/>
        </w:rPr>
        <w:t>简介</w:t>
      </w:r>
      <w:bookmarkEnd w:id="483"/>
    </w:p>
    <w:p w14:paraId="43DB4BB3" w14:textId="4B3D3C23" w:rsidR="00AA32E4" w:rsidRDefault="00D10D05" w:rsidP="00AA32E4">
      <w:pPr>
        <w:spacing w:before="60" w:after="60"/>
        <w:ind w:firstLine="480"/>
      </w:pPr>
      <w:ins w:id="484" w:author="王 庆云" w:date="2022-04-18T00:40:00Z">
        <w:r>
          <w:rPr>
            <w:rFonts w:hint="eastAsia"/>
          </w:rPr>
          <w:t>在</w:t>
        </w:r>
      </w:ins>
      <w:r w:rsidR="00AA32E4">
        <w:rPr>
          <w:rFonts w:hint="eastAsia"/>
        </w:rPr>
        <w:t>前述的多种并行计算方法中，</w:t>
      </w:r>
      <w:r w:rsidR="00AA32E4">
        <w:rPr>
          <w:rFonts w:hint="eastAsia"/>
        </w:rPr>
        <w:t>OpenMP</w:t>
      </w:r>
      <w:r w:rsidR="00AA32E4">
        <w:rPr>
          <w:rFonts w:hint="eastAsia"/>
        </w:rPr>
        <w:t>框架提供了一套跨平台的，支持</w:t>
      </w:r>
      <w:r w:rsidR="00AA32E4">
        <w:rPr>
          <w:rFonts w:hint="eastAsia"/>
        </w:rPr>
        <w:t>Fortran</w:t>
      </w:r>
      <w:r w:rsidR="00AA32E4">
        <w:rPr>
          <w:rFonts w:hint="eastAsia"/>
        </w:rPr>
        <w:t>、</w:t>
      </w:r>
      <w:r w:rsidR="00AA32E4">
        <w:rPr>
          <w:rFonts w:hint="eastAsia"/>
        </w:rPr>
        <w:t>C/</w:t>
      </w:r>
      <w:r w:rsidR="00AA32E4">
        <w:t>C++</w:t>
      </w:r>
      <w:r w:rsidR="00AA32E4">
        <w:rPr>
          <w:rFonts w:hint="eastAsia"/>
        </w:rPr>
        <w:t>语言的多线程并行接口。</w:t>
      </w:r>
      <w:r w:rsidR="00AA32E4">
        <w:rPr>
          <w:rFonts w:hint="eastAsia"/>
        </w:rPr>
        <w:t>OpenMP</w:t>
      </w:r>
      <w:r w:rsidR="00AA32E4">
        <w:rPr>
          <w:rFonts w:hint="eastAsia"/>
        </w:rPr>
        <w:t>主要针对的运行平台是</w:t>
      </w:r>
      <w:del w:id="485" w:author="王 庆云" w:date="2022-04-18T00:41:00Z">
        <w:r w:rsidR="00AA32E4" w:rsidDel="00D10D05">
          <w:rPr>
            <w:rFonts w:hint="eastAsia"/>
          </w:rPr>
          <w:delText>基于</w:delText>
        </w:r>
      </w:del>
      <w:r w:rsidR="00AA32E4">
        <w:rPr>
          <w:rFonts w:hint="eastAsia"/>
        </w:rPr>
        <w:t>共享内存式的多处理器计算平台，其本质上是基于不同系统平台上底层的系统线程库，通过开辟多个新的线程，将原有的串行循环的程序代码分解到不同的线程中进行执行（如</w:t>
      </w:r>
      <w:r w:rsidR="00AA32E4">
        <w:fldChar w:fldCharType="begin"/>
      </w:r>
      <w:r w:rsidR="00AA32E4">
        <w:instrText xml:space="preserve"> </w:instrText>
      </w:r>
      <w:r w:rsidR="00AA32E4">
        <w:rPr>
          <w:rFonts w:hint="eastAsia"/>
        </w:rPr>
        <w:instrText>REF fig_openmp_method \r \h</w:instrText>
      </w:r>
      <w:r w:rsidR="00AA32E4">
        <w:instrText xml:space="preserve"> </w:instrText>
      </w:r>
      <w:r w:rsidR="00AA32E4">
        <w:fldChar w:fldCharType="separate"/>
      </w:r>
      <w:r w:rsidR="00897A40">
        <w:rPr>
          <w:rFonts w:hint="eastAsia"/>
        </w:rPr>
        <w:t>图</w:t>
      </w:r>
      <w:r w:rsidR="00897A40">
        <w:rPr>
          <w:rFonts w:hint="eastAsia"/>
        </w:rPr>
        <w:t>4-6</w:t>
      </w:r>
      <w:r w:rsidR="00AA32E4">
        <w:fldChar w:fldCharType="end"/>
      </w:r>
      <w:r w:rsidR="00AA32E4">
        <w:rPr>
          <w:rFonts w:hint="eastAsia"/>
        </w:rPr>
        <w:t>所示），最后统一等待所有线程处理完成。但与一般系统线程库不同，</w:t>
      </w:r>
      <w:r w:rsidR="00AA32E4">
        <w:rPr>
          <w:rFonts w:hint="eastAsia"/>
        </w:rPr>
        <w:t>OpenMP</w:t>
      </w:r>
      <w:r w:rsidR="00AA32E4">
        <w:rPr>
          <w:rFonts w:hint="eastAsia"/>
        </w:rPr>
        <w:t>提供的接口实际为程序编译的指导性注释（</w:t>
      </w:r>
      <w:r w:rsidR="00AA32E4">
        <w:rPr>
          <w:rFonts w:hint="eastAsia"/>
        </w:rPr>
        <w:t>Compiler Directive</w:t>
      </w:r>
      <w:r w:rsidR="00AA32E4">
        <w:rPr>
          <w:rFonts w:hint="eastAsia"/>
        </w:rPr>
        <w:t>），而非直接提供编程语言上的接口，由此通过编译器自动将对应的程序片段并行化。</w:t>
      </w:r>
      <w:r w:rsidR="00AA32E4">
        <w:rPr>
          <w:rFonts w:hint="eastAsia"/>
        </w:rPr>
        <w:t>OpenMP</w:t>
      </w:r>
      <w:r w:rsidR="00AA32E4">
        <w:rPr>
          <w:rFonts w:hint="eastAsia"/>
        </w:rPr>
        <w:t>提供的高层抽象接口避免了程序编写者直接与底层的系统线程库直接交互，规避了许多繁琐的细节，尤其对于并行代码实现中常见的难题如线程粒度划分以及线程间负载均衡的问题，</w:t>
      </w:r>
      <w:r w:rsidR="00AA32E4">
        <w:rPr>
          <w:rFonts w:hint="eastAsia"/>
        </w:rPr>
        <w:t>OpenMP</w:t>
      </w:r>
      <w:r w:rsidR="00AA32E4">
        <w:rPr>
          <w:rFonts w:hint="eastAsia"/>
        </w:rPr>
        <w:t>则是在框架层面上就已经负责实现。从而基于</w:t>
      </w:r>
      <w:r w:rsidR="00AA32E4">
        <w:rPr>
          <w:rFonts w:hint="eastAsia"/>
        </w:rPr>
        <w:t>OpenMP</w:t>
      </w:r>
      <w:r w:rsidR="00AA32E4">
        <w:rPr>
          <w:rFonts w:hint="eastAsia"/>
        </w:rPr>
        <w:t>框架可以帮助程序编写者更注重于并行算法上的设计，而非具体的实现细节，降低了并行算法实现的难度与复杂度，提高了开发效率。另一方面，基于</w:t>
      </w:r>
      <w:r w:rsidR="00AA32E4">
        <w:rPr>
          <w:rFonts w:hint="eastAsia"/>
        </w:rPr>
        <w:t>OpenMP</w:t>
      </w:r>
      <w:r w:rsidR="00AA32E4">
        <w:rPr>
          <w:rFonts w:hint="eastAsia"/>
        </w:rPr>
        <w:t>编写的程序具有高移植性，在不支持</w:t>
      </w:r>
      <w:r w:rsidR="00AA32E4">
        <w:rPr>
          <w:rFonts w:hint="eastAsia"/>
        </w:rPr>
        <w:t>OpenMP</w:t>
      </w:r>
      <w:r w:rsidR="00AA32E4">
        <w:rPr>
          <w:rFonts w:hint="eastAsia"/>
        </w:rPr>
        <w:t>的运行环境内也能让程序以原有的串行模型运行。因此</w:t>
      </w:r>
      <w:r w:rsidR="00AA32E4">
        <w:rPr>
          <w:rFonts w:hint="eastAsia"/>
        </w:rPr>
        <w:t>OpenMP</w:t>
      </w:r>
      <w:r w:rsidR="00AA32E4">
        <w:rPr>
          <w:rFonts w:hint="eastAsia"/>
        </w:rPr>
        <w:t>框架被广泛应用在了针对多处理器的单机并行算法实现中。</w:t>
      </w:r>
    </w:p>
    <w:p w14:paraId="4EF3E379" w14:textId="77777777" w:rsidR="00AA32E4" w:rsidRDefault="00AA32E4" w:rsidP="00AA32E4">
      <w:pPr>
        <w:pStyle w:val="aa"/>
        <w:spacing w:before="120" w:after="120"/>
      </w:pPr>
      <w:r>
        <w:rPr>
          <w:noProof/>
        </w:rPr>
        <w:drawing>
          <wp:inline distT="0" distB="0" distL="0" distR="0" wp14:anchorId="1C64ACE9" wp14:editId="5D4A34CB">
            <wp:extent cx="5759450" cy="2395855"/>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500" cstate="print">
                      <a:extLst>
                        <a:ext uri="{28A0092B-C50C-407E-A947-70E740481C1C}">
                          <a14:useLocalDpi xmlns:a14="http://schemas.microsoft.com/office/drawing/2010/main" val="0"/>
                        </a:ext>
                      </a:extLst>
                    </a:blip>
                    <a:srcRect/>
                    <a:stretch>
                      <a:fillRect/>
                    </a:stretch>
                  </pic:blipFill>
                  <pic:spPr>
                    <a:xfrm>
                      <a:off x="0" y="0"/>
                      <a:ext cx="5759450" cy="2395971"/>
                    </a:xfrm>
                    <a:prstGeom prst="rect">
                      <a:avLst/>
                    </a:prstGeom>
                    <a:noFill/>
                    <a:ln>
                      <a:noFill/>
                    </a:ln>
                  </pic:spPr>
                </pic:pic>
              </a:graphicData>
            </a:graphic>
          </wp:inline>
        </w:drawing>
      </w:r>
    </w:p>
    <w:p w14:paraId="7D6A83CD" w14:textId="77777777" w:rsidR="00AA32E4" w:rsidRDefault="00AA32E4" w:rsidP="00AA32E4">
      <w:pPr>
        <w:pStyle w:val="a"/>
        <w:spacing w:before="120" w:after="120"/>
      </w:pPr>
      <w:bookmarkStart w:id="486" w:name="fig_openmp_method"/>
      <w:bookmarkEnd w:id="486"/>
      <w:r>
        <w:rPr>
          <w:rFonts w:hint="eastAsia"/>
        </w:rPr>
        <w:t>OpenMP</w:t>
      </w:r>
      <w:r>
        <w:rPr>
          <w:rFonts w:hint="eastAsia"/>
        </w:rPr>
        <w:t>并行原理示意图</w:t>
      </w:r>
    </w:p>
    <w:p w14:paraId="7A4F506C" w14:textId="16C358E3" w:rsidR="00AA32E4" w:rsidRDefault="00AA32E4" w:rsidP="00AA32E4">
      <w:pPr>
        <w:spacing w:before="60" w:after="60"/>
        <w:ind w:firstLine="480"/>
      </w:pPr>
      <w:r>
        <w:rPr>
          <w:rFonts w:hint="eastAsia"/>
        </w:rPr>
        <w:t>使用</w:t>
      </w:r>
      <w:r>
        <w:rPr>
          <w:rFonts w:hint="eastAsia"/>
        </w:rPr>
        <w:t>OpenMP</w:t>
      </w:r>
      <w:r>
        <w:rPr>
          <w:rFonts w:hint="eastAsia"/>
        </w:rPr>
        <w:t>框架实现并行算法的整体流程的基本思路如下所示：首先需要分析原有的串行程序，确定或者构造一个可以进行并行的代码区域（通常为一个循环），在代码区域前加入如下</w:t>
      </w:r>
      <w:r>
        <w:fldChar w:fldCharType="begin"/>
      </w:r>
      <w:r>
        <w:instrText xml:space="preserve"> </w:instrText>
      </w:r>
      <w:r>
        <w:rPr>
          <w:rFonts w:hint="eastAsia"/>
        </w:rPr>
        <w:instrText>REF table_openmp_progrma \r \h</w:instrText>
      </w:r>
      <w:r>
        <w:instrText xml:space="preserve"> </w:instrText>
      </w:r>
      <w:r>
        <w:fldChar w:fldCharType="separate"/>
      </w:r>
      <w:r w:rsidR="00897A40">
        <w:rPr>
          <w:rFonts w:hint="eastAsia"/>
        </w:rPr>
        <w:t>表</w:t>
      </w:r>
      <w:r w:rsidR="00897A40">
        <w:rPr>
          <w:rFonts w:hint="eastAsia"/>
        </w:rPr>
        <w:t>4-2</w:t>
      </w:r>
      <w:r>
        <w:fldChar w:fldCharType="end"/>
      </w:r>
      <w:r>
        <w:rPr>
          <w:rFonts w:hint="eastAsia"/>
        </w:rPr>
        <w:t>所示的预编译指令（</w:t>
      </w:r>
      <w:del w:id="487" w:author="王 庆云" w:date="2022-04-18T09:07:00Z">
        <w:r w:rsidDel="0022104E">
          <w:rPr>
            <w:rFonts w:hint="eastAsia"/>
          </w:rPr>
          <w:delText>这里特别针对</w:delText>
        </w:r>
      </w:del>
      <w:ins w:id="488" w:author="王 庆云" w:date="2022-04-18T09:07:00Z">
        <w:r w:rsidR="0022104E">
          <w:rPr>
            <w:rFonts w:hint="eastAsia"/>
          </w:rPr>
          <w:t>以</w:t>
        </w:r>
      </w:ins>
      <w:r>
        <w:rPr>
          <w:rFonts w:hint="eastAsia"/>
        </w:rPr>
        <w:t>C++</w:t>
      </w:r>
      <w:r>
        <w:rPr>
          <w:rFonts w:hint="eastAsia"/>
        </w:rPr>
        <w:t>语言</w:t>
      </w:r>
      <w:ins w:id="489" w:author="王 庆云" w:date="2022-04-18T09:07:00Z">
        <w:r w:rsidR="0022104E">
          <w:rPr>
            <w:rFonts w:hint="eastAsia"/>
          </w:rPr>
          <w:t>为例</w:t>
        </w:r>
      </w:ins>
      <w:del w:id="490" w:author="王 庆云" w:date="2022-04-18T09:07:00Z">
        <w:r w:rsidDel="00F8473E">
          <w:rPr>
            <w:rFonts w:hint="eastAsia"/>
          </w:rPr>
          <w:delText>）。</w:delText>
        </w:r>
      </w:del>
      <w:ins w:id="491" w:author="王 庆云" w:date="2022-04-18T09:07:00Z">
        <w:r w:rsidR="00F8473E">
          <w:rPr>
            <w:rFonts w:hint="eastAsia"/>
          </w:rPr>
          <w:t>），</w:t>
        </w:r>
      </w:ins>
      <w:r>
        <w:rPr>
          <w:rFonts w:hint="eastAsia"/>
        </w:rPr>
        <w:t>其中</w:t>
      </w:r>
      <w:r>
        <w:rPr>
          <w:rFonts w:hint="eastAsia"/>
        </w:rPr>
        <w:t>d</w:t>
      </w:r>
      <w:r>
        <w:t>irective</w:t>
      </w:r>
      <w:r>
        <w:rPr>
          <w:rFonts w:hint="eastAsia"/>
        </w:rPr>
        <w:t>和</w:t>
      </w:r>
      <w:r>
        <w:rPr>
          <w:rFonts w:hint="eastAsia"/>
        </w:rPr>
        <w:t>clause</w:t>
      </w:r>
      <w:r>
        <w:rPr>
          <w:rFonts w:hint="eastAsia"/>
        </w:rPr>
        <w:t>都是与具体的并行策略相关的设置。具体地，</w:t>
      </w:r>
      <w:r>
        <w:rPr>
          <w:rFonts w:hint="eastAsia"/>
        </w:rPr>
        <w:t>OpenMP</w:t>
      </w:r>
      <w:r>
        <w:rPr>
          <w:rFonts w:hint="eastAsia"/>
        </w:rPr>
        <w:t>框架将在该代码区域执行前生成一系列子线程，对于代码区域中任务划分及线程分配的问题，则共同取决于前述的并行设置，运行平台等因素。除此之外，由于</w:t>
      </w:r>
      <w:r>
        <w:rPr>
          <w:rFonts w:hint="eastAsia"/>
        </w:rPr>
        <w:t>OpenMP</w:t>
      </w:r>
      <w:r>
        <w:rPr>
          <w:rFonts w:hint="eastAsia"/>
        </w:rPr>
        <w:t>的并行过程涉及共享内存（如全局变量）</w:t>
      </w:r>
      <w:r>
        <w:rPr>
          <w:rFonts w:hint="eastAsia"/>
        </w:rPr>
        <w:lastRenderedPageBreak/>
        <w:t>并发读写问题，因此需要谨慎考虑并行区域中共享数据的读写冲突，在必要的地方添加</w:t>
      </w:r>
      <w:r>
        <w:rPr>
          <w:rFonts w:hint="eastAsia"/>
        </w:rPr>
        <w:t>OpenMP</w:t>
      </w:r>
      <w:r>
        <w:rPr>
          <w:rFonts w:hint="eastAsia"/>
        </w:rPr>
        <w:t>提供的同步互斥或通信的接口，以确保不会更改算法的原有逻辑。最后，需要采用支持</w:t>
      </w:r>
      <w:r>
        <w:rPr>
          <w:rFonts w:hint="eastAsia"/>
        </w:rPr>
        <w:t>OpenMP</w:t>
      </w:r>
      <w:r>
        <w:rPr>
          <w:rFonts w:hint="eastAsia"/>
        </w:rPr>
        <w:t>指令的编译器将对应程序编译为可执行程序，以测试并行算法的提升效果。</w:t>
      </w:r>
    </w:p>
    <w:p w14:paraId="4FCD304D" w14:textId="77777777" w:rsidR="00AA32E4" w:rsidRDefault="00AA32E4" w:rsidP="00AA32E4">
      <w:pPr>
        <w:pStyle w:val="a0"/>
        <w:spacing w:before="120" w:after="120"/>
      </w:pPr>
      <w:bookmarkStart w:id="492" w:name="table_openmp_progrma"/>
      <w:bookmarkEnd w:id="492"/>
      <w:r>
        <w:rPr>
          <w:rFonts w:hint="eastAsia"/>
        </w:rPr>
        <w:t>OpenMP</w:t>
      </w:r>
      <w:r>
        <w:rPr>
          <w:rFonts w:hint="eastAsia"/>
        </w:rPr>
        <w:t>中的预编译指令</w:t>
      </w:r>
    </w:p>
    <w:tbl>
      <w:tblPr>
        <w:tblStyle w:val="af"/>
        <w:tblW w:w="0" w:type="auto"/>
        <w:tblLook w:val="04A0" w:firstRow="1" w:lastRow="0" w:firstColumn="1" w:lastColumn="0" w:noHBand="0" w:noVBand="1"/>
      </w:tblPr>
      <w:tblGrid>
        <w:gridCol w:w="4500"/>
      </w:tblGrid>
      <w:tr w:rsidR="00AA32E4" w14:paraId="06D45DC6" w14:textId="77777777" w:rsidTr="009040C2">
        <w:trPr>
          <w:cnfStyle w:val="100000000000" w:firstRow="1" w:lastRow="0" w:firstColumn="0" w:lastColumn="0" w:oddVBand="0" w:evenVBand="0" w:oddHBand="0" w:evenHBand="0" w:firstRowFirstColumn="0" w:firstRowLastColumn="0" w:lastRowFirstColumn="0" w:lastRowLastColumn="0"/>
        </w:trPr>
        <w:tc>
          <w:tcPr>
            <w:tcW w:w="0" w:type="auto"/>
          </w:tcPr>
          <w:p w14:paraId="0DC2D790" w14:textId="77777777" w:rsidR="00AA32E4" w:rsidRDefault="00AA32E4" w:rsidP="00061D0E">
            <w:pPr>
              <w:pStyle w:val="ab"/>
              <w:spacing w:beforeLines="50" w:before="120" w:after="120"/>
              <w:jc w:val="left"/>
            </w:pPr>
            <w:r>
              <w:t xml:space="preserve">Algorithm. </w:t>
            </w:r>
            <w:r>
              <w:rPr>
                <w:rFonts w:hint="eastAsia"/>
              </w:rPr>
              <w:t>基于</w:t>
            </w:r>
            <w:r>
              <w:rPr>
                <w:rFonts w:hint="eastAsia"/>
              </w:rPr>
              <w:t>O</w:t>
            </w:r>
            <w:r>
              <w:t>p</w:t>
            </w:r>
            <w:r>
              <w:rPr>
                <w:rFonts w:hint="eastAsia"/>
              </w:rPr>
              <w:t>enMP</w:t>
            </w:r>
            <w:r>
              <w:rPr>
                <w:rFonts w:hint="eastAsia"/>
              </w:rPr>
              <w:t>的并行算法</w:t>
            </w:r>
          </w:p>
        </w:tc>
      </w:tr>
      <w:tr w:rsidR="00AA32E4" w14:paraId="49CD88CD" w14:textId="77777777" w:rsidTr="009040C2">
        <w:tc>
          <w:tcPr>
            <w:tcW w:w="0" w:type="auto"/>
          </w:tcPr>
          <w:p w14:paraId="1C1E19B9" w14:textId="77777777" w:rsidR="00AA32E4" w:rsidRDefault="00AA32E4" w:rsidP="00061D0E">
            <w:pPr>
              <w:pStyle w:val="ab"/>
              <w:spacing w:beforeLines="50" w:before="120" w:after="120"/>
              <w:jc w:val="left"/>
            </w:pPr>
            <w:r>
              <w:t>#pragma omp &lt;directive&gt; [clause[[,] clause] ...]</w:t>
            </w:r>
          </w:p>
        </w:tc>
      </w:tr>
    </w:tbl>
    <w:p w14:paraId="6D05FBF5" w14:textId="77777777" w:rsidR="00AA32E4" w:rsidRDefault="00AA32E4" w:rsidP="00AA32E4">
      <w:pPr>
        <w:pStyle w:val="ab"/>
        <w:spacing w:before="120" w:after="120"/>
      </w:pPr>
    </w:p>
    <w:p w14:paraId="199FDDE4" w14:textId="486D739A" w:rsidR="00AA32E4" w:rsidRDefault="00AA32E4" w:rsidP="00AA32E4">
      <w:pPr>
        <w:spacing w:before="60" w:after="60"/>
        <w:ind w:firstLine="480"/>
      </w:pPr>
      <w:r>
        <w:rPr>
          <w:rFonts w:hint="eastAsia"/>
        </w:rPr>
        <w:t>尽管基于</w:t>
      </w:r>
      <w:r>
        <w:rPr>
          <w:rFonts w:hint="eastAsia"/>
        </w:rPr>
        <w:t>OpenMP</w:t>
      </w:r>
      <w:r>
        <w:rPr>
          <w:rFonts w:hint="eastAsia"/>
        </w:rPr>
        <w:t>框架实现并行算法的流程并不复杂，但依然存在着一些需要注意的问题。首先是</w:t>
      </w:r>
      <w:del w:id="493" w:author="王 庆云" w:date="2022-04-18T09:10:00Z">
        <w:r w:rsidDel="0064751E">
          <w:rPr>
            <w:rFonts w:hint="eastAsia"/>
          </w:rPr>
          <w:delText>对于</w:delText>
        </w:r>
      </w:del>
      <w:r>
        <w:rPr>
          <w:rFonts w:hint="eastAsia"/>
        </w:rPr>
        <w:t>并行开发常见的因竞争条件以及同步错误导致的</w:t>
      </w:r>
      <w:del w:id="494" w:author="王 庆云" w:date="2022-04-18T09:09:00Z">
        <w:r w:rsidDel="00F8473E">
          <w:rPr>
            <w:rFonts w:hint="eastAsia"/>
          </w:rPr>
          <w:delText>程序</w:delText>
        </w:r>
      </w:del>
      <w:r>
        <w:rPr>
          <w:rFonts w:hint="eastAsia"/>
        </w:rPr>
        <w:t>问题</w:t>
      </w:r>
      <w:ins w:id="495" w:author="王 庆云" w:date="2022-04-18T09:09:00Z">
        <w:r w:rsidR="00F8473E">
          <w:rPr>
            <w:rFonts w:hint="eastAsia"/>
          </w:rPr>
          <w:t>，</w:t>
        </w:r>
      </w:ins>
      <w:ins w:id="496" w:author="王 庆云" w:date="2022-04-18T09:10:00Z">
        <w:r w:rsidR="00F8473E">
          <w:rPr>
            <w:rFonts w:hint="eastAsia"/>
          </w:rPr>
          <w:t>使程序</w:t>
        </w:r>
      </w:ins>
      <w:del w:id="497" w:author="王 庆云" w:date="2022-04-18T09:10:00Z">
        <w:r w:rsidDel="00F8473E">
          <w:rPr>
            <w:rFonts w:hint="eastAsia"/>
          </w:rPr>
          <w:delText>将</w:delText>
        </w:r>
      </w:del>
      <w:r>
        <w:rPr>
          <w:rFonts w:hint="eastAsia"/>
        </w:rPr>
        <w:t>变得难以调试，</w:t>
      </w:r>
      <w:ins w:id="498" w:author="王 庆云" w:date="2022-04-18T09:10:00Z">
        <w:r w:rsidR="0064751E">
          <w:rPr>
            <w:rFonts w:hint="eastAsia"/>
          </w:rPr>
          <w:t>这是</w:t>
        </w:r>
      </w:ins>
      <w:r>
        <w:rPr>
          <w:rFonts w:hint="eastAsia"/>
        </w:rPr>
        <w:t>因为具体的并行代码均是</w:t>
      </w:r>
      <w:del w:id="499" w:author="王 庆云" w:date="2022-04-18T09:10:00Z">
        <w:r w:rsidDel="0064751E">
          <w:rPr>
            <w:rFonts w:hint="eastAsia"/>
          </w:rPr>
          <w:delText>有</w:delText>
        </w:r>
      </w:del>
      <w:ins w:id="500" w:author="王 庆云" w:date="2022-04-18T09:10:00Z">
        <w:r w:rsidR="0064751E">
          <w:rPr>
            <w:rFonts w:hint="eastAsia"/>
          </w:rPr>
          <w:t>由</w:t>
        </w:r>
      </w:ins>
      <w:r>
        <w:rPr>
          <w:rFonts w:hint="eastAsia"/>
        </w:rPr>
        <w:t>OpenMP</w:t>
      </w:r>
      <w:r>
        <w:rPr>
          <w:rFonts w:hint="eastAsia"/>
        </w:rPr>
        <w:t>框架生成，无法直接对应原有的代码流程。其次对于待并行区域代码并没有良好的异常处理机制，从而导致对突发异常的原因排查较为困难。除此之外，由于</w:t>
      </w:r>
      <w:r>
        <w:rPr>
          <w:rFonts w:hint="eastAsia"/>
        </w:rPr>
        <w:t>OpenMP</w:t>
      </w:r>
      <w:r>
        <w:rPr>
          <w:rFonts w:hint="eastAsia"/>
        </w:rPr>
        <w:t>提供了较为高层的并行抽象，因此</w:t>
      </w:r>
      <w:del w:id="501" w:author="王 庆云" w:date="2022-04-18T09:11:00Z">
        <w:r w:rsidDel="0064751E">
          <w:rPr>
            <w:rFonts w:hint="eastAsia"/>
          </w:rPr>
          <w:delText>将</w:delText>
        </w:r>
      </w:del>
      <w:r>
        <w:rPr>
          <w:rFonts w:hint="eastAsia"/>
        </w:rPr>
        <w:t>难以实现将线程绑定到指定处理器或是其他线程级上更为细粒度的操作。</w:t>
      </w:r>
    </w:p>
    <w:p w14:paraId="25103F48" w14:textId="77777777" w:rsidR="00AA32E4" w:rsidRDefault="00AA32E4" w:rsidP="00AA32E4">
      <w:pPr>
        <w:spacing w:before="60" w:after="60"/>
        <w:ind w:firstLine="480"/>
      </w:pPr>
      <w:r>
        <w:rPr>
          <w:rFonts w:hint="eastAsia"/>
        </w:rPr>
        <w:t>本文后续基于</w:t>
      </w:r>
      <w:r>
        <w:rPr>
          <w:rFonts w:hint="eastAsia"/>
        </w:rPr>
        <w:t>O</w:t>
      </w:r>
      <w:r>
        <w:t>penMP</w:t>
      </w:r>
      <w:r>
        <w:rPr>
          <w:rFonts w:hint="eastAsia"/>
        </w:rPr>
        <w:t>框架实现的并行算法将不再阐述具体的代码实现细节，均默认是在建立在</w:t>
      </w:r>
      <w:r>
        <w:rPr>
          <w:rFonts w:hint="eastAsia"/>
        </w:rPr>
        <w:t>OpenMP</w:t>
      </w:r>
      <w:r>
        <w:rPr>
          <w:rFonts w:hint="eastAsia"/>
        </w:rPr>
        <w:t>框架正确使用的基础上，重点给出算法并行化思路以及效率提升的效果。</w:t>
      </w:r>
    </w:p>
    <w:p w14:paraId="7B58839F" w14:textId="77777777" w:rsidR="00AA32E4" w:rsidRDefault="00AA32E4" w:rsidP="001C5752">
      <w:pPr>
        <w:pStyle w:val="3"/>
      </w:pPr>
      <w:bookmarkStart w:id="502" w:name="_Toc101082671"/>
      <w:r>
        <w:rPr>
          <w:rFonts w:hint="eastAsia"/>
        </w:rPr>
        <w:t>测站间并行构建观测方程</w:t>
      </w:r>
      <w:bookmarkEnd w:id="502"/>
    </w:p>
    <w:p w14:paraId="0DBE5C22" w14:textId="4EBD8C52" w:rsidR="00E10F97" w:rsidRDefault="00AA32E4" w:rsidP="00E10F97">
      <w:pPr>
        <w:spacing w:before="60" w:after="60"/>
        <w:ind w:firstLine="480"/>
      </w:pPr>
      <w:r>
        <w:rPr>
          <w:rFonts w:hint="eastAsia"/>
        </w:rPr>
        <w:t>对于实时滤波轨道处理中，在进行</w:t>
      </w:r>
      <w:r>
        <w:rPr>
          <w:rFonts w:hint="eastAsia"/>
        </w:rPr>
        <w:t>SRIF</w:t>
      </w:r>
      <w:r>
        <w:rPr>
          <w:rFonts w:hint="eastAsia"/>
        </w:rPr>
        <w:t>时间更新前，需要对所有测站的观测数据构造对应的观测方程。对于单个测站</w:t>
      </w:r>
      <w:ins w:id="503" w:author="王 庆云" w:date="2022-04-18T09:20:00Z">
        <w:r w:rsidR="007B589F">
          <w:rPr>
            <w:rFonts w:hint="eastAsia"/>
          </w:rPr>
          <w:t>-</w:t>
        </w:r>
      </w:ins>
      <w:r>
        <w:rPr>
          <w:rFonts w:hint="eastAsia"/>
        </w:rPr>
        <w:t>卫星对，其观测方程构建的基本流程如下：首先分别获取测站位置并迭代计算卫星位置初值；接着对传播过程中涉及的误差采用模型进行改正，从而获得观测残差；最后计算该组观测方程中所涉及参数的系数以及对应的权重，</w:t>
      </w:r>
      <w:del w:id="504" w:author="王 庆云" w:date="2022-04-18T09:13:00Z">
        <w:r w:rsidDel="0064751E">
          <w:rPr>
            <w:rFonts w:hint="eastAsia"/>
          </w:rPr>
          <w:delText>即</w:delText>
        </w:r>
      </w:del>
      <w:r>
        <w:rPr>
          <w:rFonts w:hint="eastAsia"/>
        </w:rPr>
        <w:t>完成方程的构建。可以看到对于不同测站</w:t>
      </w:r>
      <w:ins w:id="505" w:author="王 庆云" w:date="2022-04-18T09:20:00Z">
        <w:r w:rsidR="007B589F">
          <w:rPr>
            <w:rFonts w:hint="eastAsia"/>
          </w:rPr>
          <w:t>-</w:t>
        </w:r>
      </w:ins>
      <w:r>
        <w:rPr>
          <w:rFonts w:hint="eastAsia"/>
        </w:rPr>
        <w:t>卫星对间的观测方程构建而言，</w:t>
      </w:r>
      <w:ins w:id="506" w:author="王 庆云" w:date="2022-04-18T09:14:00Z">
        <w:r w:rsidR="0064751E">
          <w:rPr>
            <w:rFonts w:hint="eastAsia"/>
          </w:rPr>
          <w:t>它们</w:t>
        </w:r>
      </w:ins>
      <w:del w:id="507" w:author="王 庆云" w:date="2022-04-18T09:13:00Z">
        <w:r w:rsidDel="0064751E">
          <w:rPr>
            <w:rFonts w:hint="eastAsia"/>
          </w:rPr>
          <w:delText>其</w:delText>
        </w:r>
      </w:del>
      <w:r>
        <w:rPr>
          <w:rFonts w:hint="eastAsia"/>
        </w:rPr>
        <w:t>之间</w:t>
      </w:r>
      <w:del w:id="508" w:author="王 庆云" w:date="2022-04-18T09:13:00Z">
        <w:r w:rsidDel="0064751E">
          <w:rPr>
            <w:rFonts w:hint="eastAsia"/>
          </w:rPr>
          <w:delText>是</w:delText>
        </w:r>
      </w:del>
      <w:r>
        <w:rPr>
          <w:rFonts w:hint="eastAsia"/>
        </w:rPr>
        <w:t>不存在前后依赖的关系，</w:t>
      </w:r>
      <w:ins w:id="509" w:author="王 庆云" w:date="2022-04-18T09:14:00Z">
        <w:r w:rsidR="0064751E">
          <w:rPr>
            <w:rFonts w:hint="eastAsia"/>
          </w:rPr>
          <w:t>因此</w:t>
        </w:r>
      </w:ins>
      <w:r>
        <w:rPr>
          <w:rFonts w:hint="eastAsia"/>
        </w:rPr>
        <w:t>可以直接应用</w:t>
      </w:r>
      <w:r>
        <w:rPr>
          <w:rFonts w:hint="eastAsia"/>
        </w:rPr>
        <w:t>OpenMP</w:t>
      </w:r>
      <w:r>
        <w:rPr>
          <w:rFonts w:hint="eastAsia"/>
        </w:rPr>
        <w:t>框架将这部分代码流程</w:t>
      </w:r>
      <w:del w:id="510" w:author="王 庆云" w:date="2022-04-18T09:14:00Z">
        <w:r w:rsidDel="0064751E">
          <w:rPr>
            <w:rFonts w:hint="eastAsia"/>
          </w:rPr>
          <w:delText>直接</w:delText>
        </w:r>
      </w:del>
      <w:r>
        <w:rPr>
          <w:rFonts w:hint="eastAsia"/>
        </w:rPr>
        <w:t>改为并行结构而无需对整体代码结构做过多调整。在传统观测方程构建的串行处理程序中，需要先对测站列表进行循环遍历，接着遍历该测站上的所有卫星观测数据，方能完成全部观测方程的构建，在程序实现上本质为一个嵌套的二重循环。对于嵌套循环，如果直接对每个循环区域直接采用</w:t>
      </w:r>
      <w:r>
        <w:rPr>
          <w:rFonts w:hint="eastAsia"/>
        </w:rPr>
        <w:t>OpenMP</w:t>
      </w:r>
      <w:r>
        <w:rPr>
          <w:rFonts w:hint="eastAsia"/>
        </w:rPr>
        <w:t>预编译指令并行化，将难以得到理想的优化效果。因为如此编译得到的程序将会在每个循环之前都创建指定的线程数，因此总</w:t>
      </w:r>
      <w:del w:id="511" w:author="王 庆云" w:date="2022-04-18T09:15:00Z">
        <w:r w:rsidDel="00324878">
          <w:rPr>
            <w:rFonts w:hint="eastAsia"/>
          </w:rPr>
          <w:delText>共所</w:delText>
        </w:r>
      </w:del>
      <w:ins w:id="512" w:author="王 庆云" w:date="2022-04-18T09:15:00Z">
        <w:r w:rsidR="00324878">
          <w:rPr>
            <w:rFonts w:hint="eastAsia"/>
          </w:rPr>
          <w:t>计</w:t>
        </w:r>
      </w:ins>
      <w:r>
        <w:rPr>
          <w:rFonts w:hint="eastAsia"/>
        </w:rPr>
        <w:t>创建的线程数将是循环嵌套数的指数倍。过多的线程一方面将导致创建线程的时间开销大大增加，另一方面则是容易使得线程数远大于常用处理器中的物理核心数，进而使得系统在切换线程间的</w:t>
      </w:r>
      <w:r>
        <w:rPr>
          <w:rFonts w:hint="eastAsia"/>
        </w:rPr>
        <w:lastRenderedPageBreak/>
        <w:t>时间开销增加。综上原因，对嵌套循环的并行改造需要进一步分析内外的循环次数即耗时对比。</w:t>
      </w:r>
      <w:del w:id="513" w:author="王 庆云" w:date="2022-04-18T09:16:00Z">
        <w:r w:rsidDel="00324878">
          <w:rPr>
            <w:rFonts w:hint="eastAsia"/>
          </w:rPr>
          <w:delText>对于</w:delText>
        </w:r>
      </w:del>
      <w:r>
        <w:rPr>
          <w:rFonts w:hint="eastAsia"/>
        </w:rPr>
        <w:t>精密轨道确定中的观测方程构建的循环</w:t>
      </w:r>
      <w:del w:id="514" w:author="王 庆云" w:date="2022-04-18T09:16:00Z">
        <w:r w:rsidDel="00324878">
          <w:rPr>
            <w:rFonts w:hint="eastAsia"/>
          </w:rPr>
          <w:delText>而言，</w:delText>
        </w:r>
      </w:del>
      <w:r>
        <w:rPr>
          <w:rFonts w:hint="eastAsia"/>
        </w:rPr>
        <w:t>存在如下关系：外层循环的测站数</w:t>
      </w:r>
      <w:r>
        <w:rPr>
          <w:rFonts w:hint="eastAsia"/>
        </w:rPr>
        <w:t>&gt;&gt;</w:t>
      </w:r>
      <w:r>
        <w:rPr>
          <w:rFonts w:hint="eastAsia"/>
        </w:rPr>
        <w:t>内层循环的卫星数≈现代计算处理器的常见核心数（</w:t>
      </w:r>
      <w:r w:rsidR="00CE6F13">
        <w:rPr>
          <w:rFonts w:hint="eastAsia"/>
        </w:rPr>
        <w:t>一般为</w:t>
      </w:r>
      <w:r>
        <w:rPr>
          <w:rFonts w:hint="eastAsia"/>
        </w:rPr>
        <w:t>16</w:t>
      </w:r>
      <w:r w:rsidR="00CE6F13">
        <w:rPr>
          <w:rFonts w:hint="eastAsia"/>
        </w:rPr>
        <w:t>至</w:t>
      </w:r>
      <w:r>
        <w:rPr>
          <w:rFonts w:hint="eastAsia"/>
        </w:rPr>
        <w:t>32</w:t>
      </w:r>
      <w:r>
        <w:rPr>
          <w:rFonts w:hint="eastAsia"/>
        </w:rPr>
        <w:t>）。理想情况下，无论是对内</w:t>
      </w:r>
      <w:ins w:id="515" w:author="王 庆云" w:date="2022-04-18T09:17:00Z">
        <w:r w:rsidR="00324878">
          <w:rPr>
            <w:rFonts w:hint="eastAsia"/>
          </w:rPr>
          <w:t>层还是</w:t>
        </w:r>
      </w:ins>
      <w:r>
        <w:rPr>
          <w:rFonts w:hint="eastAsia"/>
        </w:rPr>
        <w:t>外层循环进行并行化，都将获得等价的并行模型。然而对于内层循环并行化</w:t>
      </w:r>
      <w:del w:id="516" w:author="王 庆云" w:date="2022-04-18T09:17:00Z">
        <w:r w:rsidDel="00324878">
          <w:rPr>
            <w:rFonts w:hint="eastAsia"/>
          </w:rPr>
          <w:delText>的情况，其</w:delText>
        </w:r>
      </w:del>
      <w:ins w:id="517" w:author="王 庆云" w:date="2022-04-18T09:17:00Z">
        <w:r w:rsidR="00324878">
          <w:rPr>
            <w:rFonts w:hint="eastAsia"/>
          </w:rPr>
          <w:t>会</w:t>
        </w:r>
      </w:ins>
      <w:r>
        <w:rPr>
          <w:rFonts w:hint="eastAsia"/>
        </w:rPr>
        <w:t>增加</w:t>
      </w:r>
      <w:del w:id="518" w:author="王 庆云" w:date="2022-04-18T09:17:00Z">
        <w:r w:rsidDel="00324878">
          <w:rPr>
            <w:rFonts w:hint="eastAsia"/>
          </w:rPr>
          <w:delText>了</w:delText>
        </w:r>
      </w:del>
      <w:r>
        <w:rPr>
          <w:rFonts w:hint="eastAsia"/>
        </w:rPr>
        <w:t>线程创建的开销（且随着外层循环次数的增加而增多），因此对外层循环应用</w:t>
      </w:r>
      <w:r>
        <w:rPr>
          <w:rFonts w:hint="eastAsia"/>
        </w:rPr>
        <w:t>OpenMP</w:t>
      </w:r>
      <w:r>
        <w:rPr>
          <w:rFonts w:hint="eastAsia"/>
        </w:rPr>
        <w:t>并行化将能获得更好的改善效果，</w:t>
      </w:r>
      <w:r w:rsidR="00CE6F13">
        <w:fldChar w:fldCharType="begin"/>
      </w:r>
      <w:r w:rsidR="00CE6F13">
        <w:instrText xml:space="preserve"> </w:instrText>
      </w:r>
      <w:r w:rsidR="00CE6F13">
        <w:rPr>
          <w:rFonts w:hint="eastAsia"/>
        </w:rPr>
        <w:instrText>REF fig_openmp_cmbequ_flowchart \r \h</w:instrText>
      </w:r>
      <w:r w:rsidR="00CE6F13">
        <w:instrText xml:space="preserve"> </w:instrText>
      </w:r>
      <w:r w:rsidR="00CE6F13">
        <w:fldChar w:fldCharType="separate"/>
      </w:r>
      <w:r w:rsidR="00897A40">
        <w:rPr>
          <w:rFonts w:hint="eastAsia"/>
        </w:rPr>
        <w:t>图</w:t>
      </w:r>
      <w:r w:rsidR="00897A40">
        <w:rPr>
          <w:rFonts w:hint="eastAsia"/>
        </w:rPr>
        <w:t>4-7</w:t>
      </w:r>
      <w:r w:rsidR="00CE6F13">
        <w:fldChar w:fldCharType="end"/>
      </w:r>
      <w:r>
        <w:rPr>
          <w:rFonts w:hint="eastAsia"/>
        </w:rPr>
        <w:t>给出了并行后的</w:t>
      </w:r>
      <w:r w:rsidR="00666605">
        <w:rPr>
          <w:rFonts w:hint="eastAsia"/>
        </w:rPr>
        <w:t>观测方程</w:t>
      </w:r>
      <w:r w:rsidR="006F45A8">
        <w:rPr>
          <w:rFonts w:hint="eastAsia"/>
        </w:rPr>
        <w:t>构建</w:t>
      </w:r>
      <w:r>
        <w:rPr>
          <w:rFonts w:hint="eastAsia"/>
        </w:rPr>
        <w:t>流程示意图。</w:t>
      </w:r>
    </w:p>
    <w:p w14:paraId="5AE13115" w14:textId="77777777" w:rsidR="00AA32E4" w:rsidRDefault="00E10F97" w:rsidP="00AA32E4">
      <w:pPr>
        <w:pStyle w:val="aa"/>
        <w:spacing w:before="120" w:after="120"/>
      </w:pPr>
      <w:r>
        <w:rPr>
          <w:noProof/>
        </w:rPr>
        <w:drawing>
          <wp:inline distT="0" distB="0" distL="0" distR="0" wp14:anchorId="02D83AE6" wp14:editId="3C58334A">
            <wp:extent cx="4309303" cy="6965007"/>
            <wp:effectExtent l="0" t="0" r="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96"/>
                    <pic:cNvPicPr>
                      <a:picLocks noChangeAspect="1" noChangeArrowheads="1"/>
                    </pic:cNvPicPr>
                  </pic:nvPicPr>
                  <pic:blipFill rotWithShape="1">
                    <a:blip r:embed="rId501">
                      <a:extLst>
                        <a:ext uri="{28A0092B-C50C-407E-A947-70E740481C1C}">
                          <a14:useLocalDpi xmlns:a14="http://schemas.microsoft.com/office/drawing/2010/main" val="0"/>
                        </a:ext>
                      </a:extLst>
                    </a:blip>
                    <a:srcRect l="1531" t="3525" r="6295"/>
                    <a:stretch/>
                  </pic:blipFill>
                  <pic:spPr bwMode="auto">
                    <a:xfrm>
                      <a:off x="0" y="0"/>
                      <a:ext cx="4309602" cy="6965490"/>
                    </a:xfrm>
                    <a:prstGeom prst="rect">
                      <a:avLst/>
                    </a:prstGeom>
                    <a:noFill/>
                    <a:ln>
                      <a:noFill/>
                    </a:ln>
                    <a:extLst>
                      <a:ext uri="{53640926-AAD7-44D8-BBD7-CCE9431645EC}">
                        <a14:shadowObscured xmlns:a14="http://schemas.microsoft.com/office/drawing/2010/main"/>
                      </a:ext>
                    </a:extLst>
                  </pic:spPr>
                </pic:pic>
              </a:graphicData>
            </a:graphic>
          </wp:inline>
        </w:drawing>
      </w:r>
    </w:p>
    <w:p w14:paraId="0C24DD55" w14:textId="77777777" w:rsidR="00AA32E4" w:rsidRPr="002826AB" w:rsidRDefault="00AA32E4" w:rsidP="00AA32E4">
      <w:pPr>
        <w:pStyle w:val="a"/>
        <w:spacing w:before="120" w:after="120"/>
      </w:pPr>
      <w:bookmarkStart w:id="519" w:name="fig_openmp_cmbequ_flowchart"/>
      <w:bookmarkEnd w:id="519"/>
      <w:r>
        <w:rPr>
          <w:rFonts w:hint="eastAsia"/>
        </w:rPr>
        <w:lastRenderedPageBreak/>
        <w:t>基于</w:t>
      </w:r>
      <w:r>
        <w:rPr>
          <w:rFonts w:hint="eastAsia"/>
        </w:rPr>
        <w:t>OpenMP</w:t>
      </w:r>
      <w:r>
        <w:rPr>
          <w:rFonts w:hint="eastAsia"/>
        </w:rPr>
        <w:t>并行优化前后的观测方程构建算法流程图</w:t>
      </w:r>
    </w:p>
    <w:p w14:paraId="7D4BAC2A" w14:textId="0A084E05" w:rsidR="00AA32E4" w:rsidRDefault="00C973A4" w:rsidP="00AA32E4">
      <w:pPr>
        <w:spacing w:before="60" w:after="60"/>
        <w:ind w:firstLine="480"/>
      </w:pPr>
      <w:r>
        <w:rPr>
          <w:rFonts w:hint="eastAsia"/>
        </w:rPr>
        <w:t>图中，最外层虚线框表示</w:t>
      </w:r>
      <w:del w:id="520" w:author="王 庆云" w:date="2022-04-18T09:18:00Z">
        <w:r w:rsidDel="007B589F">
          <w:rPr>
            <w:rFonts w:hint="eastAsia"/>
          </w:rPr>
          <w:delText>就</w:delText>
        </w:r>
      </w:del>
      <w:ins w:id="521" w:author="王 庆云" w:date="2022-04-18T09:18:00Z">
        <w:r w:rsidR="007B589F">
          <w:rPr>
            <w:rFonts w:hint="eastAsia"/>
          </w:rPr>
          <w:t>的</w:t>
        </w:r>
      </w:ins>
      <w:r>
        <w:rPr>
          <w:rFonts w:hint="eastAsia"/>
        </w:rPr>
        <w:t>是构建观测方程基于</w:t>
      </w:r>
      <w:r>
        <w:rPr>
          <w:rFonts w:hint="eastAsia"/>
        </w:rPr>
        <w:t>OpenMP</w:t>
      </w:r>
      <w:r>
        <w:rPr>
          <w:rFonts w:hint="eastAsia"/>
        </w:rPr>
        <w:t>并行化的部分，里面</w:t>
      </w:r>
      <w:del w:id="522" w:author="王 庆云" w:date="2022-04-18T09:19:00Z">
        <w:r w:rsidDel="007B589F">
          <w:rPr>
            <w:rFonts w:hint="eastAsia"/>
          </w:rPr>
          <w:delText>不同</w:delText>
        </w:r>
      </w:del>
      <w:r>
        <w:rPr>
          <w:rFonts w:hint="eastAsia"/>
        </w:rPr>
        <w:t>的虚线框则对应不同</w:t>
      </w:r>
      <w:r>
        <w:rPr>
          <w:rFonts w:hint="eastAsia"/>
        </w:rPr>
        <w:t>OpenMP</w:t>
      </w:r>
      <w:r>
        <w:rPr>
          <w:rFonts w:hint="eastAsia"/>
        </w:rPr>
        <w:t>开辟的不同工作线程。</w:t>
      </w:r>
      <w:r w:rsidR="00AA32E4">
        <w:rPr>
          <w:rFonts w:hint="eastAsia"/>
        </w:rPr>
        <w:t>尽管</w:t>
      </w:r>
      <w:del w:id="523" w:author="王 庆云" w:date="2022-04-18T09:19:00Z">
        <w:r w:rsidR="00AA32E4" w:rsidDel="007B589F">
          <w:rPr>
            <w:rFonts w:hint="eastAsia"/>
          </w:rPr>
          <w:delText>对于</w:delText>
        </w:r>
      </w:del>
      <w:r w:rsidR="00AA32E4">
        <w:rPr>
          <w:rFonts w:hint="eastAsia"/>
        </w:rPr>
        <w:t>不同测站</w:t>
      </w:r>
      <w:del w:id="524" w:author="王 庆云" w:date="2022-04-18T09:19:00Z">
        <w:r w:rsidR="00AA32E4" w:rsidDel="007B589F">
          <w:rPr>
            <w:rFonts w:hint="eastAsia"/>
          </w:rPr>
          <w:delText>间的</w:delText>
        </w:r>
      </w:del>
      <w:r w:rsidR="00AA32E4">
        <w:rPr>
          <w:rFonts w:hint="eastAsia"/>
        </w:rPr>
        <w:t>观测方程的构建是不存在相互依赖的，但是流程中存在因对公共数据读写产生的竞态条件。从上图可以看到，在不同测站</w:t>
      </w:r>
      <w:r w:rsidR="00AA32E4">
        <w:rPr>
          <w:rFonts w:hint="eastAsia"/>
        </w:rPr>
        <w:t>-</w:t>
      </w:r>
      <w:r w:rsidR="00AA32E4">
        <w:rPr>
          <w:rFonts w:hint="eastAsia"/>
        </w:rPr>
        <w:t>卫星对间的并行构建过程中存在许多可能的竞态条件：如同时对星历数据、误差模型等全局数据进行读取；在构建完成后，向存储结果的全局数据同时写入等</w:t>
      </w:r>
      <w:r>
        <w:rPr>
          <w:rFonts w:hint="eastAsia"/>
        </w:rPr>
        <w:t>，因此</w:t>
      </w:r>
      <w:r w:rsidR="00AA32E4">
        <w:rPr>
          <w:rFonts w:hint="eastAsia"/>
        </w:rPr>
        <w:t>这里仅需要对</w:t>
      </w:r>
      <w:r>
        <w:rPr>
          <w:rFonts w:hint="eastAsia"/>
        </w:rPr>
        <w:t>所有可能发生静态条件</w:t>
      </w:r>
      <w:r w:rsidR="00AA32E4">
        <w:rPr>
          <w:rFonts w:hint="eastAsia"/>
        </w:rPr>
        <w:t>的部分采用</w:t>
      </w:r>
      <w:r w:rsidR="00AA32E4">
        <w:rPr>
          <w:rFonts w:hint="eastAsia"/>
        </w:rPr>
        <w:t>OpenMP</w:t>
      </w:r>
      <w:r w:rsidR="00AA32E4">
        <w:rPr>
          <w:rFonts w:hint="eastAsia"/>
        </w:rPr>
        <w:t>提供的同步原语（即线程</w:t>
      </w:r>
      <w:r>
        <w:rPr>
          <w:rFonts w:hint="eastAsia"/>
        </w:rPr>
        <w:t>互斥</w:t>
      </w:r>
      <w:r w:rsidR="00AA32E4">
        <w:rPr>
          <w:rFonts w:hint="eastAsia"/>
        </w:rPr>
        <w:t>锁）进行限制即可。</w:t>
      </w:r>
      <w:r w:rsidR="00AA32E4">
        <w:rPr>
          <w:rFonts w:hint="eastAsia"/>
        </w:rPr>
        <w:t xml:space="preserve"> </w:t>
      </w:r>
    </w:p>
    <w:p w14:paraId="5B18C07E" w14:textId="77777777" w:rsidR="00FB7CE0" w:rsidRDefault="00FB7CE0" w:rsidP="00FB7CE0">
      <w:pPr>
        <w:pStyle w:val="3"/>
      </w:pPr>
      <w:bookmarkStart w:id="525" w:name="_Toc101082672"/>
      <w:r>
        <w:rPr>
          <w:rFonts w:hint="eastAsia"/>
        </w:rPr>
        <w:t>卫星间并行轨道积分</w:t>
      </w:r>
      <w:bookmarkEnd w:id="525"/>
    </w:p>
    <w:p w14:paraId="5F9D77B7" w14:textId="4C042655" w:rsidR="001D1338" w:rsidRDefault="00FB7CE0" w:rsidP="001D1338">
      <w:pPr>
        <w:spacing w:before="60" w:after="60"/>
        <w:ind w:firstLine="480"/>
      </w:pPr>
      <w:r>
        <w:rPr>
          <w:rFonts w:hint="eastAsia"/>
        </w:rPr>
        <w:t>在实时滤波轨道处理中，卫星轨道积分通常出现在需要更新作为初值的参考轨道的过程中。对于单颗卫星的轨道积分，其基本流程如下所示：获取当前时刻卫星轨道的状态参数，采用</w:t>
      </w:r>
      <w:r w:rsidR="00E10F97">
        <w:rPr>
          <w:rFonts w:hint="eastAsia"/>
        </w:rPr>
        <w:t>Runge</w:t>
      </w:r>
      <w:r w:rsidR="00E10F97">
        <w:t>-</w:t>
      </w:r>
      <w:r w:rsidR="00E10F97">
        <w:rPr>
          <w:rFonts w:hint="eastAsia"/>
        </w:rPr>
        <w:t>Kutta</w:t>
      </w:r>
      <w:r>
        <w:rPr>
          <w:rFonts w:hint="eastAsia"/>
        </w:rPr>
        <w:t>积分获取短步长下的一系列卫星轨道状态作为后续</w:t>
      </w:r>
      <w:r w:rsidR="00C651FF">
        <w:rPr>
          <w:rFonts w:hint="eastAsia"/>
        </w:rPr>
        <w:t>Adams</w:t>
      </w:r>
      <w:r>
        <w:rPr>
          <w:rFonts w:hint="eastAsia"/>
        </w:rPr>
        <w:t>积分的启动点，最后积分求得所需弧段上其他时刻的卫星轨道状态。可以看到，类似不同测站</w:t>
      </w:r>
      <w:r>
        <w:rPr>
          <w:rFonts w:hint="eastAsia"/>
        </w:rPr>
        <w:t>-</w:t>
      </w:r>
      <w:r>
        <w:rPr>
          <w:rFonts w:hint="eastAsia"/>
        </w:rPr>
        <w:t>卫星对间的观测方程构建，不同卫星间的轨道积分也不存在相互依赖的关系，十分适合采用并行优化的方法。串行的轨道积分处理程序</w:t>
      </w:r>
      <w:del w:id="526" w:author="王 庆云" w:date="2022-04-18T09:23:00Z">
        <w:r w:rsidDel="00C97767">
          <w:rPr>
            <w:rFonts w:hint="eastAsia"/>
          </w:rPr>
          <w:delText>中，</w:delText>
        </w:r>
      </w:del>
      <w:r>
        <w:rPr>
          <w:rFonts w:hint="eastAsia"/>
        </w:rPr>
        <w:t>通常需要依次遍历所有卫星完成积分过程，因此只需要通过</w:t>
      </w:r>
      <w:r>
        <w:rPr>
          <w:rFonts w:hint="eastAsia"/>
        </w:rPr>
        <w:t>OpenMP</w:t>
      </w:r>
      <w:r>
        <w:rPr>
          <w:rFonts w:hint="eastAsia"/>
        </w:rPr>
        <w:t>的预编译指令将卫星循环的代码域并行化即可。优化前后的轨道积分流程对比如下</w:t>
      </w:r>
      <w:r>
        <w:fldChar w:fldCharType="begin"/>
      </w:r>
      <w:r>
        <w:instrText xml:space="preserve"> </w:instrText>
      </w:r>
      <w:r>
        <w:rPr>
          <w:rFonts w:hint="eastAsia"/>
        </w:rPr>
        <w:instrText>REF fig_openmp_process \r \h</w:instrText>
      </w:r>
      <w:r>
        <w:instrText xml:space="preserve"> </w:instrText>
      </w:r>
      <w:r>
        <w:fldChar w:fldCharType="separate"/>
      </w:r>
      <w:r w:rsidR="00897A40">
        <w:rPr>
          <w:rFonts w:hint="eastAsia"/>
        </w:rPr>
        <w:t>图</w:t>
      </w:r>
      <w:r w:rsidR="00897A40">
        <w:rPr>
          <w:rFonts w:hint="eastAsia"/>
        </w:rPr>
        <w:t>4-8</w:t>
      </w:r>
      <w:r>
        <w:fldChar w:fldCharType="end"/>
      </w:r>
      <w:r>
        <w:rPr>
          <w:rFonts w:hint="eastAsia"/>
        </w:rPr>
        <w:t>所示：</w:t>
      </w:r>
    </w:p>
    <w:p w14:paraId="37068E6F" w14:textId="77777777" w:rsidR="00FB7CE0" w:rsidRPr="00E10F97" w:rsidRDefault="001D1338" w:rsidP="00FB7CE0">
      <w:pPr>
        <w:pStyle w:val="aa"/>
        <w:spacing w:before="60" w:after="60"/>
        <w:ind w:firstLine="480"/>
      </w:pPr>
      <w:r>
        <w:rPr>
          <w:noProof/>
        </w:rPr>
        <w:lastRenderedPageBreak/>
        <w:drawing>
          <wp:inline distT="0" distB="0" distL="0" distR="0" wp14:anchorId="1EB47E65" wp14:editId="0D61B160">
            <wp:extent cx="4205605" cy="5939625"/>
            <wp:effectExtent l="0" t="0" r="4445"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03"/>
                    <pic:cNvPicPr>
                      <a:picLocks noChangeAspect="1" noChangeArrowheads="1"/>
                    </pic:cNvPicPr>
                  </pic:nvPicPr>
                  <pic:blipFill rotWithShape="1">
                    <a:blip r:embed="rId502">
                      <a:extLst>
                        <a:ext uri="{28A0092B-C50C-407E-A947-70E740481C1C}">
                          <a14:useLocalDpi xmlns:a14="http://schemas.microsoft.com/office/drawing/2010/main" val="0"/>
                        </a:ext>
                      </a:extLst>
                    </a:blip>
                    <a:srcRect l="1871" t="3744" r="8166" b="13976"/>
                    <a:stretch/>
                  </pic:blipFill>
                  <pic:spPr bwMode="auto">
                    <a:xfrm>
                      <a:off x="0" y="0"/>
                      <a:ext cx="4206230" cy="5940508"/>
                    </a:xfrm>
                    <a:prstGeom prst="rect">
                      <a:avLst/>
                    </a:prstGeom>
                    <a:noFill/>
                    <a:ln>
                      <a:noFill/>
                    </a:ln>
                    <a:extLst>
                      <a:ext uri="{53640926-AAD7-44D8-BBD7-CCE9431645EC}">
                        <a14:shadowObscured xmlns:a14="http://schemas.microsoft.com/office/drawing/2010/main"/>
                      </a:ext>
                    </a:extLst>
                  </pic:spPr>
                </pic:pic>
              </a:graphicData>
            </a:graphic>
          </wp:inline>
        </w:drawing>
      </w:r>
    </w:p>
    <w:p w14:paraId="119301D5" w14:textId="77777777" w:rsidR="00FB7CE0" w:rsidRDefault="00FB7CE0" w:rsidP="00FB7CE0">
      <w:pPr>
        <w:pStyle w:val="a"/>
        <w:spacing w:before="120" w:after="120"/>
        <w:ind w:firstLine="480"/>
      </w:pPr>
      <w:bookmarkStart w:id="527" w:name="fig_openmp_process"/>
      <w:bookmarkEnd w:id="527"/>
      <w:r>
        <w:rPr>
          <w:rFonts w:hint="eastAsia"/>
        </w:rPr>
        <w:t>基于</w:t>
      </w:r>
      <w:r>
        <w:rPr>
          <w:rFonts w:hint="eastAsia"/>
        </w:rPr>
        <w:t>OpenMP</w:t>
      </w:r>
      <w:r>
        <w:rPr>
          <w:rFonts w:hint="eastAsia"/>
        </w:rPr>
        <w:t>并行优化前后的卫星轨道积分算法流程图</w:t>
      </w:r>
    </w:p>
    <w:p w14:paraId="4FBA031F" w14:textId="37ECC1CA" w:rsidR="00FB7CE0" w:rsidRPr="00FB7CE0" w:rsidRDefault="00FB7CE0" w:rsidP="00AA32E4">
      <w:pPr>
        <w:spacing w:before="60" w:after="60"/>
        <w:ind w:firstLine="480"/>
      </w:pPr>
      <w:r>
        <w:rPr>
          <w:rFonts w:hint="eastAsia"/>
        </w:rPr>
        <w:t>类似地，需要对轨道积分中可能存在的竞态条件进行同步限制，相对观测方程构建的过程，其所需要需要的同步操作更少，整体代码改动较少。</w:t>
      </w:r>
    </w:p>
    <w:p w14:paraId="2E16A5B0" w14:textId="77777777" w:rsidR="00AA32E4" w:rsidRDefault="00AA32E4" w:rsidP="001C5752">
      <w:pPr>
        <w:pStyle w:val="3"/>
      </w:pPr>
      <w:bookmarkStart w:id="528" w:name="_Toc101082673"/>
      <w:r>
        <w:rPr>
          <w:rFonts w:hint="eastAsia"/>
        </w:rPr>
        <w:t>实验结果和分析</w:t>
      </w:r>
      <w:bookmarkEnd w:id="528"/>
    </w:p>
    <w:p w14:paraId="35DF1A38" w14:textId="4E83C528" w:rsidR="00AA32E4" w:rsidRDefault="00AA32E4" w:rsidP="00AA32E4">
      <w:pPr>
        <w:spacing w:before="60" w:after="60"/>
        <w:ind w:firstLine="480"/>
      </w:pPr>
      <w:r>
        <w:rPr>
          <w:rFonts w:hint="eastAsia"/>
        </w:rPr>
        <w:t>为了进一步验证上述基于</w:t>
      </w:r>
      <w:r>
        <w:rPr>
          <w:rFonts w:hint="eastAsia"/>
        </w:rPr>
        <w:t>OpenMP</w:t>
      </w:r>
      <w:r>
        <w:rPr>
          <w:rFonts w:hint="eastAsia"/>
        </w:rPr>
        <w:t>实现的并行算法的有效性，这里通过统计优化前后的多系统仿实时滤波轨道确定的计算耗时进行了对比</w:t>
      </w:r>
      <w:del w:id="529" w:author="王 庆云" w:date="2022-04-18T09:25:00Z">
        <w:r w:rsidDel="00107EDE">
          <w:rPr>
            <w:rFonts w:hint="eastAsia"/>
          </w:rPr>
          <w:delText>实验</w:delText>
        </w:r>
      </w:del>
      <w:r>
        <w:rPr>
          <w:rFonts w:hint="eastAsia"/>
        </w:rPr>
        <w:t>分析。实验过程中所采用的测站数、卫星数和线程数由于实验方案的需要会进行选择和调整，除此之外，其余所使用的定轨处理策略与</w:t>
      </w:r>
      <w:r>
        <w:rPr>
          <w:rFonts w:hint="eastAsia"/>
        </w:rPr>
        <w:t>5.2</w:t>
      </w:r>
      <w:r>
        <w:rPr>
          <w:rFonts w:hint="eastAsia"/>
        </w:rPr>
        <w:t>节中一致。同时，本次实验的运行平台为武汉大学测绘学院的计算服务器系统，处理器为</w:t>
      </w:r>
      <w:r>
        <w:rPr>
          <w:rFonts w:hint="eastAsia"/>
        </w:rPr>
        <w:t xml:space="preserve">AMD </w:t>
      </w:r>
      <w:r w:rsidR="00D44E18">
        <w:rPr>
          <w:rFonts w:hint="eastAsia"/>
        </w:rPr>
        <w:t>EPYC</w:t>
      </w:r>
      <w:r w:rsidR="00D44E18">
        <w:t xml:space="preserve"> 7302</w:t>
      </w:r>
      <w:r>
        <w:rPr>
          <w:rFonts w:hint="eastAsia"/>
        </w:rPr>
        <w:t>，具有</w:t>
      </w:r>
      <w:r w:rsidR="00D44E18">
        <w:rPr>
          <w:rFonts w:hint="eastAsia"/>
        </w:rPr>
        <w:t>1</w:t>
      </w:r>
      <w:r w:rsidR="00D44E18">
        <w:t>6</w:t>
      </w:r>
      <w:r>
        <w:rPr>
          <w:rFonts w:hint="eastAsia"/>
        </w:rPr>
        <w:t>个处理核心以及</w:t>
      </w:r>
      <w:r w:rsidR="00D44E18">
        <w:rPr>
          <w:rFonts w:hint="eastAsia"/>
        </w:rPr>
        <w:t>3</w:t>
      </w:r>
      <w:r w:rsidR="00D44E18">
        <w:t>294</w:t>
      </w:r>
      <w:r w:rsidR="00D44E18">
        <w:rPr>
          <w:rFonts w:hint="eastAsia"/>
        </w:rPr>
        <w:t>M</w:t>
      </w:r>
      <w:r>
        <w:rPr>
          <w:rFonts w:hint="eastAsia"/>
        </w:rPr>
        <w:t>Hz</w:t>
      </w:r>
      <w:r>
        <w:rPr>
          <w:rFonts w:hint="eastAsia"/>
        </w:rPr>
        <w:t>的运行频率。后续程序性能分析的相关实验均是采用相同的运行平台，将不再赘述。</w:t>
      </w:r>
    </w:p>
    <w:p w14:paraId="4AFDA28C" w14:textId="77777777" w:rsidR="00AA32E4" w:rsidRDefault="00AA32E4" w:rsidP="00AA32E4">
      <w:pPr>
        <w:spacing w:before="60" w:after="60"/>
        <w:ind w:firstLine="480"/>
      </w:pPr>
      <w:r>
        <w:rPr>
          <w:rFonts w:hint="eastAsia"/>
        </w:rPr>
        <w:lastRenderedPageBreak/>
        <w:t>在给出实验分析之前这里我们首先需要给出对于衡量程序并行化性能的一个指标，即加速比（</w:t>
      </w:r>
      <w:r>
        <w:rPr>
          <w:rFonts w:hint="eastAsia"/>
        </w:rPr>
        <w:t>speedup</w:t>
      </w:r>
      <w:r>
        <w:rPr>
          <w:rFonts w:hint="eastAsia"/>
        </w:rPr>
        <w:t>），其具体的定义如下式所示：</w:t>
      </w:r>
    </w:p>
    <w:p w14:paraId="7F51A448" w14:textId="77777777" w:rsidR="00AA32E4" w:rsidRDefault="00B44B5B" w:rsidP="00AA32E4">
      <w:pPr>
        <w:pStyle w:val="af1"/>
      </w:pPr>
      <w:r>
        <w:tab/>
      </w:r>
      <w:r w:rsidR="003D1328" w:rsidRPr="00B44B5B">
        <w:rPr>
          <w:noProof/>
          <w:position w:val="-32"/>
        </w:rPr>
        <w:object w:dxaOrig="820" w:dyaOrig="700" w14:anchorId="1D6BCB5D">
          <v:shape id="_x0000_i1256" type="#_x0000_t75" alt="" style="width:41.6pt;height:35.4pt;mso-width-percent:0;mso-height-percent:0;mso-width-percent:0;mso-height-percent:0" o:ole="">
            <v:imagedata r:id="rId503" o:title=""/>
          </v:shape>
          <o:OLEObject Type="Embed" ProgID="Equation.DSMT4" ShapeID="_x0000_i1256" DrawAspect="Content" ObjectID="_1712057571" r:id="rId504"/>
        </w:object>
      </w:r>
      <w:r w:rsidR="00AA32E4" w:rsidRPr="008724AF">
        <w:rPr>
          <w:rFonts w:hint="eastAsia"/>
        </w:rPr>
        <w:t xml:space="preserve"> </w: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r w:rsidR="00F97E2B">
        <w:fldChar w:fldCharType="begin"/>
      </w:r>
      <w:r w:rsidR="00F97E2B">
        <w:instrText xml:space="preserve"> SEQ MTChap \c \* Arabic \* MERGEFORMAT </w:instrText>
      </w:r>
      <w:r w:rsidR="00F97E2B">
        <w:fldChar w:fldCharType="separate"/>
      </w:r>
      <w:r w:rsidR="00897A40">
        <w:rPr>
          <w:noProof/>
        </w:rPr>
        <w:instrText>4</w:instrText>
      </w:r>
      <w:r w:rsidR="00F97E2B">
        <w:rPr>
          <w:noProof/>
        </w:rPr>
        <w:fldChar w:fldCharType="end"/>
      </w:r>
      <w:r w:rsidR="003746BA">
        <w:instrText>-</w:instrText>
      </w:r>
      <w:r w:rsidR="00F97E2B">
        <w:fldChar w:fldCharType="begin"/>
      </w:r>
      <w:r w:rsidR="00F97E2B">
        <w:instrText xml:space="preserve"> SEQ MTEqn \c \* Arabic \* MERGEFORMAT </w:instrText>
      </w:r>
      <w:r w:rsidR="00F97E2B">
        <w:fldChar w:fldCharType="separate"/>
      </w:r>
      <w:r w:rsidR="00897A40">
        <w:rPr>
          <w:noProof/>
        </w:rPr>
        <w:instrText>1</w:instrText>
      </w:r>
      <w:r w:rsidR="00F97E2B">
        <w:rPr>
          <w:noProof/>
        </w:rPr>
        <w:fldChar w:fldCharType="end"/>
      </w:r>
      <w:r w:rsidR="003746BA">
        <w:instrText>)</w:instrText>
      </w:r>
      <w:r w:rsidR="003746BA">
        <w:fldChar w:fldCharType="end"/>
      </w:r>
    </w:p>
    <w:p w14:paraId="7A184CAC" w14:textId="77777777" w:rsidR="00B44B5B" w:rsidRDefault="00B44B5B" w:rsidP="00B44B5B">
      <w:pPr>
        <w:spacing w:before="60" w:after="60"/>
        <w:ind w:firstLine="480"/>
      </w:pPr>
      <w:r>
        <w:rPr>
          <w:rFonts w:hint="eastAsia"/>
        </w:rPr>
        <w:t>其中</w:t>
      </w:r>
      <w:r w:rsidR="00BA2650">
        <w:rPr>
          <w:rFonts w:hint="eastAsia"/>
        </w:rPr>
        <w:t>，</w:t>
      </w:r>
      <w:r w:rsidR="003D1328" w:rsidRPr="00BA2650">
        <w:rPr>
          <w:noProof/>
          <w:position w:val="-10"/>
        </w:rPr>
        <w:object w:dxaOrig="240" w:dyaOrig="260" w14:anchorId="11CFF5B6">
          <v:shape id="_x0000_i1257" type="#_x0000_t75" alt="" style="width:11.8pt;height:13.65pt;mso-width-percent:0;mso-height-percent:0;mso-width-percent:0;mso-height-percent:0" o:ole="">
            <v:imagedata r:id="rId505" o:title=""/>
          </v:shape>
          <o:OLEObject Type="Embed" ProgID="Equation.DSMT4" ShapeID="_x0000_i1257" DrawAspect="Content" ObjectID="_1712057572" r:id="rId506"/>
        </w:object>
      </w:r>
      <w:r w:rsidR="00BA2650">
        <w:rPr>
          <w:rFonts w:hint="eastAsia"/>
        </w:rPr>
        <w:t>为所用的所处理器核心数，</w:t>
      </w:r>
      <w:r w:rsidR="003D1328" w:rsidRPr="00BA2650">
        <w:rPr>
          <w:noProof/>
          <w:position w:val="-12"/>
        </w:rPr>
        <w:object w:dxaOrig="220" w:dyaOrig="360" w14:anchorId="7B4D02AC">
          <v:shape id="_x0000_i1258" type="#_x0000_t75" alt="" style="width:11.15pt;height:18pt;mso-width-percent:0;mso-height-percent:0;mso-width-percent:0;mso-height-percent:0" o:ole="">
            <v:imagedata r:id="rId507" o:title=""/>
          </v:shape>
          <o:OLEObject Type="Embed" ProgID="Equation.DSMT4" ShapeID="_x0000_i1258" DrawAspect="Content" ObjectID="_1712057573" r:id="rId508"/>
        </w:object>
      </w:r>
      <w:r w:rsidR="00BA2650">
        <w:rPr>
          <w:rFonts w:hint="eastAsia"/>
        </w:rPr>
        <w:t>为原始串行算法的的时间开销，</w:t>
      </w:r>
      <w:r w:rsidR="003D1328" w:rsidRPr="00BA2650">
        <w:rPr>
          <w:noProof/>
          <w:position w:val="-14"/>
        </w:rPr>
        <w:object w:dxaOrig="279" w:dyaOrig="380" w14:anchorId="1A3ADEC9">
          <v:shape id="_x0000_i1259" type="#_x0000_t75" alt="" style="width:14.3pt;height:19.25pt;mso-width-percent:0;mso-height-percent:0;mso-width-percent:0;mso-height-percent:0" o:ole="">
            <v:imagedata r:id="rId509" o:title=""/>
          </v:shape>
          <o:OLEObject Type="Embed" ProgID="Equation.DSMT4" ShapeID="_x0000_i1259" DrawAspect="Content" ObjectID="_1712057574" r:id="rId510"/>
        </w:object>
      </w:r>
      <w:r w:rsidR="00BA2650">
        <w:rPr>
          <w:rFonts w:hint="eastAsia"/>
        </w:rPr>
        <w:t>为运行在处理器核心数为</w:t>
      </w:r>
      <w:r w:rsidR="003D1328" w:rsidRPr="00BA2650">
        <w:rPr>
          <w:noProof/>
          <w:position w:val="-10"/>
        </w:rPr>
        <w:object w:dxaOrig="240" w:dyaOrig="260" w14:anchorId="7C5B6179">
          <v:shape id="_x0000_i1260" type="#_x0000_t75" alt="" style="width:11.8pt;height:13.65pt;mso-width-percent:0;mso-height-percent:0;mso-width-percent:0;mso-height-percent:0" o:ole="">
            <v:imagedata r:id="rId511" o:title=""/>
          </v:shape>
          <o:OLEObject Type="Embed" ProgID="Equation.DSMT4" ShapeID="_x0000_i1260" DrawAspect="Content" ObjectID="_1712057575" r:id="rId512"/>
        </w:object>
      </w:r>
      <w:r w:rsidR="00BA2650">
        <w:rPr>
          <w:rFonts w:hint="eastAsia"/>
        </w:rPr>
        <w:t>的平台上的时间开销。可以看到加速比</w:t>
      </w:r>
      <w:r w:rsidR="003D1328" w:rsidRPr="00BE0113">
        <w:rPr>
          <w:noProof/>
          <w:position w:val="-14"/>
        </w:rPr>
        <w:object w:dxaOrig="300" w:dyaOrig="380" w14:anchorId="12A80B51">
          <v:shape id="_x0000_i1261" type="#_x0000_t75" alt="" style="width:15.5pt;height:19.25pt;mso-width-percent:0;mso-height-percent:0;mso-width-percent:0;mso-height-percent:0" o:ole="">
            <v:imagedata r:id="rId513" o:title=""/>
          </v:shape>
          <o:OLEObject Type="Embed" ProgID="Equation.DSMT4" ShapeID="_x0000_i1261" DrawAspect="Content" ObjectID="_1712057576" r:id="rId514"/>
        </w:object>
      </w:r>
      <w:r w:rsidR="00BA4158">
        <w:rPr>
          <w:rFonts w:hint="eastAsia"/>
        </w:rPr>
        <w:t>其值必然大于等于</w:t>
      </w:r>
      <w:r w:rsidR="00BA4158">
        <w:rPr>
          <w:rFonts w:hint="eastAsia"/>
        </w:rPr>
        <w:t>1</w:t>
      </w:r>
      <w:r w:rsidR="00BA4158">
        <w:rPr>
          <w:rFonts w:hint="eastAsia"/>
        </w:rPr>
        <w:t>，而在接近</w:t>
      </w:r>
      <w:r w:rsidR="00BA4158">
        <w:rPr>
          <w:rFonts w:hint="eastAsia"/>
        </w:rPr>
        <w:t>1</w:t>
      </w:r>
      <w:r w:rsidR="00BA4158">
        <w:rPr>
          <w:rFonts w:hint="eastAsia"/>
        </w:rPr>
        <w:t>的情况下，说明并行化对程序性能几乎没有改善。另一方面，</w:t>
      </w:r>
      <w:r w:rsidR="009040C2">
        <w:rPr>
          <w:rFonts w:hint="eastAsia"/>
        </w:rPr>
        <w:t>当有</w:t>
      </w:r>
      <w:r w:rsidR="003D1328" w:rsidRPr="004F0660">
        <w:rPr>
          <w:noProof/>
          <w:position w:val="-14"/>
        </w:rPr>
        <w:object w:dxaOrig="720" w:dyaOrig="380" w14:anchorId="2A5BA6EC">
          <v:shape id="_x0000_i1262" type="#_x0000_t75" alt="" style="width:36pt;height:19.25pt;mso-width-percent:0;mso-height-percent:0;mso-width-percent:0;mso-height-percent:0" o:ole="">
            <v:imagedata r:id="rId515" o:title=""/>
          </v:shape>
          <o:OLEObject Type="Embed" ProgID="Equation.DSMT4" ShapeID="_x0000_i1262" DrawAspect="Content" ObjectID="_1712057577" r:id="rId516"/>
        </w:object>
      </w:r>
      <w:r w:rsidR="004F0660">
        <w:rPr>
          <w:rFonts w:hint="eastAsia"/>
        </w:rPr>
        <w:t>的时候，我们称此时程序并行的性能具有理想加速比</w:t>
      </w:r>
      <w:r w:rsidR="00270077">
        <w:rPr>
          <w:rFonts w:hint="eastAsia"/>
        </w:rPr>
        <w:t>（</w:t>
      </w:r>
      <w:r w:rsidR="00270077">
        <w:rPr>
          <w:rFonts w:hint="eastAsia"/>
        </w:rPr>
        <w:t>linear</w:t>
      </w:r>
      <w:r w:rsidR="00270077">
        <w:t xml:space="preserve"> </w:t>
      </w:r>
      <w:r w:rsidR="00270077">
        <w:rPr>
          <w:rFonts w:hint="eastAsia"/>
        </w:rPr>
        <w:t>speedup</w:t>
      </w:r>
      <w:r w:rsidR="00270077">
        <w:rPr>
          <w:rFonts w:hint="eastAsia"/>
        </w:rPr>
        <w:t>）</w:t>
      </w:r>
      <w:r w:rsidR="004F0660">
        <w:rPr>
          <w:rFonts w:hint="eastAsia"/>
        </w:rPr>
        <w:t>，即代表程序执行速度随处理器个数呈现线性增加的关系。</w:t>
      </w:r>
      <w:r w:rsidR="00AC26B7">
        <w:rPr>
          <w:rFonts w:hint="eastAsia"/>
        </w:rPr>
        <w:t>但在实际过程中一般很难达到如此</w:t>
      </w:r>
      <w:r w:rsidR="0063403B">
        <w:rPr>
          <w:rFonts w:hint="eastAsia"/>
        </w:rPr>
        <w:t>高的加速比，因为通常存在线程创建以及线程锁同步的时间开销。也因此由加速比派生出了一个衡量性并行化性能效率的指标</w:t>
      </w:r>
      <w:r w:rsidR="003D1328" w:rsidRPr="0063403B">
        <w:rPr>
          <w:noProof/>
          <w:position w:val="-14"/>
        </w:rPr>
        <w:object w:dxaOrig="320" w:dyaOrig="380" w14:anchorId="78B8715C">
          <v:shape id="_x0000_i1263" type="#_x0000_t75" alt="" style="width:17.4pt;height:19.25pt;mso-width-percent:0;mso-height-percent:0;mso-width-percent:0;mso-height-percent:0" o:ole="">
            <v:imagedata r:id="rId517" o:title=""/>
          </v:shape>
          <o:OLEObject Type="Embed" ProgID="Equation.DSMT4" ShapeID="_x0000_i1263" DrawAspect="Content" ObjectID="_1712057578" r:id="rId518"/>
        </w:object>
      </w:r>
      <w:r w:rsidR="0063403B">
        <w:rPr>
          <w:rFonts w:hint="eastAsia"/>
        </w:rPr>
        <w:t>，其定义如下式所示：</w:t>
      </w:r>
    </w:p>
    <w:p w14:paraId="11425FB1" w14:textId="77777777" w:rsidR="0063403B" w:rsidRDefault="0063403B" w:rsidP="0063403B">
      <w:pPr>
        <w:pStyle w:val="af1"/>
      </w:pPr>
      <w:r>
        <w:tab/>
      </w:r>
      <w:r w:rsidR="003D1328" w:rsidRPr="0063403B">
        <w:rPr>
          <w:noProof/>
          <w:position w:val="-32"/>
        </w:rPr>
        <w:object w:dxaOrig="1540" w:dyaOrig="740" w14:anchorId="1CF8D9EA">
          <v:shape id="_x0000_i1264" type="#_x0000_t75" alt="" style="width:77.6pt;height:37.25pt;mso-width-percent:0;mso-height-percent:0;mso-width-percent:0;mso-height-percent:0" o:ole="">
            <v:imagedata r:id="rId519" o:title=""/>
          </v:shape>
          <o:OLEObject Type="Embed" ProgID="Equation.DSMT4" ShapeID="_x0000_i1264" DrawAspect="Content" ObjectID="_1712057579" r:id="rId520"/>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r w:rsidR="00F97E2B">
        <w:fldChar w:fldCharType="begin"/>
      </w:r>
      <w:r w:rsidR="00F97E2B">
        <w:instrText xml:space="preserve"> SEQ MTChap \c \* Arabic \* MERGEFORMAT </w:instrText>
      </w:r>
      <w:r w:rsidR="00F97E2B">
        <w:fldChar w:fldCharType="separate"/>
      </w:r>
      <w:r w:rsidR="00897A40">
        <w:rPr>
          <w:noProof/>
        </w:rPr>
        <w:instrText>4</w:instrText>
      </w:r>
      <w:r w:rsidR="00F97E2B">
        <w:rPr>
          <w:noProof/>
        </w:rPr>
        <w:fldChar w:fldCharType="end"/>
      </w:r>
      <w:r w:rsidR="003746BA">
        <w:instrText>-</w:instrText>
      </w:r>
      <w:r w:rsidR="00F97E2B">
        <w:fldChar w:fldCharType="begin"/>
      </w:r>
      <w:r w:rsidR="00F97E2B">
        <w:instrText xml:space="preserve"> SEQ MTEqn \c \*</w:instrText>
      </w:r>
      <w:r w:rsidR="00F97E2B">
        <w:instrText xml:space="preserve"> Arabic \* MERGEFORMAT </w:instrText>
      </w:r>
      <w:r w:rsidR="00F97E2B">
        <w:fldChar w:fldCharType="separate"/>
      </w:r>
      <w:r w:rsidR="00897A40">
        <w:rPr>
          <w:noProof/>
        </w:rPr>
        <w:instrText>2</w:instrText>
      </w:r>
      <w:r w:rsidR="00F97E2B">
        <w:rPr>
          <w:noProof/>
        </w:rPr>
        <w:fldChar w:fldCharType="end"/>
      </w:r>
      <w:r w:rsidR="003746BA">
        <w:instrText>)</w:instrText>
      </w:r>
      <w:r w:rsidR="003746BA">
        <w:fldChar w:fldCharType="end"/>
      </w:r>
    </w:p>
    <w:p w14:paraId="3A5DD0DC" w14:textId="77777777" w:rsidR="00777408" w:rsidRDefault="00777408" w:rsidP="00777408">
      <w:pPr>
        <w:spacing w:before="60" w:after="60"/>
        <w:ind w:firstLine="480"/>
      </w:pPr>
      <w:r>
        <w:rPr>
          <w:rFonts w:hint="eastAsia"/>
        </w:rPr>
        <w:t>可以看到效率指标</w:t>
      </w:r>
      <w:r w:rsidR="003D1328" w:rsidRPr="00777408">
        <w:rPr>
          <w:noProof/>
          <w:position w:val="-14"/>
        </w:rPr>
        <w:object w:dxaOrig="320" w:dyaOrig="380" w14:anchorId="08C58D29">
          <v:shape id="_x0000_i1265" type="#_x0000_t75" alt="" style="width:17.4pt;height:19.25pt;mso-width-percent:0;mso-height-percent:0;mso-width-percent:0;mso-height-percent:0" o:ole="">
            <v:imagedata r:id="rId521" o:title=""/>
          </v:shape>
          <o:OLEObject Type="Embed" ProgID="Equation.DSMT4" ShapeID="_x0000_i1265" DrawAspect="Content" ObjectID="_1712057580" r:id="rId522"/>
        </w:object>
      </w:r>
      <w:r>
        <w:rPr>
          <w:rFonts w:hint="eastAsia"/>
        </w:rPr>
        <w:t>其值范围位于</w:t>
      </w:r>
      <w:r>
        <w:rPr>
          <w:rFonts w:hint="eastAsia"/>
        </w:rPr>
        <w:t>0</w:t>
      </w:r>
      <w:r>
        <w:t>~1</w:t>
      </w:r>
      <w:r>
        <w:rPr>
          <w:rFonts w:hint="eastAsia"/>
        </w:rPr>
        <w:t>之间，越接近</w:t>
      </w:r>
      <w:r w:rsidR="006C7643">
        <w:rPr>
          <w:rFonts w:hint="eastAsia"/>
        </w:rPr>
        <w:t>于</w:t>
      </w:r>
      <w:r>
        <w:rPr>
          <w:rFonts w:hint="eastAsia"/>
        </w:rPr>
        <w:t>1</w:t>
      </w:r>
      <w:r>
        <w:rPr>
          <w:rFonts w:hint="eastAsia"/>
        </w:rPr>
        <w:t>，说明并行程序在</w:t>
      </w:r>
      <w:r w:rsidR="006C7643">
        <w:rPr>
          <w:rFonts w:hint="eastAsia"/>
        </w:rPr>
        <w:t>同步以及线程通信等方面的额外开销越小。</w:t>
      </w:r>
      <w:r w:rsidR="00FB5628">
        <w:rPr>
          <w:rFonts w:hint="eastAsia"/>
        </w:rPr>
        <w:t>本质上效率指标和加速比是可以等价转换的。</w:t>
      </w:r>
    </w:p>
    <w:p w14:paraId="3C224D4E" w14:textId="4A2C443A" w:rsidR="00AA32E4" w:rsidRPr="00D34CA5" w:rsidRDefault="006C7643" w:rsidP="00AA32E4">
      <w:pPr>
        <w:spacing w:before="60" w:after="60"/>
        <w:ind w:firstLine="480"/>
      </w:pPr>
      <w:del w:id="530" w:author="王 庆云" w:date="2022-04-18T09:31:00Z">
        <w:r w:rsidDel="0030761B">
          <w:rPr>
            <w:rFonts w:hint="eastAsia"/>
          </w:rPr>
          <w:delText>这里</w:delText>
        </w:r>
      </w:del>
      <w:del w:id="531" w:author="王 庆云" w:date="2022-04-18T09:36:00Z">
        <w:r w:rsidDel="000D36C5">
          <w:rPr>
            <w:rFonts w:hint="eastAsia"/>
          </w:rPr>
          <w:delText>首先</w:delText>
        </w:r>
      </w:del>
      <w:r>
        <w:rPr>
          <w:rFonts w:hint="eastAsia"/>
        </w:rPr>
        <w:t>为了衡量基于测站间并行的观测方程构建算法的运行性能，</w:t>
      </w:r>
      <w:del w:id="532" w:author="王 庆云" w:date="2022-04-18T09:31:00Z">
        <w:r w:rsidDel="0030761B">
          <w:rPr>
            <w:rFonts w:hint="eastAsia"/>
          </w:rPr>
          <w:delText>首先</w:delText>
        </w:r>
      </w:del>
      <w:r>
        <w:rPr>
          <w:rFonts w:hint="eastAsia"/>
        </w:rPr>
        <w:t>开展了对</w:t>
      </w:r>
      <w:r>
        <w:rPr>
          <w:rFonts w:hint="eastAsia"/>
        </w:rPr>
        <w:t>GPS/</w:t>
      </w:r>
      <w:r>
        <w:t>Galileo/BDS</w:t>
      </w:r>
      <w:r w:rsidR="00226A57">
        <w:rPr>
          <w:rFonts w:hint="eastAsia"/>
        </w:rPr>
        <w:t>共</w:t>
      </w:r>
      <w:r w:rsidR="00226A57">
        <w:rPr>
          <w:rFonts w:hint="eastAsia"/>
        </w:rPr>
        <w:t>7</w:t>
      </w:r>
      <w:r w:rsidR="00226A57">
        <w:t>9</w:t>
      </w:r>
      <w:r w:rsidR="00226A57">
        <w:rPr>
          <w:rFonts w:hint="eastAsia"/>
        </w:rPr>
        <w:t>颗卫星的</w:t>
      </w:r>
      <w:r>
        <w:rPr>
          <w:rFonts w:hint="eastAsia"/>
        </w:rPr>
        <w:t>三天的仿实时滤波轨道确定的实验。</w:t>
      </w:r>
      <w:r w:rsidR="00F220E1">
        <w:rPr>
          <w:rFonts w:hint="eastAsia"/>
        </w:rPr>
        <w:t>为分析不同测站数与不同线程数下，并行算法对观测方程构建</w:t>
      </w:r>
      <w:r w:rsidR="00B341E5">
        <w:rPr>
          <w:rFonts w:hint="eastAsia"/>
        </w:rPr>
        <w:t>过程</w:t>
      </w:r>
      <w:r w:rsidR="00F220E1">
        <w:rPr>
          <w:rFonts w:hint="eastAsia"/>
        </w:rPr>
        <w:t>的效率提升，设计了如下的实验方案：</w:t>
      </w:r>
      <w:del w:id="533" w:author="王 庆云" w:date="2022-04-18T09:28:00Z">
        <w:r w:rsidR="00F220E1" w:rsidDel="0030761B">
          <w:rPr>
            <w:rFonts w:hint="eastAsia"/>
          </w:rPr>
          <w:delText>首先</w:delText>
        </w:r>
      </w:del>
      <w:r w:rsidR="00F220E1">
        <w:rPr>
          <w:rFonts w:hint="eastAsia"/>
        </w:rPr>
        <w:t>选取了数量为</w:t>
      </w:r>
      <w:r w:rsidR="00F220E1">
        <w:t>25</w:t>
      </w:r>
      <w:r w:rsidR="00F220E1">
        <w:rPr>
          <w:rFonts w:hint="eastAsia"/>
        </w:rPr>
        <w:t>、</w:t>
      </w:r>
      <w:r w:rsidR="00F220E1">
        <w:t>50</w:t>
      </w:r>
      <w:r w:rsidR="00F220E1">
        <w:rPr>
          <w:rFonts w:hint="eastAsia"/>
        </w:rPr>
        <w:t>、</w:t>
      </w:r>
      <w:r w:rsidR="00F220E1">
        <w:rPr>
          <w:rFonts w:hint="eastAsia"/>
        </w:rPr>
        <w:t>7</w:t>
      </w:r>
      <w:r w:rsidR="00F220E1">
        <w:t>5</w:t>
      </w:r>
      <w:r w:rsidR="00F220E1">
        <w:rPr>
          <w:rFonts w:hint="eastAsia"/>
        </w:rPr>
        <w:t>和</w:t>
      </w:r>
      <w:r w:rsidR="00F220E1">
        <w:rPr>
          <w:rFonts w:hint="eastAsia"/>
        </w:rPr>
        <w:t>1</w:t>
      </w:r>
      <w:r w:rsidR="00F220E1">
        <w:t>00</w:t>
      </w:r>
      <w:r w:rsidR="00F220E1">
        <w:rPr>
          <w:rFonts w:hint="eastAsia"/>
        </w:rPr>
        <w:t>四组</w:t>
      </w:r>
      <w:r w:rsidR="00B341E5">
        <w:rPr>
          <w:rFonts w:hint="eastAsia"/>
        </w:rPr>
        <w:t>测站列表，并分别进行了线程数为</w:t>
      </w:r>
      <w:r w:rsidR="00B341E5">
        <w:rPr>
          <w:rFonts w:hint="eastAsia"/>
        </w:rPr>
        <w:t>1</w:t>
      </w:r>
      <w:r w:rsidR="00B341E5">
        <w:t>-8</w:t>
      </w:r>
      <w:r w:rsidR="00B341E5">
        <w:rPr>
          <w:rFonts w:hint="eastAsia"/>
        </w:rPr>
        <w:t>依次递增的仿实时定轨实验，</w:t>
      </w:r>
      <w:ins w:id="534" w:author="王 庆云" w:date="2022-04-18T09:28:00Z">
        <w:r w:rsidR="0030761B">
          <w:rPr>
            <w:rFonts w:hint="eastAsia"/>
          </w:rPr>
          <w:t>并</w:t>
        </w:r>
      </w:ins>
      <w:del w:id="535" w:author="王 庆云" w:date="2022-04-18T09:28:00Z">
        <w:r w:rsidR="00B341E5" w:rsidDel="0030761B">
          <w:rPr>
            <w:rFonts w:hint="eastAsia"/>
          </w:rPr>
          <w:delText>其中</w:delText>
        </w:r>
      </w:del>
      <w:r w:rsidR="00AA21B0">
        <w:rPr>
          <w:rFonts w:hint="eastAsia"/>
        </w:rPr>
        <w:t>单独统计了观测方程构建部分的计算耗时。这里需注意的是，当线程数设置为</w:t>
      </w:r>
      <w:r w:rsidR="00AA21B0">
        <w:t>1</w:t>
      </w:r>
      <w:r w:rsidR="00AA21B0">
        <w:rPr>
          <w:rFonts w:hint="eastAsia"/>
        </w:rPr>
        <w:t>时，此时</w:t>
      </w:r>
      <w:r w:rsidR="00AA21B0">
        <w:rPr>
          <w:rFonts w:hint="eastAsia"/>
        </w:rPr>
        <w:t>OpenMP</w:t>
      </w:r>
      <w:r w:rsidR="00AA21B0">
        <w:rPr>
          <w:rFonts w:hint="eastAsia"/>
        </w:rPr>
        <w:t>并行化的代码域将与原有的串行化代码等价，即可直接作为串行程序运行性能的参考。</w:t>
      </w:r>
      <w:r w:rsidR="00BD663D">
        <w:fldChar w:fldCharType="begin"/>
      </w:r>
      <w:r w:rsidR="00BD663D">
        <w:instrText xml:space="preserve"> </w:instrText>
      </w:r>
      <w:r w:rsidR="00BD663D">
        <w:rPr>
          <w:rFonts w:hint="eastAsia"/>
        </w:rPr>
        <w:instrText>REF fig_cmb_equ_parallel \r \h</w:instrText>
      </w:r>
      <w:r w:rsidR="00BD663D">
        <w:instrText xml:space="preserve"> </w:instrText>
      </w:r>
      <w:r w:rsidR="00BD663D">
        <w:fldChar w:fldCharType="separate"/>
      </w:r>
      <w:r w:rsidR="00897A40">
        <w:rPr>
          <w:rFonts w:hint="eastAsia"/>
        </w:rPr>
        <w:t>图</w:t>
      </w:r>
      <w:r w:rsidR="00897A40">
        <w:rPr>
          <w:rFonts w:hint="eastAsia"/>
        </w:rPr>
        <w:t>4-9</w:t>
      </w:r>
      <w:r w:rsidR="00BD663D">
        <w:fldChar w:fldCharType="end"/>
      </w:r>
      <w:r w:rsidR="00BD663D">
        <w:rPr>
          <w:rFonts w:hint="eastAsia"/>
        </w:rPr>
        <w:t>给出</w:t>
      </w:r>
      <w:r w:rsidR="00B93199">
        <w:rPr>
          <w:rFonts w:hint="eastAsia"/>
        </w:rPr>
        <w:t>了相应的实验统计结果，其中位于上方的子图</w:t>
      </w:r>
      <w:r w:rsidR="009F7401">
        <w:rPr>
          <w:rFonts w:hint="eastAsia"/>
        </w:rPr>
        <w:t>表示了</w:t>
      </w:r>
      <w:r w:rsidR="00B93199">
        <w:rPr>
          <w:rFonts w:hint="eastAsia"/>
        </w:rPr>
        <w:t>不同测站数量和不同线程数下观测方程构建部分的</w:t>
      </w:r>
      <w:r w:rsidR="00226A57">
        <w:rPr>
          <w:rFonts w:hint="eastAsia"/>
        </w:rPr>
        <w:t>单</w:t>
      </w:r>
      <w:r w:rsidR="009F7401">
        <w:rPr>
          <w:rFonts w:hint="eastAsia"/>
        </w:rPr>
        <w:t>历元耗时</w:t>
      </w:r>
      <w:r w:rsidR="00B93199">
        <w:rPr>
          <w:rFonts w:hint="eastAsia"/>
        </w:rPr>
        <w:t>，</w:t>
      </w:r>
      <w:r w:rsidR="009221B1">
        <w:rPr>
          <w:rFonts w:hint="eastAsia"/>
        </w:rPr>
        <w:t>中间</w:t>
      </w:r>
      <w:r w:rsidR="00B93199">
        <w:rPr>
          <w:rFonts w:hint="eastAsia"/>
        </w:rPr>
        <w:t>的子图为对应的加速比</w:t>
      </w:r>
      <w:r w:rsidR="009221B1">
        <w:rPr>
          <w:rFonts w:hint="eastAsia"/>
        </w:rPr>
        <w:t>，下方的子图为对应的效率指标</w:t>
      </w:r>
      <w:r w:rsidR="00125326">
        <w:rPr>
          <w:rFonts w:hint="eastAsia"/>
        </w:rPr>
        <w:t>，横轴均为</w:t>
      </w:r>
      <w:r w:rsidR="009F7401">
        <w:rPr>
          <w:rFonts w:hint="eastAsia"/>
        </w:rPr>
        <w:t>运算过程中</w:t>
      </w:r>
      <w:r w:rsidR="00125326">
        <w:rPr>
          <w:rFonts w:hint="eastAsia"/>
        </w:rPr>
        <w:t>所采用的线程数</w:t>
      </w:r>
      <w:r w:rsidR="0006615E">
        <w:rPr>
          <w:rFonts w:hint="eastAsia"/>
        </w:rPr>
        <w:t>。</w:t>
      </w:r>
      <w:r w:rsidR="00762B90">
        <w:rPr>
          <w:rFonts w:hint="eastAsia"/>
        </w:rPr>
        <w:t>首先可以看到</w:t>
      </w:r>
      <w:r w:rsidR="00614710">
        <w:rPr>
          <w:rFonts w:hint="eastAsia"/>
        </w:rPr>
        <w:t>，</w:t>
      </w:r>
      <w:r w:rsidR="004F0026">
        <w:rPr>
          <w:rFonts w:hint="eastAsia"/>
        </w:rPr>
        <w:t>对于不同测站数</w:t>
      </w:r>
      <w:del w:id="536" w:author="王 庆云" w:date="2022-04-18T09:32:00Z">
        <w:r w:rsidR="004F0026" w:rsidDel="0030761B">
          <w:rPr>
            <w:rFonts w:hint="eastAsia"/>
          </w:rPr>
          <w:delText>下</w:delText>
        </w:r>
      </w:del>
      <w:r w:rsidR="004F0026">
        <w:rPr>
          <w:rFonts w:hint="eastAsia"/>
        </w:rPr>
        <w:t>，</w:t>
      </w:r>
      <w:r w:rsidR="00515F32">
        <w:rPr>
          <w:rFonts w:hint="eastAsia"/>
        </w:rPr>
        <w:t>相较于串行程序模型（线程数</w:t>
      </w:r>
      <w:ins w:id="537" w:author="王 庆云" w:date="2022-04-18T09:32:00Z">
        <w:r w:rsidR="0030761B">
          <w:rPr>
            <w:rFonts w:hint="eastAsia"/>
          </w:rPr>
          <w:t>为</w:t>
        </w:r>
      </w:ins>
      <w:r w:rsidR="00515F32">
        <w:rPr>
          <w:rFonts w:hint="eastAsia"/>
        </w:rPr>
        <w:t>1</w:t>
      </w:r>
      <w:r w:rsidR="00515F32">
        <w:rPr>
          <w:rFonts w:hint="eastAsia"/>
        </w:rPr>
        <w:t>），并行算法</w:t>
      </w:r>
      <w:r w:rsidR="004F0026">
        <w:rPr>
          <w:rFonts w:hint="eastAsia"/>
        </w:rPr>
        <w:t>均</w:t>
      </w:r>
      <w:del w:id="538" w:author="王 庆云" w:date="2022-04-18T09:32:00Z">
        <w:r w:rsidR="004F0026" w:rsidDel="0030761B">
          <w:rPr>
            <w:rFonts w:hint="eastAsia"/>
          </w:rPr>
          <w:delText>能</w:delText>
        </w:r>
      </w:del>
      <w:r w:rsidR="00787D9D">
        <w:rPr>
          <w:rFonts w:hint="eastAsia"/>
        </w:rPr>
        <w:t>有效提升了观测方程构建的处理效率，且</w:t>
      </w:r>
      <w:r w:rsidR="00D9136D">
        <w:rPr>
          <w:rFonts w:hint="eastAsia"/>
        </w:rPr>
        <w:t>均</w:t>
      </w:r>
      <w:r w:rsidR="00787D9D">
        <w:rPr>
          <w:rFonts w:hint="eastAsia"/>
        </w:rPr>
        <w:t>随着线程数增加，</w:t>
      </w:r>
      <w:r w:rsidR="00011018">
        <w:rPr>
          <w:rFonts w:hint="eastAsia"/>
        </w:rPr>
        <w:t>计算耗时</w:t>
      </w:r>
      <w:r w:rsidR="00D9136D">
        <w:rPr>
          <w:rFonts w:hint="eastAsia"/>
        </w:rPr>
        <w:t>逐渐</w:t>
      </w:r>
      <w:r w:rsidR="00011018">
        <w:rPr>
          <w:rFonts w:hint="eastAsia"/>
        </w:rPr>
        <w:t>越少</w:t>
      </w:r>
      <w:r w:rsidR="009F7401">
        <w:rPr>
          <w:rFonts w:hint="eastAsia"/>
        </w:rPr>
        <w:t>。</w:t>
      </w:r>
      <w:r w:rsidR="004F0026">
        <w:rPr>
          <w:rFonts w:hint="eastAsia"/>
        </w:rPr>
        <w:t>从加速比的统计结果中</w:t>
      </w:r>
      <w:r w:rsidR="00D9136D">
        <w:rPr>
          <w:rFonts w:hint="eastAsia"/>
        </w:rPr>
        <w:t>也可以看出</w:t>
      </w:r>
      <w:r w:rsidR="004F0026">
        <w:rPr>
          <w:rFonts w:hint="eastAsia"/>
        </w:rPr>
        <w:t>，对于不同测站数其加速比结果基本</w:t>
      </w:r>
      <w:r w:rsidR="00FB5628">
        <w:rPr>
          <w:rFonts w:hint="eastAsia"/>
        </w:rPr>
        <w:t>一致，即测站数量并不会对并行算法的性能提升效果产生影响，这是符合实际情况的。</w:t>
      </w:r>
      <w:r w:rsidR="00773E7F">
        <w:rPr>
          <w:rFonts w:hint="eastAsia"/>
        </w:rPr>
        <w:t>根据前述加速比（效率指标）的定义可知，其大小反映了程序实际并行部分在原始串行部分的所占比例，</w:t>
      </w:r>
      <w:r w:rsidR="003B1118">
        <w:rPr>
          <w:rFonts w:hint="eastAsia"/>
        </w:rPr>
        <w:t>而这并不受所处理数据影响，</w:t>
      </w:r>
      <w:del w:id="539" w:author="王 庆云" w:date="2022-04-18T09:34:00Z">
        <w:r w:rsidR="003B1118" w:rsidDel="000D36C5">
          <w:rPr>
            <w:rFonts w:hint="eastAsia"/>
          </w:rPr>
          <w:delText>因此</w:delText>
        </w:r>
      </w:del>
      <w:r w:rsidR="003B1118">
        <w:rPr>
          <w:rFonts w:hint="eastAsia"/>
        </w:rPr>
        <w:t>是一个程序本身并行性能的</w:t>
      </w:r>
      <w:del w:id="540" w:author="王 庆云" w:date="2022-04-18T09:34:00Z">
        <w:r w:rsidR="003B1118" w:rsidDel="000D36C5">
          <w:rPr>
            <w:rFonts w:hint="eastAsia"/>
          </w:rPr>
          <w:delText>一个</w:delText>
        </w:r>
      </w:del>
      <w:r w:rsidR="003B1118">
        <w:rPr>
          <w:rFonts w:hint="eastAsia"/>
        </w:rPr>
        <w:t>体现。</w:t>
      </w:r>
      <w:r w:rsidR="00941D60">
        <w:rPr>
          <w:rFonts w:hint="eastAsia"/>
        </w:rPr>
        <w:t>除此之外，可以看到加速比随</w:t>
      </w:r>
      <w:r w:rsidR="00773AD5">
        <w:rPr>
          <w:rFonts w:hint="eastAsia"/>
        </w:rPr>
        <w:t>着</w:t>
      </w:r>
      <w:r w:rsidR="00941D60">
        <w:rPr>
          <w:rFonts w:hint="eastAsia"/>
        </w:rPr>
        <w:t>线程</w:t>
      </w:r>
      <w:r w:rsidR="00773AD5">
        <w:rPr>
          <w:rFonts w:hint="eastAsia"/>
        </w:rPr>
        <w:t>数的增加，</w:t>
      </w:r>
      <w:r w:rsidR="00941D60">
        <w:rPr>
          <w:rFonts w:hint="eastAsia"/>
        </w:rPr>
        <w:t>其增长趋势逐渐减缓。</w:t>
      </w:r>
      <w:r w:rsidR="00D30A64">
        <w:rPr>
          <w:rFonts w:hint="eastAsia"/>
        </w:rPr>
        <w:t>其主要原因是</w:t>
      </w:r>
      <w:r w:rsidR="001D72A4">
        <w:rPr>
          <w:rFonts w:hint="eastAsia"/>
        </w:rPr>
        <w:t>随着线程数增加，</w:t>
      </w:r>
      <w:r w:rsidR="00DA2321">
        <w:rPr>
          <w:rFonts w:hint="eastAsia"/>
        </w:rPr>
        <w:t>线程创建的时间开销</w:t>
      </w:r>
      <w:r w:rsidR="001F3570">
        <w:rPr>
          <w:rFonts w:hint="eastAsia"/>
        </w:rPr>
        <w:t>和同步区域</w:t>
      </w:r>
      <w:del w:id="541" w:author="王 庆云" w:date="2022-04-18T09:35:00Z">
        <w:r w:rsidR="001F3570" w:rsidDel="000D36C5">
          <w:rPr>
            <w:rFonts w:hint="eastAsia"/>
          </w:rPr>
          <w:delText>导致</w:delText>
        </w:r>
      </w:del>
      <w:ins w:id="542" w:author="王 庆云" w:date="2022-04-18T09:35:00Z">
        <w:r w:rsidR="000D36C5">
          <w:rPr>
            <w:rFonts w:hint="eastAsia"/>
          </w:rPr>
          <w:t>带来</w:t>
        </w:r>
      </w:ins>
      <w:r w:rsidR="001F3570">
        <w:rPr>
          <w:rFonts w:hint="eastAsia"/>
        </w:rPr>
        <w:t>的线程间通信时间都</w:t>
      </w:r>
      <w:r w:rsidR="00275B63">
        <w:rPr>
          <w:rFonts w:hint="eastAsia"/>
        </w:rPr>
        <w:t>逐渐增加</w:t>
      </w:r>
      <w:r w:rsidR="00D30A64">
        <w:rPr>
          <w:rFonts w:hint="eastAsia"/>
        </w:rPr>
        <w:t>，从而导致程序并行部分的占比不断减小。</w:t>
      </w:r>
      <w:del w:id="543" w:author="王 庆云" w:date="2022-04-18T09:36:00Z">
        <w:r w:rsidR="00D30A64" w:rsidDel="000D36C5">
          <w:rPr>
            <w:rFonts w:hint="eastAsia"/>
          </w:rPr>
          <w:delText>除此之外</w:delText>
        </w:r>
      </w:del>
      <w:ins w:id="544" w:author="王 庆云" w:date="2022-04-18T09:36:00Z">
        <w:r w:rsidR="000D36C5">
          <w:rPr>
            <w:rFonts w:hint="eastAsia"/>
          </w:rPr>
          <w:t>并且</w:t>
        </w:r>
      </w:ins>
      <w:r w:rsidR="00D30A64">
        <w:rPr>
          <w:rFonts w:hint="eastAsia"/>
        </w:rPr>
        <w:t>，效率指标也随着线程数的增加</w:t>
      </w:r>
      <w:r w:rsidR="007571B1">
        <w:rPr>
          <w:rFonts w:hint="eastAsia"/>
        </w:rPr>
        <w:t>呈现不断减少的趋势，也印证了前述在线程通信及同步上的开销逐渐增大的现象。</w:t>
      </w:r>
    </w:p>
    <w:p w14:paraId="0AFC8AD2" w14:textId="77777777" w:rsidR="00AA32E4" w:rsidRPr="007E5B2D" w:rsidRDefault="00811B2D" w:rsidP="00B93199">
      <w:pPr>
        <w:pStyle w:val="aa"/>
        <w:spacing w:before="120" w:after="120"/>
      </w:pPr>
      <w:r>
        <w:rPr>
          <w:noProof/>
        </w:rPr>
        <w:lastRenderedPageBreak/>
        <w:drawing>
          <wp:inline distT="0" distB="0" distL="0" distR="0" wp14:anchorId="47121219" wp14:editId="1B4D31D6">
            <wp:extent cx="3430905" cy="3745230"/>
            <wp:effectExtent l="0" t="0" r="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62"/>
                    <pic:cNvPicPr>
                      <a:picLocks noChangeAspect="1" noChangeArrowheads="1"/>
                    </pic:cNvPicPr>
                  </pic:nvPicPr>
                  <pic:blipFill>
                    <a:blip r:embed="rId523" cstate="print">
                      <a:extLst>
                        <a:ext uri="{28A0092B-C50C-407E-A947-70E740481C1C}">
                          <a14:useLocalDpi xmlns:a14="http://schemas.microsoft.com/office/drawing/2010/main" val="0"/>
                        </a:ext>
                      </a:extLst>
                    </a:blip>
                    <a:srcRect/>
                    <a:stretch>
                      <a:fillRect/>
                    </a:stretch>
                  </pic:blipFill>
                  <pic:spPr bwMode="auto">
                    <a:xfrm>
                      <a:off x="0" y="0"/>
                      <a:ext cx="3430905" cy="3745230"/>
                    </a:xfrm>
                    <a:prstGeom prst="rect">
                      <a:avLst/>
                    </a:prstGeom>
                    <a:noFill/>
                    <a:ln>
                      <a:noFill/>
                    </a:ln>
                  </pic:spPr>
                </pic:pic>
              </a:graphicData>
            </a:graphic>
          </wp:inline>
        </w:drawing>
      </w:r>
    </w:p>
    <w:p w14:paraId="156659D5" w14:textId="77777777" w:rsidR="00AA32E4" w:rsidRDefault="00AA32E4" w:rsidP="00AA32E4">
      <w:pPr>
        <w:pStyle w:val="a"/>
        <w:spacing w:before="120" w:after="120"/>
      </w:pPr>
      <w:bookmarkStart w:id="545" w:name="fig_cmb_equ_parallel"/>
      <w:bookmarkEnd w:id="545"/>
      <w:r>
        <w:rPr>
          <w:rFonts w:hint="eastAsia"/>
        </w:rPr>
        <w:t>不同线程数下观测方程构建的耗时占比</w:t>
      </w:r>
    </w:p>
    <w:p w14:paraId="1290F50E" w14:textId="003404EF" w:rsidR="00432445" w:rsidRPr="00432445" w:rsidRDefault="009221B1" w:rsidP="00432445">
      <w:pPr>
        <w:spacing w:before="60" w:after="60"/>
        <w:ind w:firstLine="480"/>
      </w:pPr>
      <w:r>
        <w:rPr>
          <w:rFonts w:hint="eastAsia"/>
        </w:rPr>
        <w:t>类似地，</w:t>
      </w:r>
      <w:r w:rsidR="00481C01">
        <w:rPr>
          <w:rFonts w:hint="eastAsia"/>
        </w:rPr>
        <w:t>为了</w:t>
      </w:r>
      <w:r w:rsidR="00DD707D">
        <w:rPr>
          <w:rFonts w:hint="eastAsia"/>
        </w:rPr>
        <w:t>衡量基于卫星间并行的轨道积分算法的运行性能，</w:t>
      </w:r>
      <w:del w:id="546" w:author="王 庆云" w:date="2022-04-18T09:37:00Z">
        <w:r w:rsidR="00DD707D" w:rsidDel="000D36C5">
          <w:rPr>
            <w:rFonts w:hint="eastAsia"/>
          </w:rPr>
          <w:delText>这里</w:delText>
        </w:r>
      </w:del>
      <w:r w:rsidR="0028664B">
        <w:rPr>
          <w:rFonts w:hint="eastAsia"/>
        </w:rPr>
        <w:t>同样开展了与上述</w:t>
      </w:r>
      <w:del w:id="547" w:author="王 庆云" w:date="2022-04-18T09:37:00Z">
        <w:r w:rsidR="0028664B" w:rsidDel="000D36C5">
          <w:rPr>
            <w:rFonts w:hint="eastAsia"/>
          </w:rPr>
          <w:delText>相同</w:delText>
        </w:r>
      </w:del>
      <w:r w:rsidR="0028664B">
        <w:rPr>
          <w:rFonts w:hint="eastAsia"/>
        </w:rPr>
        <w:t>的三系统</w:t>
      </w:r>
      <w:r w:rsidR="00495CB4">
        <w:t>79</w:t>
      </w:r>
      <w:r w:rsidR="00495CB4">
        <w:rPr>
          <w:rFonts w:hint="eastAsia"/>
        </w:rPr>
        <w:t>颗卫星的</w:t>
      </w:r>
      <w:r w:rsidR="0028664B">
        <w:rPr>
          <w:rFonts w:hint="eastAsia"/>
        </w:rPr>
        <w:t>仿实时滤波轨道确定实验。这里为了</w:t>
      </w:r>
      <w:r w:rsidR="00495CB4">
        <w:rPr>
          <w:rFonts w:hint="eastAsia"/>
        </w:rPr>
        <w:t>确定不同线程数下</w:t>
      </w:r>
      <w:del w:id="548" w:author="王 庆云" w:date="2022-04-18T09:37:00Z">
        <w:r w:rsidR="00495CB4" w:rsidDel="000D36C5">
          <w:rPr>
            <w:rFonts w:hint="eastAsia"/>
          </w:rPr>
          <w:delText>，</w:delText>
        </w:r>
      </w:del>
      <w:r w:rsidR="00495CB4">
        <w:rPr>
          <w:rFonts w:hint="eastAsia"/>
        </w:rPr>
        <w:t>轨道积分并行算法提升的效果</w:t>
      </w:r>
      <w:del w:id="549" w:author="王 庆云" w:date="2022-04-18T09:37:00Z">
        <w:r w:rsidR="00495CB4" w:rsidDel="000D36C5">
          <w:rPr>
            <w:rFonts w:hint="eastAsia"/>
          </w:rPr>
          <w:delText>。</w:delText>
        </w:r>
      </w:del>
      <w:ins w:id="550" w:author="王 庆云" w:date="2022-04-18T09:37:00Z">
        <w:r w:rsidR="000D36C5">
          <w:rPr>
            <w:rFonts w:hint="eastAsia"/>
          </w:rPr>
          <w:t>，</w:t>
        </w:r>
      </w:ins>
      <w:del w:id="551" w:author="王 庆云" w:date="2022-04-18T09:37:00Z">
        <w:r w:rsidR="00495CB4" w:rsidDel="000D36C5">
          <w:rPr>
            <w:rFonts w:hint="eastAsia"/>
          </w:rPr>
          <w:delText>这里</w:delText>
        </w:r>
      </w:del>
      <w:r w:rsidR="00495CB4">
        <w:rPr>
          <w:rFonts w:hint="eastAsia"/>
        </w:rPr>
        <w:t>分别</w:t>
      </w:r>
      <w:r w:rsidR="00F54EFD">
        <w:rPr>
          <w:rFonts w:hint="eastAsia"/>
        </w:rPr>
        <w:t>测试了线程数为</w:t>
      </w:r>
      <w:r w:rsidR="00F54EFD">
        <w:rPr>
          <w:rFonts w:hint="eastAsia"/>
        </w:rPr>
        <w:t>1</w:t>
      </w:r>
      <w:r w:rsidR="00F54EFD">
        <w:t>-10</w:t>
      </w:r>
      <w:r w:rsidR="00F54EFD">
        <w:rPr>
          <w:rFonts w:hint="eastAsia"/>
        </w:rPr>
        <w:t>依次递增的情况下，轨道积分部分的计算耗时，</w:t>
      </w:r>
      <w:r w:rsidR="0067780F">
        <w:fldChar w:fldCharType="begin"/>
      </w:r>
      <w:r w:rsidR="0067780F">
        <w:instrText xml:space="preserve"> </w:instrText>
      </w:r>
      <w:r w:rsidR="0067780F">
        <w:rPr>
          <w:rFonts w:hint="eastAsia"/>
        </w:rPr>
        <w:instrText>REF fig_oi_parallel \r \h</w:instrText>
      </w:r>
      <w:r w:rsidR="0067780F">
        <w:instrText xml:space="preserve"> </w:instrText>
      </w:r>
      <w:r w:rsidR="0067780F">
        <w:fldChar w:fldCharType="separate"/>
      </w:r>
      <w:r w:rsidR="00897A40">
        <w:rPr>
          <w:rFonts w:hint="eastAsia"/>
        </w:rPr>
        <w:t>图</w:t>
      </w:r>
      <w:r w:rsidR="00897A40">
        <w:rPr>
          <w:rFonts w:hint="eastAsia"/>
        </w:rPr>
        <w:t>4-10</w:t>
      </w:r>
      <w:r w:rsidR="0067780F">
        <w:fldChar w:fldCharType="end"/>
      </w:r>
      <w:r w:rsidR="00F54EFD">
        <w:rPr>
          <w:rFonts w:hint="eastAsia"/>
        </w:rPr>
        <w:t>给出了统计结果。图中柱状图</w:t>
      </w:r>
      <w:del w:id="552" w:author="王 庆云" w:date="2022-04-18T09:38:00Z">
        <w:r w:rsidR="00F54EFD" w:rsidDel="00297DA6">
          <w:rPr>
            <w:rFonts w:hint="eastAsia"/>
          </w:rPr>
          <w:delText>给出</w:delText>
        </w:r>
      </w:del>
      <w:ins w:id="553" w:author="王 庆云" w:date="2022-04-18T09:38:00Z">
        <w:r w:rsidR="00297DA6">
          <w:rPr>
            <w:rFonts w:hint="eastAsia"/>
          </w:rPr>
          <w:t>表明</w:t>
        </w:r>
      </w:ins>
      <w:r w:rsidR="00F54EFD">
        <w:rPr>
          <w:rFonts w:hint="eastAsia"/>
        </w:rPr>
        <w:t>了不同线程数</w:t>
      </w:r>
      <w:r w:rsidR="0067780F">
        <w:rPr>
          <w:rFonts w:hint="eastAsia"/>
        </w:rPr>
        <w:t>下轨道积分的计算耗时，散点图则给出了对应的加速比。显然，并行算法大幅度改善了轨道积分的</w:t>
      </w:r>
      <w:r w:rsidR="005E6C8E">
        <w:rPr>
          <w:rFonts w:hint="eastAsia"/>
        </w:rPr>
        <w:t>计算耗时，且随着线程数的增加计算耗时越少。同时从加速比的变换中也可以看出，相对观测方程构建</w:t>
      </w:r>
      <w:r w:rsidR="004B25E0">
        <w:rPr>
          <w:rFonts w:hint="eastAsia"/>
        </w:rPr>
        <w:t>的</w:t>
      </w:r>
      <w:r w:rsidR="005E6C8E">
        <w:rPr>
          <w:rFonts w:hint="eastAsia"/>
        </w:rPr>
        <w:t>并行算法，轨道积分的并行算法的加速比</w:t>
      </w:r>
      <w:r w:rsidR="004B25E0">
        <w:rPr>
          <w:rFonts w:hint="eastAsia"/>
        </w:rPr>
        <w:t>要更高，且</w:t>
      </w:r>
      <w:del w:id="554" w:author="王 庆云" w:date="2022-04-18T09:39:00Z">
        <w:r w:rsidR="004B25E0" w:rsidDel="00297DA6">
          <w:rPr>
            <w:rFonts w:hint="eastAsia"/>
          </w:rPr>
          <w:delText>增长趋势</w:delText>
        </w:r>
      </w:del>
      <w:r w:rsidR="004B25E0">
        <w:rPr>
          <w:rFonts w:hint="eastAsia"/>
        </w:rPr>
        <w:t>基本维持着线性增长的趋势。相对于观测方程构建中涉及了更多共有内存（如星历数据、潮汐数据、测站坐标数据等）的同步区域，卫星间的轨道积分则相对更为独立，因此加速比也相对更高。但加速比同样存在着</w:t>
      </w:r>
      <w:r w:rsidR="001521F9">
        <w:rPr>
          <w:rFonts w:hint="eastAsia"/>
        </w:rPr>
        <w:t>随线程数增加增长趋势放缓的现象，其原因和之前对观测方程构建结果分析是相同的。</w:t>
      </w:r>
    </w:p>
    <w:p w14:paraId="5E15E829" w14:textId="77777777" w:rsidR="00AA32E4" w:rsidRDefault="00714C45" w:rsidP="00AA32E4">
      <w:pPr>
        <w:pStyle w:val="aa"/>
        <w:spacing w:before="120" w:after="120"/>
      </w:pPr>
      <w:r>
        <w:rPr>
          <w:noProof/>
        </w:rPr>
        <w:lastRenderedPageBreak/>
        <w:drawing>
          <wp:inline distT="0" distB="0" distL="0" distR="0" wp14:anchorId="7B7D8FAB" wp14:editId="1AFD846A">
            <wp:extent cx="3502025" cy="2587625"/>
            <wp:effectExtent l="0" t="0" r="3175"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66"/>
                    <pic:cNvPicPr>
                      <a:picLocks noChangeAspect="1" noChangeArrowheads="1"/>
                    </pic:cNvPicPr>
                  </pic:nvPicPr>
                  <pic:blipFill>
                    <a:blip r:embed="rId524" cstate="print">
                      <a:extLst>
                        <a:ext uri="{28A0092B-C50C-407E-A947-70E740481C1C}">
                          <a14:useLocalDpi xmlns:a14="http://schemas.microsoft.com/office/drawing/2010/main" val="0"/>
                        </a:ext>
                      </a:extLst>
                    </a:blip>
                    <a:srcRect/>
                    <a:stretch>
                      <a:fillRect/>
                    </a:stretch>
                  </pic:blipFill>
                  <pic:spPr bwMode="auto">
                    <a:xfrm>
                      <a:off x="0" y="0"/>
                      <a:ext cx="3502025" cy="2587625"/>
                    </a:xfrm>
                    <a:prstGeom prst="rect">
                      <a:avLst/>
                    </a:prstGeom>
                    <a:noFill/>
                    <a:ln>
                      <a:noFill/>
                    </a:ln>
                  </pic:spPr>
                </pic:pic>
              </a:graphicData>
            </a:graphic>
          </wp:inline>
        </w:drawing>
      </w:r>
    </w:p>
    <w:p w14:paraId="09785114" w14:textId="77777777" w:rsidR="00AA32E4" w:rsidRDefault="00AA32E4" w:rsidP="00AA32E4">
      <w:pPr>
        <w:pStyle w:val="a"/>
        <w:spacing w:before="120" w:after="120"/>
      </w:pPr>
      <w:bookmarkStart w:id="555" w:name="fig_oi_parallel"/>
      <w:bookmarkEnd w:id="555"/>
      <w:r>
        <w:rPr>
          <w:rFonts w:hint="eastAsia"/>
        </w:rPr>
        <w:t>不同线程数下卫星轨道积分计算耗时统计图</w:t>
      </w:r>
    </w:p>
    <w:p w14:paraId="67CB1A1F" w14:textId="5F500486" w:rsidR="00F71D57" w:rsidRPr="00F71D57" w:rsidRDefault="00E5506D" w:rsidP="00F71D57">
      <w:pPr>
        <w:spacing w:before="60" w:after="60"/>
        <w:ind w:firstLine="480"/>
      </w:pPr>
      <w:r>
        <w:rPr>
          <w:rFonts w:hint="eastAsia"/>
        </w:rPr>
        <w:t>综上所述，</w:t>
      </w:r>
      <w:r w:rsidR="00DF64F4">
        <w:rPr>
          <w:rFonts w:hint="eastAsia"/>
        </w:rPr>
        <w:t>上述实验均验证了</w:t>
      </w:r>
      <w:r w:rsidR="00211777">
        <w:rPr>
          <w:rFonts w:hint="eastAsia"/>
        </w:rPr>
        <w:t>基于</w:t>
      </w:r>
      <w:r w:rsidR="00211777">
        <w:rPr>
          <w:rFonts w:hint="eastAsia"/>
        </w:rPr>
        <w:t>OpenMP</w:t>
      </w:r>
      <w:r w:rsidR="00211777">
        <w:rPr>
          <w:rFonts w:hint="eastAsia"/>
        </w:rPr>
        <w:t>构建的并行算法</w:t>
      </w:r>
      <w:r w:rsidR="00A1469A">
        <w:rPr>
          <w:rFonts w:hint="eastAsia"/>
        </w:rPr>
        <w:t>对观测方程构建以及轨道积分的过程有</w:t>
      </w:r>
      <w:r w:rsidR="00DF64F4">
        <w:rPr>
          <w:rFonts w:hint="eastAsia"/>
        </w:rPr>
        <w:t>较好地</w:t>
      </w:r>
      <w:r w:rsidR="00A1469A">
        <w:rPr>
          <w:rFonts w:hint="eastAsia"/>
        </w:rPr>
        <w:t>改善效果</w:t>
      </w:r>
      <w:del w:id="556" w:author="王 庆云" w:date="2022-04-18T09:41:00Z">
        <w:r w:rsidR="00A1469A" w:rsidDel="000172AC">
          <w:rPr>
            <w:rFonts w:hint="eastAsia"/>
          </w:rPr>
          <w:delText>，</w:delText>
        </w:r>
      </w:del>
      <w:ins w:id="557" w:author="王 庆云" w:date="2022-04-18T09:41:00Z">
        <w:r w:rsidR="000172AC">
          <w:rPr>
            <w:rFonts w:hint="eastAsia"/>
          </w:rPr>
          <w:t>。</w:t>
        </w:r>
      </w:ins>
      <w:r w:rsidR="00A1469A">
        <w:rPr>
          <w:rFonts w:hint="eastAsia"/>
        </w:rPr>
        <w:t>其中轨道积分的性能提升效果要</w:t>
      </w:r>
      <w:del w:id="558" w:author="王 庆云" w:date="2022-04-18T09:40:00Z">
        <w:r w:rsidR="00A1469A" w:rsidDel="00297DA6">
          <w:rPr>
            <w:rFonts w:hint="eastAsia"/>
          </w:rPr>
          <w:delText>好</w:delText>
        </w:r>
      </w:del>
      <w:ins w:id="559" w:author="王 庆云" w:date="2022-04-18T09:40:00Z">
        <w:r w:rsidR="00297DA6">
          <w:rPr>
            <w:rFonts w:hint="eastAsia"/>
          </w:rPr>
          <w:t>优</w:t>
        </w:r>
      </w:ins>
      <w:r w:rsidR="00A1469A">
        <w:rPr>
          <w:rFonts w:hint="eastAsia"/>
        </w:rPr>
        <w:t>于</w:t>
      </w:r>
      <w:r w:rsidR="00DF64F4">
        <w:rPr>
          <w:rFonts w:hint="eastAsia"/>
        </w:rPr>
        <w:t>观测方程构建的过程，在六线程的情况下，轨道积分平均性能提升程度为</w:t>
      </w:r>
      <w:r w:rsidR="00DF64F4">
        <w:rPr>
          <w:rFonts w:hint="eastAsia"/>
        </w:rPr>
        <w:t>3</w:t>
      </w:r>
      <w:r w:rsidR="00DF64F4">
        <w:t>60%</w:t>
      </w:r>
      <w:r w:rsidR="00DF64F4">
        <w:rPr>
          <w:rFonts w:hint="eastAsia"/>
        </w:rPr>
        <w:t>，观测</w:t>
      </w:r>
      <w:r w:rsidR="00BA0154">
        <w:rPr>
          <w:rFonts w:hint="eastAsia"/>
        </w:rPr>
        <w:t>方程</w:t>
      </w:r>
      <w:r w:rsidR="00DF64F4">
        <w:rPr>
          <w:rFonts w:hint="eastAsia"/>
        </w:rPr>
        <w:t>构建性能提升程度为</w:t>
      </w:r>
      <w:r w:rsidR="00DF64F4">
        <w:rPr>
          <w:rFonts w:hint="eastAsia"/>
        </w:rPr>
        <w:t>3</w:t>
      </w:r>
      <w:r w:rsidR="00DF64F4">
        <w:t>00%</w:t>
      </w:r>
      <w:r w:rsidR="00DF64F4">
        <w:rPr>
          <w:rFonts w:hint="eastAsia"/>
        </w:rPr>
        <w:t>。同时随着线程数增多，尽管两者的性能均会随之进一步提升，但由于同步等操作等</w:t>
      </w:r>
      <w:ins w:id="560" w:author="王 庆云" w:date="2022-04-18T09:41:00Z">
        <w:r w:rsidR="000172AC">
          <w:rPr>
            <w:rFonts w:hint="eastAsia"/>
          </w:rPr>
          <w:t>时间</w:t>
        </w:r>
      </w:ins>
      <w:del w:id="561" w:author="王 庆云" w:date="2022-04-18T09:41:00Z">
        <w:r w:rsidR="00DF64F4" w:rsidDel="000172AC">
          <w:rPr>
            <w:rFonts w:hint="eastAsia"/>
          </w:rPr>
          <w:delText>事件</w:delText>
        </w:r>
      </w:del>
      <w:r w:rsidR="00DF64F4">
        <w:rPr>
          <w:rFonts w:hint="eastAsia"/>
        </w:rPr>
        <w:t>开销增加，对多处理器的利用效率实际上都降低了。</w:t>
      </w:r>
      <w:r w:rsidR="006A5570">
        <w:rPr>
          <w:rFonts w:hint="eastAsia"/>
        </w:rPr>
        <w:t>因此在具体应用过程中，</w:t>
      </w:r>
      <w:r w:rsidR="009A32BA">
        <w:rPr>
          <w:rFonts w:hint="eastAsia"/>
        </w:rPr>
        <w:t>需要</w:t>
      </w:r>
      <w:r w:rsidR="006A5570">
        <w:rPr>
          <w:rFonts w:hint="eastAsia"/>
        </w:rPr>
        <w:t>根据实际运行环境选择合适</w:t>
      </w:r>
      <w:r w:rsidR="00966DE6">
        <w:rPr>
          <w:rFonts w:hint="eastAsia"/>
        </w:rPr>
        <w:t>的并行线程数</w:t>
      </w:r>
      <w:r w:rsidR="006A5570">
        <w:rPr>
          <w:rFonts w:hint="eastAsia"/>
        </w:rPr>
        <w:t>。</w:t>
      </w:r>
    </w:p>
    <w:p w14:paraId="75B5F764" w14:textId="77777777" w:rsidR="00AA32E4" w:rsidRDefault="007B4860" w:rsidP="00596A6E">
      <w:pPr>
        <w:pStyle w:val="2"/>
      </w:pPr>
      <w:bookmarkStart w:id="562" w:name="_Toc101082674"/>
      <w:r>
        <w:rPr>
          <w:rFonts w:hint="eastAsia"/>
        </w:rPr>
        <w:t>SRIF</w:t>
      </w:r>
      <w:r w:rsidR="00AA32E4">
        <w:rPr>
          <w:rFonts w:hint="eastAsia"/>
        </w:rPr>
        <w:t>参数估计</w:t>
      </w:r>
      <w:r w:rsidR="00AD555F">
        <w:rPr>
          <w:rFonts w:hint="eastAsia"/>
        </w:rPr>
        <w:t>的</w:t>
      </w:r>
      <w:r>
        <w:rPr>
          <w:rFonts w:hint="eastAsia"/>
        </w:rPr>
        <w:t>效率优化</w:t>
      </w:r>
      <w:bookmarkEnd w:id="562"/>
    </w:p>
    <w:p w14:paraId="60E0B941" w14:textId="77777777" w:rsidR="005F62FD" w:rsidRDefault="00140728" w:rsidP="00140728">
      <w:pPr>
        <w:spacing w:before="60" w:after="60"/>
        <w:ind w:firstLine="480"/>
      </w:pPr>
      <w:r>
        <w:rPr>
          <w:rFonts w:hint="eastAsia"/>
        </w:rPr>
        <w:t>本节</w:t>
      </w:r>
      <w:r w:rsidR="008D1C3E">
        <w:rPr>
          <w:rFonts w:hint="eastAsia"/>
        </w:rPr>
        <w:t>首先</w:t>
      </w:r>
      <w:r>
        <w:rPr>
          <w:rFonts w:hint="eastAsia"/>
        </w:rPr>
        <w:t>对</w:t>
      </w:r>
      <w:r w:rsidR="00106610">
        <w:rPr>
          <w:rFonts w:hint="eastAsia"/>
        </w:rPr>
        <w:t>实时滤波轨道处理中</w:t>
      </w:r>
      <w:r w:rsidR="00106610">
        <w:rPr>
          <w:rFonts w:hint="eastAsia"/>
        </w:rPr>
        <w:t>SRIF</w:t>
      </w:r>
      <w:r w:rsidR="00106610">
        <w:rPr>
          <w:rFonts w:hint="eastAsia"/>
        </w:rPr>
        <w:t>参数估计</w:t>
      </w:r>
      <w:r w:rsidR="00117E0B">
        <w:rPr>
          <w:rFonts w:hint="eastAsia"/>
        </w:rPr>
        <w:t>中所使用的</w:t>
      </w:r>
      <w:r w:rsidR="009940E6">
        <w:rPr>
          <w:rFonts w:hint="eastAsia"/>
        </w:rPr>
        <w:t>QR</w:t>
      </w:r>
      <w:r w:rsidR="009940E6">
        <w:rPr>
          <w:rFonts w:hint="eastAsia"/>
        </w:rPr>
        <w:t>分解</w:t>
      </w:r>
      <w:r w:rsidR="006259BA">
        <w:rPr>
          <w:rFonts w:hint="eastAsia"/>
        </w:rPr>
        <w:t>的</w:t>
      </w:r>
      <w:r w:rsidR="008D1C3E">
        <w:rPr>
          <w:rFonts w:hint="eastAsia"/>
        </w:rPr>
        <w:t>基本</w:t>
      </w:r>
      <w:r w:rsidR="009940E6">
        <w:rPr>
          <w:rFonts w:hint="eastAsia"/>
        </w:rPr>
        <w:t>原理</w:t>
      </w:r>
      <w:r w:rsidR="008D1C3E">
        <w:rPr>
          <w:rFonts w:hint="eastAsia"/>
        </w:rPr>
        <w:t>和实现做了简要介绍</w:t>
      </w:r>
      <w:r w:rsidR="003C6191">
        <w:rPr>
          <w:rFonts w:hint="eastAsia"/>
        </w:rPr>
        <w:t>，</w:t>
      </w:r>
      <w:r w:rsidR="008D1C3E">
        <w:rPr>
          <w:rFonts w:hint="eastAsia"/>
        </w:rPr>
        <w:t>并</w:t>
      </w:r>
      <w:r w:rsidR="00CB4DA0">
        <w:rPr>
          <w:rFonts w:hint="eastAsia"/>
        </w:rPr>
        <w:t>重点</w:t>
      </w:r>
      <w:r w:rsidR="00245E3B">
        <w:rPr>
          <w:rFonts w:hint="eastAsia"/>
        </w:rPr>
        <w:t>梳理和分析了基于矩阵块操作的</w:t>
      </w:r>
      <w:r w:rsidR="00245E3B">
        <w:rPr>
          <w:rFonts w:hint="eastAsia"/>
        </w:rPr>
        <w:t>QR</w:t>
      </w:r>
      <w:r w:rsidR="00245E3B">
        <w:rPr>
          <w:rFonts w:hint="eastAsia"/>
        </w:rPr>
        <w:t>分解方法。</w:t>
      </w:r>
      <w:r w:rsidR="003E51EB">
        <w:rPr>
          <w:rFonts w:hint="eastAsia"/>
        </w:rPr>
        <w:t>接着</w:t>
      </w:r>
      <w:r w:rsidR="00245E3B">
        <w:rPr>
          <w:rFonts w:hint="eastAsia"/>
        </w:rPr>
        <w:t>在</w:t>
      </w:r>
      <w:r w:rsidR="00245E3B">
        <w:rPr>
          <w:rFonts w:hint="eastAsia"/>
        </w:rPr>
        <w:t>GREAT</w:t>
      </w:r>
      <w:r w:rsidR="00245E3B">
        <w:rPr>
          <w:rFonts w:hint="eastAsia"/>
        </w:rPr>
        <w:t>软件平台上基于高性能</w:t>
      </w:r>
      <w:r w:rsidR="003E51EB">
        <w:rPr>
          <w:rFonts w:hint="eastAsia"/>
        </w:rPr>
        <w:t>C++</w:t>
      </w:r>
      <w:r w:rsidR="00245E3B">
        <w:rPr>
          <w:rFonts w:hint="eastAsia"/>
        </w:rPr>
        <w:t>矩阵库</w:t>
      </w:r>
      <w:r w:rsidR="00245E3B">
        <w:rPr>
          <w:rFonts w:hint="eastAsia"/>
        </w:rPr>
        <w:t>Eigen</w:t>
      </w:r>
      <w:r w:rsidR="00245E3B">
        <w:rPr>
          <w:rFonts w:hint="eastAsia"/>
        </w:rPr>
        <w:t>重新实现</w:t>
      </w:r>
      <w:r w:rsidR="00245E3B">
        <w:rPr>
          <w:rFonts w:hint="eastAsia"/>
        </w:rPr>
        <w:t>SRIF</w:t>
      </w:r>
      <w:r w:rsidR="00245E3B">
        <w:rPr>
          <w:rFonts w:hint="eastAsia"/>
        </w:rPr>
        <w:t>参数估计模块，</w:t>
      </w:r>
      <w:r w:rsidR="003E51EB">
        <w:rPr>
          <w:rFonts w:hint="eastAsia"/>
        </w:rPr>
        <w:t>并</w:t>
      </w:r>
      <w:r w:rsidR="00245E3B">
        <w:rPr>
          <w:rFonts w:hint="eastAsia"/>
        </w:rPr>
        <w:t>通过</w:t>
      </w:r>
      <w:r w:rsidR="00D63C0C">
        <w:rPr>
          <w:rFonts w:hint="eastAsia"/>
        </w:rPr>
        <w:t>与</w:t>
      </w:r>
      <w:r w:rsidR="001D5877">
        <w:rPr>
          <w:rFonts w:hint="eastAsia"/>
        </w:rPr>
        <w:t>原有的</w:t>
      </w:r>
      <w:r w:rsidR="00891636">
        <w:rPr>
          <w:rFonts w:hint="eastAsia"/>
        </w:rPr>
        <w:t>基于</w:t>
      </w:r>
      <w:r w:rsidR="00891636">
        <w:rPr>
          <w:rFonts w:hint="eastAsia"/>
        </w:rPr>
        <w:t>C</w:t>
      </w:r>
      <w:r w:rsidR="00891636">
        <w:t>-Lapack</w:t>
      </w:r>
      <w:r w:rsidR="00D63C0C">
        <w:rPr>
          <w:rFonts w:hint="eastAsia"/>
        </w:rPr>
        <w:t>实现</w:t>
      </w:r>
      <w:r w:rsidR="003E51EB">
        <w:rPr>
          <w:rFonts w:hint="eastAsia"/>
        </w:rPr>
        <w:t>进行</w:t>
      </w:r>
      <w:r w:rsidR="00D63C0C">
        <w:rPr>
          <w:rFonts w:hint="eastAsia"/>
        </w:rPr>
        <w:t>对比实验</w:t>
      </w:r>
      <w:r w:rsidR="003E51EB">
        <w:rPr>
          <w:rFonts w:hint="eastAsia"/>
        </w:rPr>
        <w:t>，</w:t>
      </w:r>
      <w:r w:rsidR="00D63C0C">
        <w:rPr>
          <w:rFonts w:hint="eastAsia"/>
        </w:rPr>
        <w:t>分析了</w:t>
      </w:r>
      <w:r w:rsidR="00D63C0C">
        <w:rPr>
          <w:rFonts w:hint="eastAsia"/>
        </w:rPr>
        <w:t>SRIF</w:t>
      </w:r>
      <w:r w:rsidR="00D63C0C">
        <w:rPr>
          <w:rFonts w:hint="eastAsia"/>
        </w:rPr>
        <w:t>参数估计模块的性能提升效果</w:t>
      </w:r>
      <w:r w:rsidR="003E51EB">
        <w:rPr>
          <w:rFonts w:hint="eastAsia"/>
        </w:rPr>
        <w:t>，验证了算法的有效性</w:t>
      </w:r>
      <w:r w:rsidR="00D63C0C">
        <w:rPr>
          <w:rFonts w:hint="eastAsia"/>
        </w:rPr>
        <w:t>。</w:t>
      </w:r>
    </w:p>
    <w:p w14:paraId="282FCB41" w14:textId="77777777" w:rsidR="00C71738" w:rsidRDefault="00AA32E4" w:rsidP="001C5752">
      <w:pPr>
        <w:pStyle w:val="3"/>
      </w:pPr>
      <w:bookmarkStart w:id="563" w:name="_Toc101082675"/>
      <w:r>
        <w:rPr>
          <w:rFonts w:hint="eastAsia"/>
        </w:rPr>
        <w:t>QR</w:t>
      </w:r>
      <w:r>
        <w:rPr>
          <w:rFonts w:hint="eastAsia"/>
        </w:rPr>
        <w:t>分解</w:t>
      </w:r>
      <w:r w:rsidR="00CE63E6">
        <w:rPr>
          <w:rFonts w:hint="eastAsia"/>
        </w:rPr>
        <w:t>的实现与优化</w:t>
      </w:r>
      <w:bookmarkEnd w:id="563"/>
    </w:p>
    <w:p w14:paraId="4C9551E2" w14:textId="77777777" w:rsidR="00157083" w:rsidRDefault="003A6B2C" w:rsidP="00157083">
      <w:pPr>
        <w:spacing w:before="60" w:after="60"/>
        <w:ind w:firstLine="480"/>
      </w:pPr>
      <w:r>
        <w:rPr>
          <w:rFonts w:hint="eastAsia"/>
        </w:rPr>
        <w:t>根据</w:t>
      </w:r>
      <w:r w:rsidR="002C47F1">
        <w:t>3.2</w:t>
      </w:r>
      <w:r w:rsidR="002C47F1">
        <w:rPr>
          <w:rFonts w:hint="eastAsia"/>
        </w:rPr>
        <w:t>节中</w:t>
      </w:r>
      <w:r>
        <w:rPr>
          <w:rFonts w:hint="eastAsia"/>
        </w:rPr>
        <w:t>推导</w:t>
      </w:r>
      <w:r w:rsidR="00203AA3">
        <w:rPr>
          <w:rFonts w:hint="eastAsia"/>
        </w:rPr>
        <w:t>SRIF</w:t>
      </w:r>
      <w:r w:rsidR="00203AA3">
        <w:rPr>
          <w:rFonts w:hint="eastAsia"/>
        </w:rPr>
        <w:t>的量测更新和时间更新</w:t>
      </w:r>
      <w:r w:rsidR="00287A0C">
        <w:rPr>
          <w:rFonts w:hint="eastAsia"/>
        </w:rPr>
        <w:t>的原理，可以看出</w:t>
      </w:r>
      <w:r w:rsidR="00287A0C">
        <w:rPr>
          <w:rFonts w:hint="eastAsia"/>
        </w:rPr>
        <w:t>SRIF</w:t>
      </w:r>
      <w:r w:rsidR="00287A0C">
        <w:rPr>
          <w:rFonts w:hint="eastAsia"/>
        </w:rPr>
        <w:t>的实现的核心关键部分依赖于对构造的单位权标准化后的系数矩阵（原始信息阵</w:t>
      </w:r>
      <w:r w:rsidR="00287A0C">
        <w:rPr>
          <w:rFonts w:hint="eastAsia"/>
        </w:rPr>
        <w:t>/</w:t>
      </w:r>
      <w:r w:rsidR="00287A0C">
        <w:rPr>
          <w:rFonts w:hint="eastAsia"/>
        </w:rPr>
        <w:t>观测方程，原始信息阵</w:t>
      </w:r>
      <w:r w:rsidR="00287A0C">
        <w:rPr>
          <w:rFonts w:hint="eastAsia"/>
        </w:rPr>
        <w:t>/</w:t>
      </w:r>
      <w:r w:rsidR="00287A0C">
        <w:rPr>
          <w:rFonts w:hint="eastAsia"/>
        </w:rPr>
        <w:t>状态转移方程）进行</w:t>
      </w:r>
      <w:r w:rsidR="00287A0C">
        <w:rPr>
          <w:rFonts w:hint="eastAsia"/>
        </w:rPr>
        <w:t>QR</w:t>
      </w:r>
      <w:r w:rsidR="00287A0C">
        <w:rPr>
          <w:rFonts w:hint="eastAsia"/>
        </w:rPr>
        <w:t>分解。</w:t>
      </w:r>
      <w:r w:rsidR="00287A0C">
        <w:rPr>
          <w:rFonts w:hint="eastAsia"/>
        </w:rPr>
        <w:t>QR</w:t>
      </w:r>
      <w:r w:rsidR="00287A0C">
        <w:rPr>
          <w:rFonts w:hint="eastAsia"/>
        </w:rPr>
        <w:t>分解的功能是将原有矩阵分解成一个单位正交阵和上三角阵，如下式所示：</w:t>
      </w:r>
    </w:p>
    <w:p w14:paraId="177319B4" w14:textId="77777777" w:rsidR="00287A0C" w:rsidRPr="00157083" w:rsidRDefault="00287A0C" w:rsidP="00287A0C">
      <w:pPr>
        <w:pStyle w:val="af1"/>
      </w:pPr>
      <w:r>
        <w:tab/>
      </w:r>
      <w:r w:rsidR="003D1328" w:rsidRPr="00180260">
        <w:rPr>
          <w:noProof/>
          <w:position w:val="-32"/>
        </w:rPr>
        <w:object w:dxaOrig="1900" w:dyaOrig="760" w14:anchorId="18333A5D">
          <v:shape id="_x0000_i1266" type="#_x0000_t75" alt="" style="width:95.6pt;height:37.85pt;mso-width-percent:0;mso-height-percent:0;mso-width-percent:0;mso-height-percent:0" o:ole="">
            <v:imagedata r:id="rId525" o:title=""/>
          </v:shape>
          <o:OLEObject Type="Embed" ProgID="Equation.DSMT4" ShapeID="_x0000_i1266" DrawAspect="Content" ObjectID="_1712057581" r:id="rId526"/>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r w:rsidR="00F97E2B">
        <w:fldChar w:fldCharType="begin"/>
      </w:r>
      <w:r w:rsidR="00F97E2B">
        <w:instrText xml:space="preserve"> SEQ MTChap \c \* Arabic \* MERGEFORMAT </w:instrText>
      </w:r>
      <w:r w:rsidR="00F97E2B">
        <w:fldChar w:fldCharType="separate"/>
      </w:r>
      <w:r w:rsidR="00897A40">
        <w:rPr>
          <w:noProof/>
        </w:rPr>
        <w:instrText>4</w:instrText>
      </w:r>
      <w:r w:rsidR="00F97E2B">
        <w:rPr>
          <w:noProof/>
        </w:rPr>
        <w:fldChar w:fldCharType="end"/>
      </w:r>
      <w:r w:rsidR="003746BA">
        <w:instrText>-</w:instrText>
      </w:r>
      <w:r w:rsidR="00F97E2B">
        <w:fldChar w:fldCharType="begin"/>
      </w:r>
      <w:r w:rsidR="00F97E2B">
        <w:instrText xml:space="preserve"> SEQ MTEqn \c \* Arabic \* MERGEFORMAT </w:instrText>
      </w:r>
      <w:r w:rsidR="00F97E2B">
        <w:fldChar w:fldCharType="separate"/>
      </w:r>
      <w:r w:rsidR="00897A40">
        <w:rPr>
          <w:noProof/>
        </w:rPr>
        <w:instrText>3</w:instrText>
      </w:r>
      <w:r w:rsidR="00F97E2B">
        <w:rPr>
          <w:noProof/>
        </w:rPr>
        <w:fldChar w:fldCharType="end"/>
      </w:r>
      <w:r w:rsidR="003746BA">
        <w:instrText>)</w:instrText>
      </w:r>
      <w:r w:rsidR="003746BA">
        <w:fldChar w:fldCharType="end"/>
      </w:r>
    </w:p>
    <w:p w14:paraId="35ADD69F" w14:textId="74E23BC5" w:rsidR="00C84C3E" w:rsidRDefault="000C433A" w:rsidP="00AA32E4">
      <w:pPr>
        <w:spacing w:before="60" w:after="60"/>
        <w:ind w:firstLine="480"/>
      </w:pPr>
      <w:r>
        <w:rPr>
          <w:rFonts w:hint="eastAsia"/>
        </w:rPr>
        <w:t>其中，</w:t>
      </w:r>
      <w:r w:rsidR="003D1328" w:rsidRPr="000C433A">
        <w:rPr>
          <w:noProof/>
          <w:position w:val="-4"/>
        </w:rPr>
        <w:object w:dxaOrig="240" w:dyaOrig="260" w14:anchorId="66ED27BC">
          <v:shape id="_x0000_i1267" type="#_x0000_t75" alt="" style="width:11.8pt;height:13.65pt;mso-width-percent:0;mso-height-percent:0;mso-width-percent:0;mso-height-percent:0" o:ole="">
            <v:imagedata r:id="rId527" o:title=""/>
          </v:shape>
          <o:OLEObject Type="Embed" ProgID="Equation.DSMT4" ShapeID="_x0000_i1267" DrawAspect="Content" ObjectID="_1712057582" r:id="rId528"/>
        </w:object>
      </w:r>
      <w:r>
        <w:rPr>
          <w:rFonts w:hint="eastAsia"/>
        </w:rPr>
        <w:t>为待分解的矩阵</w:t>
      </w:r>
      <w:r w:rsidR="00180260">
        <w:rPr>
          <w:rFonts w:hint="eastAsia"/>
        </w:rPr>
        <w:t>，</w:t>
      </w:r>
      <w:r w:rsidR="003D1328" w:rsidRPr="000758B6">
        <w:rPr>
          <w:noProof/>
          <w:position w:val="-10"/>
        </w:rPr>
        <w:object w:dxaOrig="460" w:dyaOrig="260" w14:anchorId="65D391A9">
          <v:shape id="_x0000_i1268" type="#_x0000_t75" alt="" style="width:23.6pt;height:13.65pt;mso-width-percent:0;mso-height-percent:0;mso-width-percent:0;mso-height-percent:0" o:ole="">
            <v:imagedata r:id="rId529" o:title=""/>
          </v:shape>
          <o:OLEObject Type="Embed" ProgID="Equation.DSMT4" ShapeID="_x0000_i1268" DrawAspect="Content" ObjectID="_1712057583" r:id="rId530"/>
        </w:object>
      </w:r>
      <w:r w:rsidR="00C54538">
        <w:rPr>
          <w:rFonts w:hint="eastAsia"/>
        </w:rPr>
        <w:t>在精密轨道确定问题中代表了观测数以及待估参数，</w:t>
      </w:r>
      <w:r w:rsidR="00C54538">
        <w:rPr>
          <w:rFonts w:hint="eastAsia"/>
        </w:rPr>
        <w:lastRenderedPageBreak/>
        <w:t>为了保证参数的可求解性，矩阵</w:t>
      </w:r>
      <w:r w:rsidR="003D1328" w:rsidRPr="000C433A">
        <w:rPr>
          <w:noProof/>
          <w:position w:val="-4"/>
        </w:rPr>
        <w:object w:dxaOrig="240" w:dyaOrig="260" w14:anchorId="39B05BDE">
          <v:shape id="_x0000_i1269" type="#_x0000_t75" alt="" style="width:11.8pt;height:13.65pt;mso-width-percent:0;mso-height-percent:0;mso-width-percent:0;mso-height-percent:0" o:ole="">
            <v:imagedata r:id="rId527" o:title=""/>
          </v:shape>
          <o:OLEObject Type="Embed" ProgID="Equation.DSMT4" ShapeID="_x0000_i1269" DrawAspect="Content" ObjectID="_1712057584" r:id="rId531"/>
        </w:object>
      </w:r>
      <w:r w:rsidR="00C54538">
        <w:rPr>
          <w:rFonts w:hint="eastAsia"/>
        </w:rPr>
        <w:t>一般为满秩（</w:t>
      </w:r>
      <w:r w:rsidR="00C54538">
        <w:rPr>
          <w:rFonts w:hint="eastAsia"/>
        </w:rPr>
        <w:t>full</w:t>
      </w:r>
      <w:r w:rsidR="00C54538">
        <w:t>-</w:t>
      </w:r>
      <w:r w:rsidR="00C54538">
        <w:rPr>
          <w:rFonts w:hint="eastAsia"/>
        </w:rPr>
        <w:t>rank</w:t>
      </w:r>
      <w:r w:rsidR="00C54538">
        <w:rPr>
          <w:rFonts w:hint="eastAsia"/>
        </w:rPr>
        <w:t>），</w:t>
      </w:r>
      <w:r w:rsidR="008672B4">
        <w:rPr>
          <w:rFonts w:hint="eastAsia"/>
        </w:rPr>
        <w:t>即有</w:t>
      </w:r>
      <w:r w:rsidR="003D1328" w:rsidRPr="00C54538">
        <w:rPr>
          <w:noProof/>
          <w:position w:val="-6"/>
        </w:rPr>
        <w:object w:dxaOrig="620" w:dyaOrig="220" w14:anchorId="56A13082">
          <v:shape id="_x0000_i1270" type="#_x0000_t75" alt="" style="width:31.05pt;height:11.15pt;mso-width-percent:0;mso-height-percent:0;mso-width-percent:0;mso-height-percent:0" o:ole="">
            <v:imagedata r:id="rId532" o:title=""/>
          </v:shape>
          <o:OLEObject Type="Embed" ProgID="Equation.DSMT4" ShapeID="_x0000_i1270" DrawAspect="Content" ObjectID="_1712057585" r:id="rId533"/>
        </w:object>
      </w:r>
      <w:r w:rsidR="00C54538">
        <w:rPr>
          <w:rFonts w:hint="eastAsia"/>
        </w:rPr>
        <w:t>。</w:t>
      </w:r>
      <w:r w:rsidR="003D1328" w:rsidRPr="000758B6">
        <w:rPr>
          <w:noProof/>
          <w:position w:val="-10"/>
        </w:rPr>
        <w:object w:dxaOrig="499" w:dyaOrig="320" w14:anchorId="3E12240F">
          <v:shape id="_x0000_i1271" type="#_x0000_t75" alt="" style="width:24.85pt;height:17.4pt;mso-width-percent:0;mso-height-percent:0;mso-width-percent:0;mso-height-percent:0" o:ole="">
            <v:imagedata r:id="rId534" o:title=""/>
          </v:shape>
          <o:OLEObject Type="Embed" ProgID="Equation.DSMT4" ShapeID="_x0000_i1271" DrawAspect="Content" ObjectID="_1712057586" r:id="rId535"/>
        </w:object>
      </w:r>
      <w:r w:rsidR="008672B4">
        <w:rPr>
          <w:rFonts w:hint="eastAsia"/>
        </w:rPr>
        <w:t>分别为分解后的正交矩阵和上三角矩阵</w:t>
      </w:r>
      <w:r w:rsidR="006C5AD6">
        <w:rPr>
          <w:rFonts w:hint="eastAsia"/>
        </w:rPr>
        <w:t>。这里需要指出，</w:t>
      </w:r>
      <w:r w:rsidR="006C5AD6">
        <w:rPr>
          <w:rFonts w:hint="eastAsia"/>
        </w:rPr>
        <w:t>QR</w:t>
      </w:r>
      <w:r w:rsidR="006C5AD6">
        <w:rPr>
          <w:rFonts w:hint="eastAsia"/>
        </w:rPr>
        <w:t>分解的结果并不唯一，取决于具体的实现方式，目前常用的实现方式有以下三种</w:t>
      </w:r>
      <w:r w:rsidR="00FE60FB">
        <w:rPr>
          <w:rFonts w:hint="eastAsia"/>
        </w:rPr>
        <w:t>：</w:t>
      </w:r>
      <w:del w:id="564" w:author="王 庆云" w:date="2022-04-18T09:47:00Z">
        <w:r w:rsidR="00822FFF" w:rsidDel="00330778">
          <w:rPr>
            <w:rFonts w:hint="eastAsia"/>
          </w:rPr>
          <w:delText>首先是</w:delText>
        </w:r>
      </w:del>
      <w:r w:rsidR="00FE60FB">
        <w:rPr>
          <w:rFonts w:hint="eastAsia"/>
        </w:rPr>
        <w:t>基于</w:t>
      </w:r>
      <w:r w:rsidR="00FE60FB">
        <w:rPr>
          <w:rFonts w:hint="eastAsia"/>
        </w:rPr>
        <w:t>Gram</w:t>
      </w:r>
      <w:r w:rsidR="00FE60FB">
        <w:t>-</w:t>
      </w:r>
      <w:r w:rsidR="00FE60FB">
        <w:rPr>
          <w:rFonts w:hint="eastAsia"/>
        </w:rPr>
        <w:t>Schmidt</w:t>
      </w:r>
      <w:r w:rsidR="00FE60FB">
        <w:rPr>
          <w:rFonts w:hint="eastAsia"/>
        </w:rPr>
        <w:t>分解的方式</w:t>
      </w:r>
      <w:r w:rsidR="00822FFF">
        <w:rPr>
          <w:rFonts w:hint="eastAsia"/>
        </w:rPr>
        <w:t>，其核心思路是</w:t>
      </w:r>
      <w:r w:rsidR="00AE236C">
        <w:rPr>
          <w:rFonts w:hint="eastAsia"/>
        </w:rPr>
        <w:t>根据施密特正交化（</w:t>
      </w:r>
      <w:r w:rsidR="00AE236C">
        <w:rPr>
          <w:rFonts w:hint="eastAsia"/>
        </w:rPr>
        <w:t>Schmidt</w:t>
      </w:r>
      <w:r w:rsidR="00AE236C">
        <w:t xml:space="preserve"> </w:t>
      </w:r>
      <w:r w:rsidR="00AE236C" w:rsidRPr="00AE236C">
        <w:t>orthogonalization</w:t>
      </w:r>
      <w:r w:rsidR="00AE236C">
        <w:rPr>
          <w:rFonts w:hint="eastAsia"/>
        </w:rPr>
        <w:t>）方法</w:t>
      </w:r>
      <w:r w:rsidR="00822FFF">
        <w:rPr>
          <w:rFonts w:hint="eastAsia"/>
        </w:rPr>
        <w:t>实现的</w:t>
      </w:r>
      <w:r w:rsidR="00AE236C">
        <w:rPr>
          <w:rFonts w:hint="eastAsia"/>
        </w:rPr>
        <w:t>，</w:t>
      </w:r>
      <w:del w:id="565" w:author="王 庆云" w:date="2022-04-18T09:47:00Z">
        <w:r w:rsidR="00AE236C" w:rsidDel="00330778">
          <w:rPr>
            <w:rFonts w:hint="eastAsia"/>
          </w:rPr>
          <w:delText>其</w:delText>
        </w:r>
      </w:del>
      <w:ins w:id="566" w:author="王 庆云" w:date="2022-04-18T09:47:00Z">
        <w:r w:rsidR="00330778">
          <w:rPr>
            <w:rFonts w:hint="eastAsia"/>
          </w:rPr>
          <w:t>该方法</w:t>
        </w:r>
      </w:ins>
      <w:r w:rsidR="00AE236C">
        <w:rPr>
          <w:rFonts w:hint="eastAsia"/>
        </w:rPr>
        <w:t>不适用于</w:t>
      </w:r>
      <w:r w:rsidR="00083CA5">
        <w:rPr>
          <w:rFonts w:hint="eastAsia"/>
        </w:rPr>
        <w:t>稀疏</w:t>
      </w:r>
      <w:r w:rsidR="00AE236C">
        <w:rPr>
          <w:rFonts w:hint="eastAsia"/>
        </w:rPr>
        <w:t>矩阵的分解，且对病态矩阵的分解结果有较大的计算误差</w:t>
      </w:r>
      <w:r w:rsidR="00822FFF">
        <w:rPr>
          <w:rFonts w:hint="eastAsia"/>
        </w:rPr>
        <w:t>，</w:t>
      </w:r>
      <w:r w:rsidR="00AE236C">
        <w:rPr>
          <w:rFonts w:hint="eastAsia"/>
        </w:rPr>
        <w:t>其算法时间复杂度为</w:t>
      </w:r>
      <w:r w:rsidR="003D1328" w:rsidRPr="00AE236C">
        <w:rPr>
          <w:noProof/>
          <w:position w:val="-16"/>
        </w:rPr>
        <w:object w:dxaOrig="760" w:dyaOrig="440" w14:anchorId="74FF7D47">
          <v:shape id="_x0000_i1272" type="#_x0000_t75" alt="" style="width:37.85pt;height:21.7pt;mso-width-percent:0;mso-height-percent:0;mso-width-percent:0;mso-height-percent:0" o:ole="">
            <v:imagedata r:id="rId536" o:title=""/>
          </v:shape>
          <o:OLEObject Type="Embed" ProgID="Equation.DSMT4" ShapeID="_x0000_i1272" DrawAspect="Content" ObjectID="_1712057587" r:id="rId537"/>
        </w:object>
      </w:r>
      <w:r w:rsidR="00AE236C">
        <w:rPr>
          <w:rFonts w:hint="eastAsia"/>
        </w:rPr>
        <w:t>（这里针对的分解矩阵为</w:t>
      </w:r>
      <w:r w:rsidR="00AE236C">
        <w:rPr>
          <w:rFonts w:hint="eastAsia"/>
        </w:rPr>
        <w:t>N</w:t>
      </w:r>
      <w:r w:rsidR="00AE236C">
        <w:rPr>
          <w:rFonts w:hint="eastAsia"/>
        </w:rPr>
        <w:t>阶方阵的情况，下同）</w:t>
      </w:r>
      <w:r w:rsidR="00083CA5">
        <w:rPr>
          <w:rFonts w:hint="eastAsia"/>
        </w:rPr>
        <w:t>；</w:t>
      </w:r>
      <w:del w:id="567" w:author="王 庆云" w:date="2022-04-18T09:47:00Z">
        <w:r w:rsidR="00083CA5" w:rsidDel="00330778">
          <w:rPr>
            <w:rFonts w:hint="eastAsia"/>
          </w:rPr>
          <w:delText>接着使</w:delText>
        </w:r>
      </w:del>
      <w:r w:rsidR="00FE60FB">
        <w:rPr>
          <w:rFonts w:hint="eastAsia"/>
        </w:rPr>
        <w:t>基于</w:t>
      </w:r>
      <w:r w:rsidR="00FE60FB">
        <w:rPr>
          <w:rFonts w:hint="eastAsia"/>
        </w:rPr>
        <w:t>Givens</w:t>
      </w:r>
      <w:r w:rsidR="00FE60FB">
        <w:rPr>
          <w:rFonts w:hint="eastAsia"/>
        </w:rPr>
        <w:t>旋转的方式</w:t>
      </w:r>
      <w:r w:rsidR="00083CA5">
        <w:rPr>
          <w:rFonts w:hint="eastAsia"/>
        </w:rPr>
        <w:t>，其核心思路是基于坐标轴间旋转的方式进行实现的，由于它的每次迭代操作仅涉及两个向量，因此可以避免对零元素的无效操作，从而</w:t>
      </w:r>
      <w:del w:id="568" w:author="王 庆云" w:date="2022-04-18T09:52:00Z">
        <w:r w:rsidR="00083CA5" w:rsidDel="00330778">
          <w:rPr>
            <w:rFonts w:hint="eastAsia"/>
          </w:rPr>
          <w:delText>使得该方法</w:delText>
        </w:r>
      </w:del>
      <w:r w:rsidR="00083CA5">
        <w:rPr>
          <w:rFonts w:hint="eastAsia"/>
        </w:rPr>
        <w:t>十分适用于稀疏矩阵得分解</w:t>
      </w:r>
      <w:del w:id="569" w:author="王 庆云" w:date="2022-04-18T09:52:00Z">
        <w:r w:rsidR="00083CA5" w:rsidDel="00330778">
          <w:rPr>
            <w:rFonts w:hint="eastAsia"/>
          </w:rPr>
          <w:delText>中</w:delText>
        </w:r>
      </w:del>
      <w:r w:rsidR="00083CA5">
        <w:rPr>
          <w:rFonts w:hint="eastAsia"/>
        </w:rPr>
        <w:t>，其算法时间复杂度为</w:t>
      </w:r>
      <w:r w:rsidR="003D1328" w:rsidRPr="00AE236C">
        <w:rPr>
          <w:noProof/>
          <w:position w:val="-16"/>
        </w:rPr>
        <w:object w:dxaOrig="1100" w:dyaOrig="440" w14:anchorId="5C2A456B">
          <v:shape id="_x0000_i1273" type="#_x0000_t75" alt="" style="width:55.25pt;height:21.7pt;mso-width-percent:0;mso-height-percent:0;mso-width-percent:0;mso-height-percent:0" o:ole="">
            <v:imagedata r:id="rId538" o:title=""/>
          </v:shape>
          <o:OLEObject Type="Embed" ProgID="Equation.DSMT4" ShapeID="_x0000_i1273" DrawAspect="Content" ObjectID="_1712057588" r:id="rId539"/>
        </w:object>
      </w:r>
      <w:r w:rsidR="00083CA5">
        <w:rPr>
          <w:rFonts w:hint="eastAsia"/>
        </w:rPr>
        <w:t>；</w:t>
      </w:r>
      <w:del w:id="570" w:author="王 庆云" w:date="2022-04-18T09:47:00Z">
        <w:r w:rsidR="00083CA5" w:rsidDel="00330778">
          <w:rPr>
            <w:rFonts w:hint="eastAsia"/>
          </w:rPr>
          <w:delText>以及</w:delText>
        </w:r>
      </w:del>
      <w:r w:rsidR="00FE60FB">
        <w:rPr>
          <w:rFonts w:hint="eastAsia"/>
        </w:rPr>
        <w:t>基于</w:t>
      </w:r>
      <w:r w:rsidR="00FE60FB">
        <w:rPr>
          <w:rFonts w:hint="eastAsia"/>
        </w:rPr>
        <w:t>Householder</w:t>
      </w:r>
      <w:r w:rsidR="00FE60FB">
        <w:rPr>
          <w:rFonts w:hint="eastAsia"/>
        </w:rPr>
        <w:t>变换</w:t>
      </w:r>
      <w:ins w:id="571" w:author="王 庆云" w:date="2022-04-18T09:52:00Z">
        <w:r w:rsidR="00330778">
          <w:rPr>
            <w:rFonts w:hint="eastAsia"/>
          </w:rPr>
          <w:t>的</w:t>
        </w:r>
      </w:ins>
      <w:del w:id="572" w:author="王 庆云" w:date="2022-04-18T09:52:00Z">
        <w:r w:rsidR="00083CA5" w:rsidDel="00330778">
          <w:rPr>
            <w:rFonts w:hint="eastAsia"/>
          </w:rPr>
          <w:delText>得</w:delText>
        </w:r>
      </w:del>
      <w:r w:rsidR="00083CA5">
        <w:rPr>
          <w:rFonts w:hint="eastAsia"/>
        </w:rPr>
        <w:t>方式，其核心思路为对向量进行平面反射变换，使得除某一维度外其余分量均为</w:t>
      </w:r>
      <w:r w:rsidR="00083CA5">
        <w:rPr>
          <w:rFonts w:hint="eastAsia"/>
        </w:rPr>
        <w:t>0</w:t>
      </w:r>
      <w:r w:rsidR="00083CA5">
        <w:rPr>
          <w:rFonts w:hint="eastAsia"/>
        </w:rPr>
        <w:t>，</w:t>
      </w:r>
      <w:ins w:id="573" w:author="王 庆云" w:date="2022-04-18T09:52:00Z">
        <w:r w:rsidR="00330778">
          <w:rPr>
            <w:rFonts w:hint="eastAsia"/>
          </w:rPr>
          <w:t>该方法</w:t>
        </w:r>
      </w:ins>
      <w:del w:id="574" w:author="王 庆云" w:date="2022-04-18T09:52:00Z">
        <w:r w:rsidR="00083CA5" w:rsidDel="00330778">
          <w:rPr>
            <w:rFonts w:hint="eastAsia"/>
          </w:rPr>
          <w:delText>其</w:delText>
        </w:r>
      </w:del>
      <w:r w:rsidR="00083CA5">
        <w:rPr>
          <w:rFonts w:hint="eastAsia"/>
        </w:rPr>
        <w:t>较适合稠密矩阵</w:t>
      </w:r>
      <w:del w:id="575" w:author="王 庆云" w:date="2022-04-18T09:52:00Z">
        <w:r w:rsidR="00083CA5" w:rsidDel="00330778">
          <w:rPr>
            <w:rFonts w:hint="eastAsia"/>
          </w:rPr>
          <w:delText>得</w:delText>
        </w:r>
      </w:del>
      <w:r w:rsidR="00083CA5">
        <w:rPr>
          <w:rFonts w:hint="eastAsia"/>
        </w:rPr>
        <w:t>计算，算法时间复杂度为</w:t>
      </w:r>
      <w:r w:rsidR="003D1328" w:rsidRPr="00AE236C">
        <w:rPr>
          <w:noProof/>
          <w:position w:val="-16"/>
        </w:rPr>
        <w:object w:dxaOrig="1100" w:dyaOrig="440" w14:anchorId="47CE72D3">
          <v:shape id="_x0000_i1274" type="#_x0000_t75" alt="" style="width:55.25pt;height:21.7pt;mso-width-percent:0;mso-height-percent:0;mso-width-percent:0;mso-height-percent:0" o:ole="">
            <v:imagedata r:id="rId540" o:title=""/>
          </v:shape>
          <o:OLEObject Type="Embed" ProgID="Equation.DSMT4" ShapeID="_x0000_i1274" DrawAspect="Content" ObjectID="_1712057589" r:id="rId541"/>
        </w:object>
      </w:r>
      <w:r w:rsidR="005504CE">
        <w:rPr>
          <w:rFonts w:hint="eastAsia"/>
        </w:rPr>
        <w:t>。对比上述三种方式，可以看到基于</w:t>
      </w:r>
      <w:r w:rsidR="005504CE">
        <w:rPr>
          <w:rFonts w:hint="eastAsia"/>
        </w:rPr>
        <w:t>Householder</w:t>
      </w:r>
      <w:r w:rsidR="005504CE">
        <w:rPr>
          <w:rFonts w:hint="eastAsia"/>
        </w:rPr>
        <w:t>变换的</w:t>
      </w:r>
      <w:r w:rsidR="005504CE">
        <w:rPr>
          <w:rFonts w:hint="eastAsia"/>
        </w:rPr>
        <w:t>QR</w:t>
      </w:r>
      <w:r w:rsidR="005504CE">
        <w:rPr>
          <w:rFonts w:hint="eastAsia"/>
        </w:rPr>
        <w:t>分解的时间复杂度最低，同时考虑到</w:t>
      </w:r>
      <w:r w:rsidR="005504CE">
        <w:rPr>
          <w:rFonts w:hint="eastAsia"/>
        </w:rPr>
        <w:t>SRIF</w:t>
      </w:r>
      <w:r w:rsidR="005504CE">
        <w:rPr>
          <w:rFonts w:hint="eastAsia"/>
        </w:rPr>
        <w:t>中待分解的系数矩阵通常为稠密矩阵（因为通常需要包含上一历元的上三角信息阵），因此</w:t>
      </w:r>
      <w:r w:rsidR="005504CE">
        <w:rPr>
          <w:rFonts w:hint="eastAsia"/>
        </w:rPr>
        <w:t>SRIF</w:t>
      </w:r>
      <w:r w:rsidR="005504CE">
        <w:rPr>
          <w:rFonts w:hint="eastAsia"/>
        </w:rPr>
        <w:t>的实现通常采用了这种分解方式。这里对其实现作简要介绍，</w:t>
      </w:r>
      <w:r w:rsidR="00C84C3E">
        <w:rPr>
          <w:rFonts w:hint="eastAsia"/>
        </w:rPr>
        <w:t>不失一般性，</w:t>
      </w:r>
      <w:r w:rsidR="005504CE">
        <w:rPr>
          <w:rFonts w:hint="eastAsia"/>
        </w:rPr>
        <w:t>令</w:t>
      </w:r>
      <w:r w:rsidR="003D1328" w:rsidRPr="00C54538">
        <w:rPr>
          <w:noProof/>
          <w:position w:val="-6"/>
        </w:rPr>
        <w:object w:dxaOrig="200" w:dyaOrig="220" w14:anchorId="7A9C4429">
          <v:shape id="_x0000_i1275" type="#_x0000_t75" alt="" style="width:9.95pt;height:11.15pt;mso-width-percent:0;mso-height-percent:0;mso-width-percent:0;mso-height-percent:0" o:ole="">
            <v:imagedata r:id="rId542" o:title=""/>
          </v:shape>
          <o:OLEObject Type="Embed" ProgID="Equation.DSMT4" ShapeID="_x0000_i1275" DrawAspect="Content" ObjectID="_1712057590" r:id="rId543"/>
        </w:object>
      </w:r>
      <w:r w:rsidR="005504CE">
        <w:rPr>
          <w:rFonts w:hint="eastAsia"/>
        </w:rPr>
        <w:t>为</w:t>
      </w:r>
      <w:r w:rsidR="00C84C3E">
        <w:rPr>
          <w:rFonts w:hint="eastAsia"/>
        </w:rPr>
        <w:t>待分解矩阵</w:t>
      </w:r>
      <w:r w:rsidR="00C84C3E">
        <w:rPr>
          <w:rFonts w:hint="eastAsia"/>
        </w:rPr>
        <w:t>A</w:t>
      </w:r>
      <w:r w:rsidR="00C84C3E">
        <w:rPr>
          <w:rFonts w:hint="eastAsia"/>
        </w:rPr>
        <w:t>中第一列向量，则可以构造如下的</w:t>
      </w:r>
      <w:r w:rsidR="00642FC8">
        <w:rPr>
          <w:rFonts w:hint="eastAsia"/>
        </w:rPr>
        <w:t>变换矩阵</w:t>
      </w:r>
      <w:r w:rsidR="00C84C3E">
        <w:rPr>
          <w:rFonts w:hint="eastAsia"/>
        </w:rPr>
        <w:t>Q</w:t>
      </w:r>
      <w:r w:rsidR="00642FC8">
        <w:rPr>
          <w:rFonts w:hint="eastAsia"/>
        </w:rPr>
        <w:t>：</w:t>
      </w:r>
    </w:p>
    <w:p w14:paraId="690F6F7F" w14:textId="77777777" w:rsidR="00642FC8" w:rsidRPr="005504CE" w:rsidRDefault="00642FC8" w:rsidP="00642FC8">
      <w:pPr>
        <w:pStyle w:val="af1"/>
      </w:pPr>
      <w:r>
        <w:tab/>
      </w:r>
      <w:r w:rsidR="003D1328" w:rsidRPr="00642FC8">
        <w:rPr>
          <w:noProof/>
          <w:position w:val="-86"/>
        </w:rPr>
        <w:object w:dxaOrig="2500" w:dyaOrig="2260" w14:anchorId="4B95520A">
          <v:shape id="_x0000_i1276" type="#_x0000_t75" alt="" style="width:125.4pt;height:113.6pt;mso-width-percent:0;mso-height-percent:0;mso-width-percent:0;mso-height-percent:0" o:ole="">
            <v:imagedata r:id="rId544" o:title=""/>
          </v:shape>
          <o:OLEObject Type="Embed" ProgID="Equation.DSMT4" ShapeID="_x0000_i1276" DrawAspect="Content" ObjectID="_1712057591" r:id="rId545"/>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r w:rsidR="00F97E2B">
        <w:fldChar w:fldCharType="begin"/>
      </w:r>
      <w:r w:rsidR="00F97E2B">
        <w:instrText xml:space="preserve"> SEQ MTChap \c \* Arabic \* MERGEFORMAT </w:instrText>
      </w:r>
      <w:r w:rsidR="00F97E2B">
        <w:fldChar w:fldCharType="separate"/>
      </w:r>
      <w:r w:rsidR="00897A40">
        <w:rPr>
          <w:noProof/>
        </w:rPr>
        <w:instrText>4</w:instrText>
      </w:r>
      <w:r w:rsidR="00F97E2B">
        <w:rPr>
          <w:noProof/>
        </w:rPr>
        <w:fldChar w:fldCharType="end"/>
      </w:r>
      <w:r w:rsidR="003746BA">
        <w:instrText>-</w:instrText>
      </w:r>
      <w:r w:rsidR="00F97E2B">
        <w:fldChar w:fldCharType="begin"/>
      </w:r>
      <w:r w:rsidR="00F97E2B">
        <w:instrText xml:space="preserve"> SEQ MTEqn \c \* Arabic \* MERGEFORMAT </w:instrText>
      </w:r>
      <w:r w:rsidR="00F97E2B">
        <w:fldChar w:fldCharType="separate"/>
      </w:r>
      <w:r w:rsidR="00897A40">
        <w:rPr>
          <w:noProof/>
        </w:rPr>
        <w:instrText>4</w:instrText>
      </w:r>
      <w:r w:rsidR="00F97E2B">
        <w:rPr>
          <w:noProof/>
        </w:rPr>
        <w:fldChar w:fldCharType="end"/>
      </w:r>
      <w:r w:rsidR="003746BA">
        <w:instrText>)</w:instrText>
      </w:r>
      <w:r w:rsidR="003746BA">
        <w:fldChar w:fldCharType="end"/>
      </w:r>
    </w:p>
    <w:p w14:paraId="10353DE5" w14:textId="77777777" w:rsidR="00DD15BA" w:rsidRDefault="00642FC8" w:rsidP="00AA32E4">
      <w:pPr>
        <w:spacing w:before="60" w:after="60"/>
        <w:ind w:firstLine="480"/>
      </w:pPr>
      <w:r>
        <w:rPr>
          <w:rFonts w:hint="eastAsia"/>
        </w:rPr>
        <w:t>这里我们称变换矩阵</w:t>
      </w:r>
      <w:r>
        <w:rPr>
          <w:rFonts w:hint="eastAsia"/>
        </w:rPr>
        <w:t>Q</w:t>
      </w:r>
      <w:r>
        <w:rPr>
          <w:rFonts w:hint="eastAsia"/>
        </w:rPr>
        <w:t>为</w:t>
      </w:r>
      <w:r>
        <w:rPr>
          <w:rFonts w:hint="eastAsia"/>
        </w:rPr>
        <w:t>Householder</w:t>
      </w:r>
      <w:r>
        <w:rPr>
          <w:rFonts w:hint="eastAsia"/>
        </w:rPr>
        <w:t>变换矩阵。基于上述的变换，我们可以依次对</w:t>
      </w:r>
      <w:r>
        <w:rPr>
          <w:rFonts w:hint="eastAsia"/>
        </w:rPr>
        <w:t>A</w:t>
      </w:r>
      <w:r>
        <w:rPr>
          <w:rFonts w:hint="eastAsia"/>
        </w:rPr>
        <w:t>矩阵中余下的向量构造类似的变换矩阵，最终得到上三角矩阵，具体如下式</w:t>
      </w:r>
      <w:r w:rsidR="000F024F">
        <w:rPr>
          <w:rFonts w:hint="eastAsia"/>
        </w:rPr>
        <w:t>所示</w:t>
      </w:r>
      <w:r>
        <w:rPr>
          <w:rFonts w:hint="eastAsia"/>
        </w:rPr>
        <w:t>：</w:t>
      </w:r>
    </w:p>
    <w:p w14:paraId="65943D1A" w14:textId="77777777" w:rsidR="00642FC8" w:rsidRDefault="00642FC8" w:rsidP="00642FC8">
      <w:pPr>
        <w:pStyle w:val="af1"/>
      </w:pPr>
      <w:r>
        <w:tab/>
      </w:r>
      <w:r w:rsidR="003D1328" w:rsidRPr="00642FC8">
        <w:rPr>
          <w:noProof/>
          <w:position w:val="-48"/>
        </w:rPr>
        <w:object w:dxaOrig="2220" w:dyaOrig="2220" w14:anchorId="2ECA72C9">
          <v:shape id="_x0000_i1277" type="#_x0000_t75" alt="" style="width:111.1pt;height:111.1pt;mso-width-percent:0;mso-height-percent:0;mso-width-percent:0;mso-height-percent:0" o:ole="">
            <v:imagedata r:id="rId546" o:title=""/>
          </v:shape>
          <o:OLEObject Type="Embed" ProgID="Equation.DSMT4" ShapeID="_x0000_i1277" DrawAspect="Content" ObjectID="_1712057592" r:id="rId547"/>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576" w:name="ZEqnNum533064"/>
      <w:r w:rsidR="003746BA">
        <w:rPr>
          <w:rFonts w:hint="eastAsia"/>
        </w:rPr>
        <w:instrText>(</w:instrText>
      </w:r>
      <w:r w:rsidR="003746BA">
        <w:rPr>
          <w:rFonts w:hint="eastAsia"/>
        </w:rPr>
        <w:instrText>公式</w:instrText>
      </w:r>
      <w:r w:rsidR="00F97E2B">
        <w:fldChar w:fldCharType="begin"/>
      </w:r>
      <w:r w:rsidR="00F97E2B">
        <w:instrText xml:space="preserve"> SEQ MTChap \c \* Arabic \* MERGEFORMAT </w:instrText>
      </w:r>
      <w:r w:rsidR="00F97E2B">
        <w:fldChar w:fldCharType="separate"/>
      </w:r>
      <w:r w:rsidR="00897A40">
        <w:rPr>
          <w:noProof/>
        </w:rPr>
        <w:instrText>4</w:instrText>
      </w:r>
      <w:r w:rsidR="00F97E2B">
        <w:rPr>
          <w:noProof/>
        </w:rPr>
        <w:fldChar w:fldCharType="end"/>
      </w:r>
      <w:r w:rsidR="003746BA">
        <w:instrText>-</w:instrText>
      </w:r>
      <w:r w:rsidR="00F97E2B">
        <w:fldChar w:fldCharType="begin"/>
      </w:r>
      <w:r w:rsidR="00F97E2B">
        <w:instrText xml:space="preserve"> SEQ MTEqn \c \* Arabic \* MERGEFORMAT </w:instrText>
      </w:r>
      <w:r w:rsidR="00F97E2B">
        <w:fldChar w:fldCharType="separate"/>
      </w:r>
      <w:r w:rsidR="00897A40">
        <w:rPr>
          <w:noProof/>
        </w:rPr>
        <w:instrText>5</w:instrText>
      </w:r>
      <w:r w:rsidR="00F97E2B">
        <w:rPr>
          <w:noProof/>
        </w:rPr>
        <w:fldChar w:fldCharType="end"/>
      </w:r>
      <w:r w:rsidR="003746BA">
        <w:instrText>)</w:instrText>
      </w:r>
      <w:bookmarkEnd w:id="576"/>
      <w:r w:rsidR="003746BA">
        <w:fldChar w:fldCharType="end"/>
      </w:r>
    </w:p>
    <w:p w14:paraId="02F8F028" w14:textId="5122ED48" w:rsidR="009E32CE" w:rsidRDefault="00EA63BA" w:rsidP="009E32CE">
      <w:pPr>
        <w:spacing w:before="60" w:after="60"/>
        <w:ind w:firstLine="480"/>
      </w:pPr>
      <w:r>
        <w:rPr>
          <w:rFonts w:hint="eastAsia"/>
        </w:rPr>
        <w:t>这里可以看到，在计算</w:t>
      </w:r>
      <w:r w:rsidR="00CF7EF9">
        <w:rPr>
          <w:rFonts w:hint="eastAsia"/>
        </w:rPr>
        <w:t>分解矩阵</w:t>
      </w:r>
      <w:r w:rsidR="00CF7EF9">
        <w:rPr>
          <w:rFonts w:hint="eastAsia"/>
        </w:rPr>
        <w:t>R</w:t>
      </w:r>
      <w:r w:rsidR="00CF7EF9">
        <w:rPr>
          <w:rFonts w:hint="eastAsia"/>
        </w:rPr>
        <w:t>的过程中主要涉及了</w:t>
      </w:r>
      <w:r w:rsidR="00F63DAD">
        <w:rPr>
          <w:rFonts w:hint="eastAsia"/>
        </w:rPr>
        <w:t>大量的向量</w:t>
      </w:r>
      <w:r w:rsidR="00F63DAD">
        <w:rPr>
          <w:rFonts w:hint="eastAsia"/>
        </w:rPr>
        <w:t>-</w:t>
      </w:r>
      <w:r w:rsidR="00F63DAD">
        <w:rPr>
          <w:rFonts w:hint="eastAsia"/>
        </w:rPr>
        <w:t>向量，矩阵</w:t>
      </w:r>
      <w:r w:rsidR="00F63DAD">
        <w:t>-</w:t>
      </w:r>
      <w:r w:rsidR="00F63DAD">
        <w:rPr>
          <w:rFonts w:hint="eastAsia"/>
        </w:rPr>
        <w:t>向量的操作，这些操作在</w:t>
      </w:r>
      <w:r w:rsidR="00F63DAD">
        <w:rPr>
          <w:rFonts w:hint="eastAsia"/>
        </w:rPr>
        <w:t>4</w:t>
      </w:r>
      <w:r w:rsidR="00F63DAD">
        <w:t>.2.1</w:t>
      </w:r>
      <w:r w:rsidR="00F63DAD">
        <w:rPr>
          <w:rFonts w:hint="eastAsia"/>
        </w:rPr>
        <w:t>节中介绍的多层缓存的存储器结构中并不具备良好内存时空局部性</w:t>
      </w:r>
      <w:del w:id="577" w:author="王 庆云" w:date="2022-04-18T09:54:00Z">
        <w:r w:rsidR="00F63DAD" w:rsidDel="00191653">
          <w:rPr>
            <w:rFonts w:hint="eastAsia"/>
          </w:rPr>
          <w:delText>，</w:delText>
        </w:r>
      </w:del>
      <w:ins w:id="578" w:author="王 庆云" w:date="2022-04-18T09:54:00Z">
        <w:r w:rsidR="00191653">
          <w:rPr>
            <w:rFonts w:hint="eastAsia"/>
          </w:rPr>
          <w:t>。</w:t>
        </w:r>
      </w:ins>
      <w:r w:rsidR="00F63DAD">
        <w:rPr>
          <w:rFonts w:hint="eastAsia"/>
        </w:rPr>
        <w:t>因此可以将</w:t>
      </w:r>
      <w:r w:rsidR="00E33965">
        <w:rPr>
          <w:rFonts w:hint="eastAsia"/>
        </w:rPr>
        <w:t>对</w:t>
      </w:r>
      <w:r w:rsidR="00F63DAD">
        <w:rPr>
          <w:rFonts w:hint="eastAsia"/>
        </w:rPr>
        <w:t>分解矩阵中的向量</w:t>
      </w:r>
      <w:ins w:id="579" w:author="王 庆云" w:date="2022-04-18T09:54:00Z">
        <w:r w:rsidR="00191653">
          <w:rPr>
            <w:rFonts w:hint="eastAsia"/>
          </w:rPr>
          <w:t>通过</w:t>
        </w:r>
      </w:ins>
      <w:r w:rsidR="00E33965">
        <w:rPr>
          <w:rFonts w:hint="eastAsia"/>
        </w:rPr>
        <w:t>Householder</w:t>
      </w:r>
      <w:r w:rsidR="00F63DAD">
        <w:rPr>
          <w:rFonts w:hint="eastAsia"/>
        </w:rPr>
        <w:t>变换操作进行聚合，以形成矩阵</w:t>
      </w:r>
      <w:r w:rsidR="00F63DAD">
        <w:rPr>
          <w:rFonts w:hint="eastAsia"/>
        </w:rPr>
        <w:t>-</w:t>
      </w:r>
      <w:r w:rsidR="00F63DAD">
        <w:rPr>
          <w:rFonts w:hint="eastAsia"/>
        </w:rPr>
        <w:t>矩阵这类对缓存友好的操作类型</w:t>
      </w:r>
      <w:r w:rsidR="00BD4562">
        <w:rPr>
          <w:rFonts w:hint="eastAsia"/>
        </w:rPr>
        <w:t>，这也是基于块分解的</w:t>
      </w:r>
      <w:r w:rsidR="00BD4562">
        <w:rPr>
          <w:rFonts w:hint="eastAsia"/>
        </w:rPr>
        <w:t>Householder</w:t>
      </w:r>
      <w:r w:rsidR="00BD4562">
        <w:rPr>
          <w:rFonts w:hint="eastAsia"/>
        </w:rPr>
        <w:t>变换</w:t>
      </w:r>
      <w:r w:rsidR="00F14E93">
        <w:rPr>
          <w:rFonts w:hint="eastAsia"/>
        </w:rPr>
        <w:t>（</w:t>
      </w:r>
      <w:r w:rsidR="00F14E93">
        <w:rPr>
          <w:rFonts w:hint="eastAsia"/>
        </w:rPr>
        <w:t>blocked-House</w:t>
      </w:r>
      <w:r w:rsidR="00F14E93">
        <w:t>holder</w:t>
      </w:r>
      <w:r w:rsidR="00F14E93">
        <w:rPr>
          <w:rFonts w:hint="eastAsia"/>
        </w:rPr>
        <w:t>）</w:t>
      </w:r>
      <w:r w:rsidR="00BD4562">
        <w:rPr>
          <w:rFonts w:hint="eastAsia"/>
        </w:rPr>
        <w:t>的基本思路</w:t>
      </w:r>
      <w:r w:rsidR="004E64E2">
        <w:rPr>
          <w:rFonts w:hint="eastAsia"/>
        </w:rPr>
        <w:t>。具体实现方法</w:t>
      </w:r>
      <w:del w:id="580" w:author="王 庆云" w:date="2022-04-18T09:55:00Z">
        <w:r w:rsidR="004E64E2" w:rsidDel="00191653">
          <w:rPr>
            <w:rFonts w:hint="eastAsia"/>
          </w:rPr>
          <w:delText>则</w:delText>
        </w:r>
      </w:del>
      <w:r w:rsidR="004E64E2">
        <w:rPr>
          <w:rFonts w:hint="eastAsia"/>
        </w:rPr>
        <w:t>是需要对原有</w:t>
      </w:r>
      <w:r w:rsidR="00F63DAD">
        <w:rPr>
          <w:rFonts w:hint="eastAsia"/>
        </w:rPr>
        <w:t>的</w:t>
      </w:r>
      <w:r w:rsidR="00F63DAD">
        <w:rPr>
          <w:rFonts w:hint="eastAsia"/>
        </w:rPr>
        <w:t>Householder</w:t>
      </w:r>
      <w:r w:rsidR="009D0740">
        <w:rPr>
          <w:rFonts w:hint="eastAsia"/>
        </w:rPr>
        <w:t>矩阵</w:t>
      </w:r>
      <w:r w:rsidR="00253EC2">
        <w:rPr>
          <w:rFonts w:hint="eastAsia"/>
        </w:rPr>
        <w:t>改</w:t>
      </w:r>
      <w:r w:rsidR="00253EC2">
        <w:rPr>
          <w:rFonts w:hint="eastAsia"/>
        </w:rPr>
        <w:lastRenderedPageBreak/>
        <w:t>造</w:t>
      </w:r>
      <w:r w:rsidR="009D0740">
        <w:rPr>
          <w:rFonts w:hint="eastAsia"/>
        </w:rPr>
        <w:t>为</w:t>
      </w:r>
      <w:r w:rsidR="009D0740">
        <w:rPr>
          <w:rFonts w:hint="eastAsia"/>
        </w:rPr>
        <w:t>WY</w:t>
      </w:r>
      <w:r w:rsidR="009D0740">
        <w:rPr>
          <w:rFonts w:hint="eastAsia"/>
        </w:rPr>
        <w:t>表达式，</w:t>
      </w:r>
      <w:r w:rsidR="00BD4562">
        <w:rPr>
          <w:rFonts w:hint="eastAsia"/>
        </w:rPr>
        <w:t>对于分块</w:t>
      </w:r>
      <w:r w:rsidR="004E64E2">
        <w:rPr>
          <w:rFonts w:hint="eastAsia"/>
        </w:rPr>
        <w:t>维度为</w:t>
      </w:r>
      <w:r w:rsidR="004E64E2">
        <w:rPr>
          <w:rFonts w:hint="eastAsia"/>
        </w:rPr>
        <w:t>k</w:t>
      </w:r>
      <w:r w:rsidR="004E64E2">
        <w:rPr>
          <w:rFonts w:hint="eastAsia"/>
        </w:rPr>
        <w:t>的矩阵，</w:t>
      </w:r>
      <w:r w:rsidR="004E64E2">
        <w:rPr>
          <w:rFonts w:hint="eastAsia"/>
        </w:rPr>
        <w:t>Householder</w:t>
      </w:r>
      <w:r w:rsidR="004E64E2">
        <w:rPr>
          <w:rFonts w:hint="eastAsia"/>
        </w:rPr>
        <w:t>矩阵</w:t>
      </w:r>
      <w:r w:rsidR="00F335DC">
        <w:rPr>
          <w:rFonts w:hint="eastAsia"/>
        </w:rPr>
        <w:t>可以从如下的递推式得到：</w:t>
      </w:r>
    </w:p>
    <w:p w14:paraId="2321DC9D" w14:textId="77777777" w:rsidR="00F335DC" w:rsidRDefault="00EE1182" w:rsidP="00EE1182">
      <w:pPr>
        <w:pStyle w:val="af1"/>
      </w:pPr>
      <w:r>
        <w:tab/>
      </w:r>
      <w:r w:rsidR="003D1328" w:rsidRPr="00EE1182">
        <w:rPr>
          <w:noProof/>
          <w:position w:val="-124"/>
        </w:rPr>
        <w:object w:dxaOrig="3860" w:dyaOrig="2640" w14:anchorId="32E928EE">
          <v:shape id="_x0000_i1278" type="#_x0000_t75" alt="" style="width:193.65pt;height:132.2pt;mso-width-percent:0;mso-height-percent:0;mso-width-percent:0;mso-height-percent:0" o:ole="">
            <v:imagedata r:id="rId548" o:title=""/>
          </v:shape>
          <o:OLEObject Type="Embed" ProgID="Equation.DSMT4" ShapeID="_x0000_i1278" DrawAspect="Content" ObjectID="_1712057593" r:id="rId549"/>
        </w:object>
      </w:r>
      <w:r w:rsidR="00221D3C">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r w:rsidR="00F97E2B">
        <w:fldChar w:fldCharType="begin"/>
      </w:r>
      <w:r w:rsidR="00F97E2B">
        <w:instrText xml:space="preserve"> SEQ MTChap \c \* Arabic \* MERGEFORMAT </w:instrText>
      </w:r>
      <w:r w:rsidR="00F97E2B">
        <w:fldChar w:fldCharType="separate"/>
      </w:r>
      <w:r w:rsidR="00897A40">
        <w:rPr>
          <w:noProof/>
        </w:rPr>
        <w:instrText>4</w:instrText>
      </w:r>
      <w:r w:rsidR="00F97E2B">
        <w:rPr>
          <w:noProof/>
        </w:rPr>
        <w:fldChar w:fldCharType="end"/>
      </w:r>
      <w:r w:rsidR="003746BA">
        <w:instrText>-</w:instrText>
      </w:r>
      <w:r w:rsidR="00F97E2B">
        <w:fldChar w:fldCharType="begin"/>
      </w:r>
      <w:r w:rsidR="00F97E2B">
        <w:instrText xml:space="preserve"> SEQ MTEqn \c \* Arabic \* MERGEFORMAT </w:instrText>
      </w:r>
      <w:r w:rsidR="00F97E2B">
        <w:fldChar w:fldCharType="separate"/>
      </w:r>
      <w:r w:rsidR="00897A40">
        <w:rPr>
          <w:noProof/>
        </w:rPr>
        <w:instrText>6</w:instrText>
      </w:r>
      <w:r w:rsidR="00F97E2B">
        <w:rPr>
          <w:noProof/>
        </w:rPr>
        <w:fldChar w:fldCharType="end"/>
      </w:r>
      <w:r w:rsidR="003746BA">
        <w:instrText>)</w:instrText>
      </w:r>
      <w:r w:rsidR="003746BA">
        <w:fldChar w:fldCharType="end"/>
      </w:r>
    </w:p>
    <w:p w14:paraId="651941B6" w14:textId="77777777" w:rsidR="00221D3C" w:rsidRDefault="00221D3C" w:rsidP="00221D3C">
      <w:pPr>
        <w:spacing w:before="60" w:after="60"/>
        <w:ind w:firstLine="480"/>
      </w:pPr>
      <w:r>
        <w:rPr>
          <w:rFonts w:hint="eastAsia"/>
        </w:rPr>
        <w:t>式中，</w:t>
      </w:r>
      <w:r w:rsidR="003D1328" w:rsidRPr="00BE0113">
        <w:rPr>
          <w:noProof/>
          <w:position w:val="-12"/>
        </w:rPr>
        <w:object w:dxaOrig="360" w:dyaOrig="360" w14:anchorId="32A8C670">
          <v:shape id="_x0000_i1279" type="#_x0000_t75" alt="" style="width:18pt;height:18pt;mso-width-percent:0;mso-height-percent:0;mso-width-percent:0;mso-height-percent:0" o:ole="">
            <v:imagedata r:id="rId550" o:title=""/>
          </v:shape>
          <o:OLEObject Type="Embed" ProgID="Equation.DSMT4" ShapeID="_x0000_i1279" DrawAspect="Content" ObjectID="_1712057594" r:id="rId551"/>
        </w:object>
      </w:r>
      <w:r>
        <w:rPr>
          <w:rFonts w:hint="eastAsia"/>
        </w:rPr>
        <w:t>为对</w:t>
      </w:r>
      <w:r>
        <w:rPr>
          <w:rFonts w:hint="eastAsia"/>
        </w:rPr>
        <w:t>k</w:t>
      </w:r>
      <w:r>
        <w:rPr>
          <w:rFonts w:hint="eastAsia"/>
        </w:rPr>
        <w:t>维向量的</w:t>
      </w:r>
      <w:r>
        <w:rPr>
          <w:rFonts w:hint="eastAsia"/>
        </w:rPr>
        <w:t>Householder</w:t>
      </w:r>
      <w:r>
        <w:rPr>
          <w:rFonts w:hint="eastAsia"/>
        </w:rPr>
        <w:t>变换矩阵。</w:t>
      </w:r>
      <w:r w:rsidR="007861D1">
        <w:rPr>
          <w:rFonts w:hint="eastAsia"/>
        </w:rPr>
        <w:t>通过该变换矩阵，即可将分解矩阵中</w:t>
      </w:r>
      <w:r w:rsidR="007861D1">
        <w:rPr>
          <w:rFonts w:hint="eastAsia"/>
        </w:rPr>
        <w:t>k</w:t>
      </w:r>
      <w:r w:rsidR="007861D1">
        <w:rPr>
          <w:rFonts w:hint="eastAsia"/>
        </w:rPr>
        <w:t>列向量进行反射变换，迭代该过程即可完成</w:t>
      </w:r>
      <w:r w:rsidR="007861D1">
        <w:rPr>
          <w:rFonts w:hint="eastAsia"/>
        </w:rPr>
        <w:t>QR</w:t>
      </w:r>
      <w:r w:rsidR="007861D1">
        <w:rPr>
          <w:rFonts w:hint="eastAsia"/>
        </w:rPr>
        <w:t>分解。</w:t>
      </w:r>
    </w:p>
    <w:p w14:paraId="14FAC953" w14:textId="687E05A5" w:rsidR="00E174FE" w:rsidRPr="00221D3C" w:rsidRDefault="00E33965" w:rsidP="00221D3C">
      <w:pPr>
        <w:spacing w:before="60" w:after="60"/>
        <w:ind w:firstLine="480"/>
      </w:pPr>
      <w:r>
        <w:rPr>
          <w:rFonts w:hint="eastAsia"/>
        </w:rPr>
        <w:t>这里值得一提的是，</w:t>
      </w:r>
      <w:r w:rsidR="00564881">
        <w:rPr>
          <w:rFonts w:hint="eastAsia"/>
        </w:rPr>
        <w:t>Lapack</w:t>
      </w:r>
      <w:r w:rsidR="00564881">
        <w:t xml:space="preserve"> (</w:t>
      </w:r>
      <w:r w:rsidR="00564881" w:rsidRPr="00564881">
        <w:t>Linear Algebra PACKag</w:t>
      </w:r>
      <w:r w:rsidR="00564881">
        <w:t>e)</w:t>
      </w:r>
      <w:r>
        <w:rPr>
          <w:rFonts w:hint="eastAsia"/>
        </w:rPr>
        <w:t>已经实现了许多线性代数的数值计算函数，并提供了使用接口，其中就包括了基于</w:t>
      </w:r>
      <w:r>
        <w:rPr>
          <w:rFonts w:hint="eastAsia"/>
        </w:rPr>
        <w:t>Householder</w:t>
      </w:r>
      <w:r>
        <w:rPr>
          <w:rFonts w:hint="eastAsia"/>
        </w:rPr>
        <w:t>实现的</w:t>
      </w:r>
      <w:r>
        <w:rPr>
          <w:rFonts w:hint="eastAsia"/>
        </w:rPr>
        <w:t>QR</w:t>
      </w:r>
      <w:r>
        <w:rPr>
          <w:rFonts w:hint="eastAsia"/>
        </w:rPr>
        <w:t>分解过程，其初始采用</w:t>
      </w:r>
      <w:r w:rsidR="00E174FE">
        <w:rPr>
          <w:rFonts w:hint="eastAsia"/>
        </w:rPr>
        <w:t>了</w:t>
      </w:r>
      <w:r>
        <w:rPr>
          <w:rFonts w:hint="eastAsia"/>
        </w:rPr>
        <w:t>Fortran</w:t>
      </w:r>
      <w:r>
        <w:rPr>
          <w:rFonts w:hint="eastAsia"/>
        </w:rPr>
        <w:t>编程语言</w:t>
      </w:r>
      <w:r w:rsidR="00E174FE">
        <w:rPr>
          <w:rFonts w:hint="eastAsia"/>
        </w:rPr>
        <w:t>进行开发，后续也提供了对</w:t>
      </w:r>
      <w:r w:rsidR="00E174FE">
        <w:rPr>
          <w:rFonts w:hint="eastAsia"/>
        </w:rPr>
        <w:t>C</w:t>
      </w:r>
      <w:r w:rsidR="00E174FE">
        <w:rPr>
          <w:rFonts w:hint="eastAsia"/>
        </w:rPr>
        <w:t>语言的版本（</w:t>
      </w:r>
      <w:r w:rsidR="00E174FE">
        <w:rPr>
          <w:rFonts w:hint="eastAsia"/>
        </w:rPr>
        <w:t>C</w:t>
      </w:r>
      <w:r w:rsidR="00E174FE">
        <w:t>-Lapack</w:t>
      </w:r>
      <w:r w:rsidR="00E174FE">
        <w:rPr>
          <w:rFonts w:hint="eastAsia"/>
        </w:rPr>
        <w:t>）。本文的开发平台</w:t>
      </w:r>
      <w:r w:rsidR="00E174FE">
        <w:rPr>
          <w:rFonts w:hint="eastAsia"/>
        </w:rPr>
        <w:t>GREAT</w:t>
      </w:r>
      <w:r w:rsidR="00E174FE">
        <w:rPr>
          <w:rFonts w:hint="eastAsia"/>
        </w:rPr>
        <w:t>软件即采用</w:t>
      </w:r>
      <w:r w:rsidR="00E174FE">
        <w:rPr>
          <w:rFonts w:hint="eastAsia"/>
        </w:rPr>
        <w:t>C</w:t>
      </w:r>
      <w:r w:rsidR="00E174FE">
        <w:t>-Lapack</w:t>
      </w:r>
      <w:r w:rsidR="00C20EA7">
        <w:rPr>
          <w:rFonts w:hint="eastAsia"/>
        </w:rPr>
        <w:t>作为数值计算基础库，</w:t>
      </w:r>
      <w:r w:rsidR="00C20EA7">
        <w:rPr>
          <w:rFonts w:hint="eastAsia"/>
        </w:rPr>
        <w:t>SRIF</w:t>
      </w:r>
      <w:r w:rsidR="00C20EA7">
        <w:rPr>
          <w:rFonts w:hint="eastAsia"/>
        </w:rPr>
        <w:t>参数估计模块的初始版本也基于此开发完成。但</w:t>
      </w:r>
      <w:del w:id="581" w:author="王 庆云" w:date="2022-04-18T09:58:00Z">
        <w:r w:rsidR="00C20EA7" w:rsidDel="0015264F">
          <w:rPr>
            <w:rFonts w:hint="eastAsia"/>
          </w:rPr>
          <w:delText>对于</w:delText>
        </w:r>
      </w:del>
      <w:r w:rsidR="00C20EA7">
        <w:rPr>
          <w:rFonts w:hint="eastAsia"/>
        </w:rPr>
        <w:t>C-</w:t>
      </w:r>
      <w:r w:rsidR="00C20EA7">
        <w:t>Lapack</w:t>
      </w:r>
      <w:r w:rsidR="00C20EA7">
        <w:rPr>
          <w:rFonts w:hint="eastAsia"/>
        </w:rPr>
        <w:t>中的</w:t>
      </w:r>
      <w:r w:rsidR="00C20EA7">
        <w:rPr>
          <w:rFonts w:hint="eastAsia"/>
        </w:rPr>
        <w:t>Householder</w:t>
      </w:r>
      <w:r w:rsidR="00C20EA7">
        <w:rPr>
          <w:rFonts w:hint="eastAsia"/>
        </w:rPr>
        <w:t>变换实现依旧采用了</w:t>
      </w:r>
      <w:r w:rsidR="00C20EA7">
        <w:fldChar w:fldCharType="begin"/>
      </w:r>
      <w:r w:rsidR="00C20EA7">
        <w:instrText xml:space="preserve"> </w:instrText>
      </w:r>
      <w:r w:rsidR="00C20EA7">
        <w:rPr>
          <w:rFonts w:hint="eastAsia"/>
        </w:rPr>
        <w:instrText>GOTOBUTTON ZEqnNum533064  \* MERGEFORMAT</w:instrText>
      </w:r>
      <w:r w:rsidR="00C20EA7">
        <w:instrText xml:space="preserve"> </w:instrText>
      </w:r>
      <w:fldSimple w:instr=" REF ZEqnNum533064 \* Charformat \! \* MERGEFORMAT ">
        <w:r w:rsidR="00897A40">
          <w:rPr>
            <w:rFonts w:hint="eastAsia"/>
          </w:rPr>
          <w:instrText>(</w:instrText>
        </w:r>
        <w:r w:rsidR="00897A40">
          <w:rPr>
            <w:rFonts w:hint="eastAsia"/>
          </w:rPr>
          <w:instrText>公式</w:instrText>
        </w:r>
        <w:r w:rsidR="00897A40">
          <w:instrText>4-5)</w:instrText>
        </w:r>
      </w:fldSimple>
      <w:r w:rsidR="00C20EA7">
        <w:fldChar w:fldCharType="end"/>
      </w:r>
      <w:r w:rsidR="00C20EA7">
        <w:rPr>
          <w:rFonts w:hint="eastAsia"/>
        </w:rPr>
        <w:t>的实现方式，无法很好利用现代处理器和存储器的相关性能</w:t>
      </w:r>
      <w:del w:id="582" w:author="王 庆云" w:date="2022-04-18T10:00:00Z">
        <w:r w:rsidR="00C20EA7" w:rsidDel="0015264F">
          <w:rPr>
            <w:rFonts w:hint="eastAsia"/>
          </w:rPr>
          <w:delText>，</w:delText>
        </w:r>
      </w:del>
      <w:ins w:id="583" w:author="王 庆云" w:date="2022-04-18T10:00:00Z">
        <w:r w:rsidR="0015264F">
          <w:rPr>
            <w:rFonts w:hint="eastAsia"/>
          </w:rPr>
          <w:t>。</w:t>
        </w:r>
      </w:ins>
      <w:r w:rsidR="00C20EA7">
        <w:rPr>
          <w:rFonts w:hint="eastAsia"/>
        </w:rPr>
        <w:t>因此这里</w:t>
      </w:r>
      <w:ins w:id="584" w:author="王 庆云" w:date="2022-04-18T09:58:00Z">
        <w:r w:rsidR="0015264F">
          <w:rPr>
            <w:rFonts w:hint="eastAsia"/>
          </w:rPr>
          <w:t>本文</w:t>
        </w:r>
      </w:ins>
      <w:r w:rsidR="00C20EA7">
        <w:rPr>
          <w:rFonts w:hint="eastAsia"/>
        </w:rPr>
        <w:t>采用了</w:t>
      </w:r>
      <w:r w:rsidR="00C20EA7">
        <w:rPr>
          <w:rFonts w:hint="eastAsia"/>
        </w:rPr>
        <w:t>Eigen</w:t>
      </w:r>
      <w:r w:rsidR="00C20EA7">
        <w:rPr>
          <w:rFonts w:hint="eastAsia"/>
        </w:rPr>
        <w:t>库（基于</w:t>
      </w:r>
      <w:r w:rsidR="00C20EA7">
        <w:rPr>
          <w:rFonts w:hint="eastAsia"/>
        </w:rPr>
        <w:t>C++</w:t>
      </w:r>
      <w:r w:rsidR="00C20EA7">
        <w:rPr>
          <w:rFonts w:hint="eastAsia"/>
        </w:rPr>
        <w:t>开发的现代线性代数计算库）重新实现了</w:t>
      </w:r>
      <w:r w:rsidR="0067659C">
        <w:rPr>
          <w:rFonts w:hint="eastAsia"/>
        </w:rPr>
        <w:t>SRIF</w:t>
      </w:r>
      <w:r w:rsidR="00C20EA7">
        <w:rPr>
          <w:rFonts w:hint="eastAsia"/>
        </w:rPr>
        <w:t>的参数估计模块，其中</w:t>
      </w:r>
      <w:r w:rsidR="00C20EA7">
        <w:rPr>
          <w:rFonts w:hint="eastAsia"/>
        </w:rPr>
        <w:t>E</w:t>
      </w:r>
      <w:r w:rsidR="00C20EA7">
        <w:t>i</w:t>
      </w:r>
      <w:r w:rsidR="00C20EA7">
        <w:rPr>
          <w:rFonts w:hint="eastAsia"/>
        </w:rPr>
        <w:t>gen</w:t>
      </w:r>
      <w:r w:rsidR="00C20EA7">
        <w:rPr>
          <w:rFonts w:hint="eastAsia"/>
        </w:rPr>
        <w:t>库中所提供了</w:t>
      </w:r>
      <w:r w:rsidR="00C20EA7">
        <w:rPr>
          <w:rFonts w:hint="eastAsia"/>
        </w:rPr>
        <w:t>HouseholderQR</w:t>
      </w:r>
      <w:r w:rsidR="00C20EA7">
        <w:rPr>
          <w:rFonts w:hint="eastAsia"/>
        </w:rPr>
        <w:t>分解接口</w:t>
      </w:r>
      <w:r w:rsidR="0067659C">
        <w:rPr>
          <w:rFonts w:hint="eastAsia"/>
        </w:rPr>
        <w:t>即是</w:t>
      </w:r>
      <w:r w:rsidR="00C20EA7">
        <w:rPr>
          <w:rFonts w:hint="eastAsia"/>
        </w:rPr>
        <w:t>基于块操作实现的（</w:t>
      </w:r>
      <w:commentRangeStart w:id="585"/>
      <w:r w:rsidR="00C20EA7">
        <w:rPr>
          <w:rFonts w:hint="eastAsia"/>
        </w:rPr>
        <w:t>参考文献</w:t>
      </w:r>
      <w:commentRangeEnd w:id="585"/>
      <w:r w:rsidR="0015264F">
        <w:rPr>
          <w:rStyle w:val="aff"/>
        </w:rPr>
        <w:commentReference w:id="585"/>
      </w:r>
      <w:r w:rsidR="00C20EA7">
        <w:rPr>
          <w:rFonts w:hint="eastAsia"/>
        </w:rPr>
        <w:t>）。</w:t>
      </w:r>
    </w:p>
    <w:p w14:paraId="740A1F56" w14:textId="77777777" w:rsidR="00AA32E4" w:rsidRDefault="00AA32E4" w:rsidP="001C5752">
      <w:pPr>
        <w:pStyle w:val="3"/>
      </w:pPr>
      <w:bookmarkStart w:id="586" w:name="_Toc101082676"/>
      <w:r>
        <w:rPr>
          <w:rFonts w:hint="eastAsia"/>
        </w:rPr>
        <w:t>实验结果和分析</w:t>
      </w:r>
      <w:bookmarkEnd w:id="586"/>
    </w:p>
    <w:p w14:paraId="43610A32" w14:textId="7B61FBC6" w:rsidR="00AA32E4" w:rsidRDefault="00563826" w:rsidP="00AA32E4">
      <w:pPr>
        <w:spacing w:before="60" w:after="60"/>
        <w:ind w:firstLine="480"/>
      </w:pPr>
      <w:r>
        <w:rPr>
          <w:rFonts w:hint="eastAsia"/>
        </w:rPr>
        <w:t>为进一步</w:t>
      </w:r>
      <w:del w:id="587" w:author="王 庆云" w:date="2022-04-18T10:00:00Z">
        <w:r w:rsidDel="002E3053">
          <w:rPr>
            <w:rFonts w:hint="eastAsia"/>
          </w:rPr>
          <w:delText>对比</w:delText>
        </w:r>
      </w:del>
      <w:ins w:id="588" w:author="王 庆云" w:date="2022-04-18T10:00:00Z">
        <w:r w:rsidR="002E3053">
          <w:rPr>
            <w:rFonts w:hint="eastAsia"/>
          </w:rPr>
          <w:t>验证</w:t>
        </w:r>
      </w:ins>
      <w:r>
        <w:rPr>
          <w:rFonts w:hint="eastAsia"/>
        </w:rPr>
        <w:t>使用高性能矩阵库开发</w:t>
      </w:r>
      <w:r w:rsidR="0076194E">
        <w:rPr>
          <w:rFonts w:hint="eastAsia"/>
        </w:rPr>
        <w:t>的</w:t>
      </w:r>
      <w:r w:rsidR="00867674">
        <w:rPr>
          <w:rFonts w:hint="eastAsia"/>
        </w:rPr>
        <w:t>SRIF</w:t>
      </w:r>
      <w:r w:rsidR="00867674">
        <w:rPr>
          <w:rFonts w:hint="eastAsia"/>
        </w:rPr>
        <w:t>参数估计模块的性能提升效果，</w:t>
      </w:r>
      <w:r w:rsidR="000E1C80">
        <w:rPr>
          <w:rFonts w:hint="eastAsia"/>
        </w:rPr>
        <w:t>这里分别使用优化前后的</w:t>
      </w:r>
      <w:r w:rsidR="000E1C80">
        <w:rPr>
          <w:rFonts w:hint="eastAsia"/>
        </w:rPr>
        <w:t>SRIF</w:t>
      </w:r>
      <w:r w:rsidR="000E1C80">
        <w:rPr>
          <w:rFonts w:hint="eastAsia"/>
        </w:rPr>
        <w:t>参数估计算法进行</w:t>
      </w:r>
      <w:r w:rsidR="0046378D">
        <w:rPr>
          <w:rFonts w:hint="eastAsia"/>
        </w:rPr>
        <w:t>了</w:t>
      </w:r>
      <w:r w:rsidR="000E1C80">
        <w:rPr>
          <w:rFonts w:hint="eastAsia"/>
        </w:rPr>
        <w:t>多系统仿实时滤波轨道确定</w:t>
      </w:r>
      <w:r w:rsidR="0046378D">
        <w:rPr>
          <w:rFonts w:hint="eastAsia"/>
        </w:rPr>
        <w:t>的对比</w:t>
      </w:r>
      <w:r w:rsidR="000E1C80">
        <w:rPr>
          <w:rFonts w:hint="eastAsia"/>
        </w:rPr>
        <w:t>实验</w:t>
      </w:r>
      <w:r w:rsidR="0046378D">
        <w:rPr>
          <w:rFonts w:hint="eastAsia"/>
        </w:rPr>
        <w:t>。</w:t>
      </w:r>
      <w:r w:rsidR="00C97D54">
        <w:rPr>
          <w:rFonts w:hint="eastAsia"/>
        </w:rPr>
        <w:t>由于</w:t>
      </w:r>
      <w:r w:rsidR="00C97D54">
        <w:rPr>
          <w:rFonts w:hint="eastAsia"/>
        </w:rPr>
        <w:t>SRIF</w:t>
      </w:r>
      <w:r w:rsidR="00C97D54">
        <w:rPr>
          <w:rFonts w:hint="eastAsia"/>
        </w:rPr>
        <w:t>中待分解矩阵维度通常由观测数与待估参数个数所共同决定，</w:t>
      </w:r>
      <w:r w:rsidR="0084013B">
        <w:rPr>
          <w:rFonts w:hint="eastAsia"/>
        </w:rPr>
        <w:t>且对于时间更新和量测更新中的待分解矩阵所涉及的维度并不统一，</w:t>
      </w:r>
      <w:del w:id="589" w:author="王 庆云" w:date="2022-04-18T10:01:00Z">
        <w:r w:rsidR="0084013B" w:rsidDel="002E3053">
          <w:rPr>
            <w:rFonts w:hint="eastAsia"/>
          </w:rPr>
          <w:delText>这里</w:delText>
        </w:r>
      </w:del>
      <w:r w:rsidR="0084013B">
        <w:rPr>
          <w:rFonts w:hint="eastAsia"/>
        </w:rPr>
        <w:t>具体设计</w:t>
      </w:r>
      <w:del w:id="590" w:author="王 庆云" w:date="2022-04-18T10:01:00Z">
        <w:r w:rsidR="0084013B" w:rsidDel="002E3053">
          <w:rPr>
            <w:rFonts w:hint="eastAsia"/>
          </w:rPr>
          <w:delText>的</w:delText>
        </w:r>
      </w:del>
      <w:ins w:id="591" w:author="王 庆云" w:date="2022-04-18T10:01:00Z">
        <w:r w:rsidR="002E3053">
          <w:rPr>
            <w:rFonts w:hint="eastAsia"/>
          </w:rPr>
          <w:t>了如下</w:t>
        </w:r>
      </w:ins>
      <w:r w:rsidR="0084013B">
        <w:rPr>
          <w:rFonts w:hint="eastAsia"/>
        </w:rPr>
        <w:t>实验方案</w:t>
      </w:r>
      <w:del w:id="592" w:author="王 庆云" w:date="2022-04-18T10:01:00Z">
        <w:r w:rsidR="0084013B" w:rsidDel="002E3053">
          <w:rPr>
            <w:rFonts w:hint="eastAsia"/>
          </w:rPr>
          <w:delText>如下</w:delText>
        </w:r>
      </w:del>
      <w:r w:rsidR="0084013B">
        <w:rPr>
          <w:rFonts w:hint="eastAsia"/>
        </w:rPr>
        <w:t>：依次采用了测站数</w:t>
      </w:r>
      <w:r w:rsidR="0084013B">
        <w:t>10-100</w:t>
      </w:r>
      <w:r w:rsidR="0084013B">
        <w:rPr>
          <w:rFonts w:hint="eastAsia"/>
        </w:rPr>
        <w:t>（间隔为</w:t>
      </w:r>
      <w:r w:rsidR="0084013B">
        <w:rPr>
          <w:rFonts w:hint="eastAsia"/>
        </w:rPr>
        <w:t>1</w:t>
      </w:r>
      <w:r w:rsidR="0084013B">
        <w:t>0</w:t>
      </w:r>
      <w:r w:rsidR="0084013B">
        <w:rPr>
          <w:rFonts w:hint="eastAsia"/>
        </w:rPr>
        <w:t>）进行三系统（</w:t>
      </w:r>
      <w:r w:rsidR="0084013B">
        <w:rPr>
          <w:rFonts w:hint="eastAsia"/>
        </w:rPr>
        <w:t>GPS/</w:t>
      </w:r>
      <w:r w:rsidR="0084013B">
        <w:t>Galileo/BDS</w:t>
      </w:r>
      <w:r w:rsidR="0084013B">
        <w:rPr>
          <w:rFonts w:hint="eastAsia"/>
        </w:rPr>
        <w:t>）的多天仿实时定轨，分别单独统计其中</w:t>
      </w:r>
      <w:r w:rsidR="0084013B">
        <w:rPr>
          <w:rFonts w:hint="eastAsia"/>
        </w:rPr>
        <w:t>SRIF</w:t>
      </w:r>
      <w:r w:rsidR="0084013B">
        <w:rPr>
          <w:rFonts w:hint="eastAsia"/>
        </w:rPr>
        <w:t>时间更新和量测更新部分的计算耗时以及待分解矩阵的维度，最后得到单历元的平均结果。统计结果如</w:t>
      </w:r>
      <w:del w:id="593" w:author="王 庆云" w:date="2022-04-18T10:07:00Z">
        <w:r w:rsidR="0084013B" w:rsidDel="008315E8">
          <w:rPr>
            <w:rFonts w:hint="eastAsia"/>
          </w:rPr>
          <w:delText>下</w:delText>
        </w:r>
      </w:del>
      <w:r w:rsidR="0084013B">
        <w:fldChar w:fldCharType="begin"/>
      </w:r>
      <w:r w:rsidR="0084013B">
        <w:instrText xml:space="preserve"> </w:instrText>
      </w:r>
      <w:r w:rsidR="0084013B">
        <w:rPr>
          <w:rFonts w:hint="eastAsia"/>
        </w:rPr>
        <w:instrText>REF fig_QR_efficiency \r \h</w:instrText>
      </w:r>
      <w:r w:rsidR="0084013B">
        <w:instrText xml:space="preserve"> </w:instrText>
      </w:r>
      <w:r w:rsidR="0084013B">
        <w:fldChar w:fldCharType="separate"/>
      </w:r>
      <w:r w:rsidR="00897A40">
        <w:rPr>
          <w:rFonts w:hint="eastAsia"/>
        </w:rPr>
        <w:t>图</w:t>
      </w:r>
      <w:r w:rsidR="00897A40">
        <w:rPr>
          <w:rFonts w:hint="eastAsia"/>
        </w:rPr>
        <w:t>4-11</w:t>
      </w:r>
      <w:r w:rsidR="0084013B">
        <w:fldChar w:fldCharType="end"/>
      </w:r>
      <w:r w:rsidR="0084013B">
        <w:rPr>
          <w:rFonts w:hint="eastAsia"/>
        </w:rPr>
        <w:t>所示</w:t>
      </w:r>
      <w:del w:id="594" w:author="王 庆云" w:date="2022-04-18T10:07:00Z">
        <w:r w:rsidR="00FA4E16" w:rsidDel="008315E8">
          <w:rPr>
            <w:rFonts w:hint="eastAsia"/>
          </w:rPr>
          <w:delText>。</w:delText>
        </w:r>
      </w:del>
      <w:ins w:id="595" w:author="王 庆云" w:date="2022-04-18T10:07:00Z">
        <w:r w:rsidR="008315E8">
          <w:rPr>
            <w:rFonts w:hint="eastAsia"/>
          </w:rPr>
          <w:t>，</w:t>
        </w:r>
      </w:ins>
      <w:del w:id="596" w:author="王 庆云" w:date="2022-04-18T10:07:00Z">
        <w:r w:rsidR="00FA4E16" w:rsidDel="008315E8">
          <w:rPr>
            <w:rFonts w:hint="eastAsia"/>
          </w:rPr>
          <w:delText>图中</w:delText>
        </w:r>
        <w:r w:rsidR="00553F32" w:rsidDel="008315E8">
          <w:rPr>
            <w:rFonts w:hint="eastAsia"/>
          </w:rPr>
          <w:delText>的</w:delText>
        </w:r>
      </w:del>
      <w:ins w:id="597" w:author="王 庆云" w:date="2022-04-18T10:07:00Z">
        <w:r w:rsidR="008315E8">
          <w:rPr>
            <w:rFonts w:hint="eastAsia"/>
          </w:rPr>
          <w:t>其中</w:t>
        </w:r>
      </w:ins>
      <w:r w:rsidR="00553F32">
        <w:rPr>
          <w:rFonts w:hint="eastAsia"/>
        </w:rPr>
        <w:t>上</w:t>
      </w:r>
      <w:r w:rsidR="00D453BB">
        <w:rPr>
          <w:rFonts w:hint="eastAsia"/>
        </w:rPr>
        <w:t>子图</w:t>
      </w:r>
      <w:r w:rsidR="00FA4E16">
        <w:rPr>
          <w:rFonts w:hint="eastAsia"/>
        </w:rPr>
        <w:t>表示了</w:t>
      </w:r>
      <w:r w:rsidR="00D453BB">
        <w:rPr>
          <w:rFonts w:hint="eastAsia"/>
        </w:rPr>
        <w:t>基于</w:t>
      </w:r>
      <w:r w:rsidR="00D453BB">
        <w:rPr>
          <w:rFonts w:hint="eastAsia"/>
        </w:rPr>
        <w:t>C-</w:t>
      </w:r>
      <w:r w:rsidR="00D453BB">
        <w:t>Lapack</w:t>
      </w:r>
      <w:r w:rsidR="00D453BB">
        <w:rPr>
          <w:rFonts w:hint="eastAsia"/>
        </w:rPr>
        <w:t>实现的</w:t>
      </w:r>
      <w:r w:rsidR="00D453BB">
        <w:rPr>
          <w:rFonts w:hint="eastAsia"/>
        </w:rPr>
        <w:t>SRIF</w:t>
      </w:r>
      <w:r w:rsidR="00D453BB">
        <w:rPr>
          <w:rFonts w:hint="eastAsia"/>
        </w:rPr>
        <w:t>参数估计模块的计算耗时，</w:t>
      </w:r>
      <w:r w:rsidR="00553F32">
        <w:rPr>
          <w:rFonts w:hint="eastAsia"/>
        </w:rPr>
        <w:t>中间</w:t>
      </w:r>
      <w:r w:rsidR="00D453BB">
        <w:rPr>
          <w:rFonts w:hint="eastAsia"/>
        </w:rPr>
        <w:t>子图表示了基于</w:t>
      </w:r>
      <w:r w:rsidR="00D453BB">
        <w:rPr>
          <w:rFonts w:hint="eastAsia"/>
        </w:rPr>
        <w:t>Eigen</w:t>
      </w:r>
      <w:r w:rsidR="00D453BB">
        <w:rPr>
          <w:rFonts w:hint="eastAsia"/>
        </w:rPr>
        <w:t>实现的计算耗时</w:t>
      </w:r>
      <w:r w:rsidR="00553F32">
        <w:rPr>
          <w:rFonts w:hint="eastAsia"/>
        </w:rPr>
        <w:t>，下子图表示了参与</w:t>
      </w:r>
      <w:r w:rsidR="00553F32">
        <w:rPr>
          <w:rFonts w:hint="eastAsia"/>
        </w:rPr>
        <w:t>QR</w:t>
      </w:r>
      <w:r w:rsidR="00553F32">
        <w:rPr>
          <w:rFonts w:hint="eastAsia"/>
        </w:rPr>
        <w:t>分解的参数个数</w:t>
      </w:r>
      <w:r w:rsidR="00D453BB">
        <w:rPr>
          <w:rFonts w:hint="eastAsia"/>
        </w:rPr>
        <w:t>。</w:t>
      </w:r>
      <w:r w:rsidR="00EC1CED">
        <w:rPr>
          <w:rFonts w:hint="eastAsia"/>
        </w:rPr>
        <w:t>从上下子图纵轴的数值范围首先可以明显看出，相较于原始方法，新方法无论是在时间更新还是量测更新上的计算耗时都下降了一个数量级，在处理性能上有着显著改善。在测站数为</w:t>
      </w:r>
      <w:r w:rsidR="00EC1CED">
        <w:rPr>
          <w:rFonts w:hint="eastAsia"/>
        </w:rPr>
        <w:t>1</w:t>
      </w:r>
      <w:r w:rsidR="00EC1CED">
        <w:t>00</w:t>
      </w:r>
      <w:r w:rsidR="00EC1CED">
        <w:rPr>
          <w:rFonts w:hint="eastAsia"/>
        </w:rPr>
        <w:t>的情况下，</w:t>
      </w:r>
      <w:r w:rsidR="00DB0454">
        <w:rPr>
          <w:rFonts w:hint="eastAsia"/>
        </w:rPr>
        <w:t>SRIF</w:t>
      </w:r>
      <w:r w:rsidR="00DB0454">
        <w:rPr>
          <w:rFonts w:hint="eastAsia"/>
        </w:rPr>
        <w:t>时间更新的单历元计算耗时从原有的</w:t>
      </w:r>
      <w:r w:rsidR="00DB0454">
        <w:rPr>
          <w:rFonts w:hint="eastAsia"/>
        </w:rPr>
        <w:t>4</w:t>
      </w:r>
      <w:r w:rsidR="00DB0454">
        <w:t>7.7</w:t>
      </w:r>
      <w:r w:rsidR="00DB0454">
        <w:rPr>
          <w:rFonts w:hint="eastAsia"/>
        </w:rPr>
        <w:t>s</w:t>
      </w:r>
      <w:r w:rsidR="00DB0454">
        <w:rPr>
          <w:rFonts w:hint="eastAsia"/>
        </w:rPr>
        <w:t>改善为</w:t>
      </w:r>
      <w:r w:rsidR="00DB0454">
        <w:rPr>
          <w:rFonts w:hint="eastAsia"/>
        </w:rPr>
        <w:t>3</w:t>
      </w:r>
      <w:r w:rsidR="00DB0454">
        <w:t>.0</w:t>
      </w:r>
      <w:r w:rsidR="00DB0454">
        <w:rPr>
          <w:rFonts w:hint="eastAsia"/>
        </w:rPr>
        <w:t>s</w:t>
      </w:r>
      <w:r w:rsidR="00DB0454">
        <w:rPr>
          <w:rFonts w:hint="eastAsia"/>
        </w:rPr>
        <w:t>，提升了</w:t>
      </w:r>
      <w:r w:rsidR="00DB0454">
        <w:rPr>
          <w:rFonts w:hint="eastAsia"/>
        </w:rPr>
        <w:t>9</w:t>
      </w:r>
      <w:r w:rsidR="00DB0454">
        <w:t>4.1%</w:t>
      </w:r>
      <w:r w:rsidR="00DB0454">
        <w:rPr>
          <w:rFonts w:hint="eastAsia"/>
        </w:rPr>
        <w:t>；</w:t>
      </w:r>
      <w:r w:rsidR="00DB0454">
        <w:rPr>
          <w:rFonts w:hint="eastAsia"/>
        </w:rPr>
        <w:t>SRIF</w:t>
      </w:r>
      <w:r w:rsidR="00DB0454">
        <w:rPr>
          <w:rFonts w:hint="eastAsia"/>
        </w:rPr>
        <w:t>的量测更新的单历元计算耗</w:t>
      </w:r>
      <w:r w:rsidR="00DB0454">
        <w:rPr>
          <w:rFonts w:hint="eastAsia"/>
        </w:rPr>
        <w:lastRenderedPageBreak/>
        <w:t>时则从原有的</w:t>
      </w:r>
      <w:r w:rsidR="00DB0454">
        <w:t>37.5</w:t>
      </w:r>
      <w:r w:rsidR="00DB0454">
        <w:rPr>
          <w:rFonts w:hint="eastAsia"/>
        </w:rPr>
        <w:t>s</w:t>
      </w:r>
      <w:r w:rsidR="00DB0454">
        <w:rPr>
          <w:rFonts w:hint="eastAsia"/>
        </w:rPr>
        <w:t>改善至了</w:t>
      </w:r>
      <w:r w:rsidR="00DB0454">
        <w:t>2.4</w:t>
      </w:r>
      <w:r w:rsidR="00DB0454">
        <w:rPr>
          <w:rFonts w:hint="eastAsia"/>
        </w:rPr>
        <w:t>s</w:t>
      </w:r>
      <w:r w:rsidR="00DB0454">
        <w:rPr>
          <w:rFonts w:hint="eastAsia"/>
        </w:rPr>
        <w:t>，提升了</w:t>
      </w:r>
      <w:r w:rsidR="00DB0454">
        <w:rPr>
          <w:rFonts w:hint="eastAsia"/>
        </w:rPr>
        <w:t>9</w:t>
      </w:r>
      <w:r w:rsidR="00DB0454">
        <w:t>3.6%</w:t>
      </w:r>
      <w:r w:rsidR="00991B40">
        <w:rPr>
          <w:rFonts w:hint="eastAsia"/>
        </w:rPr>
        <w:t>。如此大的改善效果正是</w:t>
      </w:r>
      <w:r w:rsidR="006C04CE">
        <w:rPr>
          <w:rFonts w:hint="eastAsia"/>
        </w:rPr>
        <w:t>使用了块操作算法以及高性能矩阵库</w:t>
      </w:r>
      <w:r w:rsidR="00991B40">
        <w:rPr>
          <w:rFonts w:hint="eastAsia"/>
        </w:rPr>
        <w:t>所带来的优势</w:t>
      </w:r>
      <w:r w:rsidR="00090656">
        <w:rPr>
          <w:rFonts w:hint="eastAsia"/>
        </w:rPr>
        <w:t>。</w:t>
      </w:r>
      <w:r w:rsidR="00991B40">
        <w:rPr>
          <w:rFonts w:hint="eastAsia"/>
        </w:rPr>
        <w:t>另一方面，</w:t>
      </w:r>
      <w:r w:rsidR="00EC1CED">
        <w:rPr>
          <w:rFonts w:hint="eastAsia"/>
        </w:rPr>
        <w:t>随着测站数的增加，观测方程数以及参数个数基本保持对应的线性增长，</w:t>
      </w:r>
      <w:r w:rsidR="00991B40">
        <w:rPr>
          <w:rFonts w:hint="eastAsia"/>
        </w:rPr>
        <w:t>此时两</w:t>
      </w:r>
      <w:del w:id="598" w:author="王 庆云" w:date="2022-04-18T10:13:00Z">
        <w:r w:rsidR="00991B40" w:rsidDel="00F352D7">
          <w:rPr>
            <w:rFonts w:hint="eastAsia"/>
          </w:rPr>
          <w:delText>者</w:delText>
        </w:r>
      </w:del>
      <w:ins w:id="599" w:author="王 庆云" w:date="2022-04-18T10:13:00Z">
        <w:r w:rsidR="00F352D7">
          <w:rPr>
            <w:rFonts w:hint="eastAsia"/>
          </w:rPr>
          <w:t>种</w:t>
        </w:r>
      </w:ins>
      <w:r w:rsidR="00991B40">
        <w:rPr>
          <w:rFonts w:hint="eastAsia"/>
        </w:rPr>
        <w:t>方法的计算耗时都基本一致地展现了指数</w:t>
      </w:r>
      <w:r w:rsidR="00AB049C">
        <w:rPr>
          <w:rFonts w:hint="eastAsia"/>
        </w:rPr>
        <w:t>级别</w:t>
      </w:r>
      <w:r w:rsidR="00991B40">
        <w:rPr>
          <w:rFonts w:hint="eastAsia"/>
        </w:rPr>
        <w:t>的增长趋势，主要原因在于</w:t>
      </w:r>
      <w:r w:rsidR="00940F12">
        <w:rPr>
          <w:rFonts w:hint="eastAsia"/>
        </w:rPr>
        <w:t>新方法提升程序性能的原理是通过增加了数据缓存的时空局部性，从而减少了处理器从存储器中获取数据的时间，本质上并没有改变</w:t>
      </w:r>
      <w:r w:rsidR="00343E8C">
        <w:rPr>
          <w:rFonts w:hint="eastAsia"/>
        </w:rPr>
        <w:t>算法时间复杂度，因此其仍将保持着随矩阵维度增加而显现高次方的增长</w:t>
      </w:r>
      <w:r w:rsidR="00290DF0">
        <w:rPr>
          <w:rFonts w:hint="eastAsia"/>
        </w:rPr>
        <w:t>趋势。</w:t>
      </w:r>
      <w:r w:rsidR="00090656">
        <w:rPr>
          <w:rFonts w:hint="eastAsia"/>
        </w:rPr>
        <w:t>总而言之，新方法对</w:t>
      </w:r>
      <w:r w:rsidR="00090656">
        <w:rPr>
          <w:rFonts w:hint="eastAsia"/>
        </w:rPr>
        <w:t>SRIF</w:t>
      </w:r>
      <w:r w:rsidR="00090656">
        <w:rPr>
          <w:rFonts w:hint="eastAsia"/>
        </w:rPr>
        <w:t>参数估计模块的</w:t>
      </w:r>
      <w:r w:rsidR="00851746">
        <w:rPr>
          <w:rFonts w:hint="eastAsia"/>
        </w:rPr>
        <w:t>大幅度改善满足了目前实时轨道处理的计算效率的要求，也</w:t>
      </w:r>
      <w:del w:id="600" w:author="王 庆云" w:date="2022-04-18T10:14:00Z">
        <w:r w:rsidR="00851746" w:rsidDel="00F352D7">
          <w:rPr>
            <w:rFonts w:hint="eastAsia"/>
          </w:rPr>
          <w:delText>为</w:delText>
        </w:r>
      </w:del>
      <w:ins w:id="601" w:author="王 庆云" w:date="2022-04-18T10:14:00Z">
        <w:r w:rsidR="00F352D7">
          <w:rPr>
            <w:rFonts w:hint="eastAsia"/>
          </w:rPr>
          <w:t>使得</w:t>
        </w:r>
      </w:ins>
      <w:r w:rsidR="00851746">
        <w:rPr>
          <w:rFonts w:hint="eastAsia"/>
        </w:rPr>
        <w:t>将来</w:t>
      </w:r>
      <w:r w:rsidR="00090656">
        <w:rPr>
          <w:rFonts w:hint="eastAsia"/>
        </w:rPr>
        <w:t>以</w:t>
      </w:r>
      <w:r w:rsidR="00851746">
        <w:rPr>
          <w:rFonts w:hint="eastAsia"/>
        </w:rPr>
        <w:t>更</w:t>
      </w:r>
      <w:r w:rsidR="00090656">
        <w:rPr>
          <w:rFonts w:hint="eastAsia"/>
        </w:rPr>
        <w:t>高频的采样率进行数据处理</w:t>
      </w:r>
      <w:r w:rsidR="00851746">
        <w:rPr>
          <w:rFonts w:hint="eastAsia"/>
        </w:rPr>
        <w:t>成为</w:t>
      </w:r>
      <w:r w:rsidR="00090656">
        <w:rPr>
          <w:rFonts w:hint="eastAsia"/>
        </w:rPr>
        <w:t>可能</w:t>
      </w:r>
      <w:r w:rsidR="00851746">
        <w:rPr>
          <w:rFonts w:hint="eastAsia"/>
        </w:rPr>
        <w:t>。同时在未来可用测站数逐渐增多的情况下，量测更新的计算耗时</w:t>
      </w:r>
      <w:del w:id="602" w:author="王 庆云" w:date="2022-04-18T10:16:00Z">
        <w:r w:rsidR="00851746" w:rsidDel="00F352D7">
          <w:rPr>
            <w:rFonts w:hint="eastAsia"/>
          </w:rPr>
          <w:delText>由于</w:delText>
        </w:r>
      </w:del>
      <w:ins w:id="603" w:author="王 庆云" w:date="2022-04-18T10:16:00Z">
        <w:r w:rsidR="00F352D7">
          <w:rPr>
            <w:rFonts w:hint="eastAsia"/>
          </w:rPr>
          <w:t>随</w:t>
        </w:r>
      </w:ins>
      <w:r w:rsidR="00851746">
        <w:rPr>
          <w:rFonts w:hint="eastAsia"/>
        </w:rPr>
        <w:t>观测数的增加仍将快速</w:t>
      </w:r>
      <w:r w:rsidR="00FA208D">
        <w:rPr>
          <w:rFonts w:hint="eastAsia"/>
        </w:rPr>
        <w:t>增长</w:t>
      </w:r>
      <w:r w:rsidR="00851746">
        <w:rPr>
          <w:rFonts w:hint="eastAsia"/>
        </w:rPr>
        <w:t>，成为</w:t>
      </w:r>
      <w:r w:rsidR="00851746">
        <w:rPr>
          <w:rFonts w:hint="eastAsia"/>
        </w:rPr>
        <w:t>SRIF</w:t>
      </w:r>
      <w:r w:rsidR="00851746">
        <w:rPr>
          <w:rFonts w:hint="eastAsia"/>
        </w:rPr>
        <w:t>参数估计模块中主要的计算耗时瓶颈。</w:t>
      </w:r>
    </w:p>
    <w:p w14:paraId="7CD105FD" w14:textId="77777777" w:rsidR="00AA32E4" w:rsidRDefault="00553F32" w:rsidP="00AA32E4">
      <w:pPr>
        <w:pStyle w:val="aa"/>
        <w:spacing w:before="120" w:after="120"/>
      </w:pPr>
      <w:r>
        <w:rPr>
          <w:noProof/>
        </w:rPr>
        <w:drawing>
          <wp:inline distT="0" distB="0" distL="0" distR="0" wp14:anchorId="5CD1E847" wp14:editId="7BC8CB8C">
            <wp:extent cx="3498850" cy="2584450"/>
            <wp:effectExtent l="0" t="0" r="635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70"/>
                    <pic:cNvPicPr>
                      <a:picLocks noChangeAspect="1" noChangeArrowheads="1"/>
                    </pic:cNvPicPr>
                  </pic:nvPicPr>
                  <pic:blipFill>
                    <a:blip r:embed="rId552" cstate="print">
                      <a:extLst>
                        <a:ext uri="{28A0092B-C50C-407E-A947-70E740481C1C}">
                          <a14:useLocalDpi xmlns:a14="http://schemas.microsoft.com/office/drawing/2010/main" val="0"/>
                        </a:ext>
                      </a:extLst>
                    </a:blip>
                    <a:srcRect/>
                    <a:stretch>
                      <a:fillRect/>
                    </a:stretch>
                  </pic:blipFill>
                  <pic:spPr bwMode="auto">
                    <a:xfrm>
                      <a:off x="0" y="0"/>
                      <a:ext cx="3498850" cy="2584450"/>
                    </a:xfrm>
                    <a:prstGeom prst="rect">
                      <a:avLst/>
                    </a:prstGeom>
                    <a:noFill/>
                    <a:ln>
                      <a:noFill/>
                    </a:ln>
                  </pic:spPr>
                </pic:pic>
              </a:graphicData>
            </a:graphic>
          </wp:inline>
        </w:drawing>
      </w:r>
    </w:p>
    <w:p w14:paraId="79DFB557" w14:textId="77777777" w:rsidR="00642FFC" w:rsidRPr="00642FFC" w:rsidRDefault="00AA32E4" w:rsidP="00D27E66">
      <w:pPr>
        <w:pStyle w:val="a"/>
        <w:spacing w:before="120" w:after="120"/>
      </w:pPr>
      <w:bookmarkStart w:id="604" w:name="fig_QR_efficiency"/>
      <w:bookmarkEnd w:id="604"/>
      <w:r>
        <w:rPr>
          <w:rFonts w:hint="eastAsia"/>
        </w:rPr>
        <w:t>不同测站数下，不同</w:t>
      </w:r>
      <w:r>
        <w:rPr>
          <w:rFonts w:hint="eastAsia"/>
        </w:rPr>
        <w:t>QR</w:t>
      </w:r>
      <w:r>
        <w:rPr>
          <w:rFonts w:hint="eastAsia"/>
        </w:rPr>
        <w:t>分解实现的计算耗时对比图</w:t>
      </w:r>
    </w:p>
    <w:p w14:paraId="163CC351" w14:textId="77777777" w:rsidR="00AA32E4" w:rsidRDefault="00AA32E4" w:rsidP="00596A6E">
      <w:pPr>
        <w:pStyle w:val="2"/>
      </w:pPr>
      <w:bookmarkStart w:id="605" w:name="_Toc101082677"/>
      <w:r>
        <w:rPr>
          <w:rFonts w:hint="eastAsia"/>
        </w:rPr>
        <w:t>本章小结</w:t>
      </w:r>
      <w:bookmarkEnd w:id="605"/>
    </w:p>
    <w:p w14:paraId="341DC5E1" w14:textId="3212ED9C" w:rsidR="00461E08" w:rsidRPr="00BA35F0" w:rsidRDefault="00AA32E4" w:rsidP="00AA32E4">
      <w:pPr>
        <w:spacing w:before="60" w:after="60"/>
        <w:ind w:firstLine="480"/>
      </w:pPr>
      <w:r>
        <w:rPr>
          <w:rFonts w:hint="eastAsia"/>
        </w:rPr>
        <w:t>本章</w:t>
      </w:r>
      <w:r w:rsidR="006C3E3E">
        <w:rPr>
          <w:rFonts w:hint="eastAsia"/>
        </w:rPr>
        <w:t>主要深入研究了基于</w:t>
      </w:r>
      <w:r w:rsidR="006C3E3E">
        <w:rPr>
          <w:rFonts w:hint="eastAsia"/>
        </w:rPr>
        <w:t>SRIF</w:t>
      </w:r>
      <w:r w:rsidR="006C3E3E">
        <w:rPr>
          <w:rFonts w:hint="eastAsia"/>
        </w:rPr>
        <w:t>的实时滤波轨道计算效率的优化方法</w:t>
      </w:r>
      <w:r w:rsidR="00760A49">
        <w:rPr>
          <w:rFonts w:hint="eastAsia"/>
        </w:rPr>
        <w:t>并进行了实验分析。首先给出了程序优化的一般思路和方法，分析了基于</w:t>
      </w:r>
      <w:r w:rsidR="00760A49">
        <w:rPr>
          <w:rFonts w:hint="eastAsia"/>
        </w:rPr>
        <w:t>SRIF</w:t>
      </w:r>
      <w:r w:rsidR="00760A49">
        <w:rPr>
          <w:rFonts w:hint="eastAsia"/>
        </w:rPr>
        <w:t>的实时定轨的耗时瓶颈，并给出了</w:t>
      </w:r>
      <w:r w:rsidR="00277178">
        <w:rPr>
          <w:rFonts w:hint="eastAsia"/>
        </w:rPr>
        <w:t>实时轨道处理算法流程中各部分的</w:t>
      </w:r>
      <w:r w:rsidR="00760A49">
        <w:rPr>
          <w:rFonts w:hint="eastAsia"/>
        </w:rPr>
        <w:t>优化思路。</w:t>
      </w:r>
      <w:r w:rsidR="00277178">
        <w:rPr>
          <w:rFonts w:hint="eastAsia"/>
        </w:rPr>
        <w:t>接下来简要介绍了</w:t>
      </w:r>
      <w:r w:rsidR="00277178">
        <w:rPr>
          <w:rFonts w:hint="eastAsia"/>
        </w:rPr>
        <w:t>OpenMP</w:t>
      </w:r>
      <w:r w:rsidR="00277178">
        <w:rPr>
          <w:rFonts w:hint="eastAsia"/>
        </w:rPr>
        <w:t>框架的原理和使用方式，分析了基于</w:t>
      </w:r>
      <w:r w:rsidR="00277178">
        <w:rPr>
          <w:rFonts w:hint="eastAsia"/>
        </w:rPr>
        <w:t>OpenMP</w:t>
      </w:r>
      <w:r w:rsidR="00277178">
        <w:rPr>
          <w:rFonts w:hint="eastAsia"/>
        </w:rPr>
        <w:t>对观测方程构建和卫星轨道积分的优化思路及并行化的算法流程。通过多系统仿实时滤波轨道实验验证了上述两者并行算法</w:t>
      </w:r>
      <w:ins w:id="606" w:author="王 庆云" w:date="2022-04-18T10:18:00Z">
        <w:r w:rsidR="00F352D7">
          <w:rPr>
            <w:rFonts w:hint="eastAsia"/>
          </w:rPr>
          <w:t>相较于原有串行算法</w:t>
        </w:r>
      </w:ins>
      <w:r w:rsidR="00277178">
        <w:rPr>
          <w:rFonts w:hint="eastAsia"/>
        </w:rPr>
        <w:t>均</w:t>
      </w:r>
      <w:del w:id="607" w:author="王 庆云" w:date="2022-04-18T10:18:00Z">
        <w:r w:rsidR="00277178" w:rsidDel="00F352D7">
          <w:rPr>
            <w:rFonts w:hint="eastAsia"/>
          </w:rPr>
          <w:delText>对原有串行算法</w:delText>
        </w:r>
      </w:del>
      <w:r w:rsidR="00277178">
        <w:rPr>
          <w:rFonts w:hint="eastAsia"/>
        </w:rPr>
        <w:t>有较大的性能提升，且随着线程数增加性能提升效果也逐步增</w:t>
      </w:r>
      <w:r w:rsidR="00813E62">
        <w:rPr>
          <w:rFonts w:hint="eastAsia"/>
        </w:rPr>
        <w:t>加。在六线程的情况下，轨道积分平均性能提升程度为</w:t>
      </w:r>
      <w:r w:rsidR="00813E62">
        <w:rPr>
          <w:rFonts w:hint="eastAsia"/>
        </w:rPr>
        <w:t>3</w:t>
      </w:r>
      <w:r w:rsidR="00813E62">
        <w:t>60%</w:t>
      </w:r>
      <w:r w:rsidR="00813E62">
        <w:rPr>
          <w:rFonts w:hint="eastAsia"/>
        </w:rPr>
        <w:t>，观测</w:t>
      </w:r>
      <w:r w:rsidR="000D479D">
        <w:rPr>
          <w:rFonts w:hint="eastAsia"/>
        </w:rPr>
        <w:t>方程</w:t>
      </w:r>
      <w:r w:rsidR="00813E62">
        <w:rPr>
          <w:rFonts w:hint="eastAsia"/>
        </w:rPr>
        <w:t>构建性能提升程度为</w:t>
      </w:r>
      <w:r w:rsidR="00813E62">
        <w:rPr>
          <w:rFonts w:hint="eastAsia"/>
        </w:rPr>
        <w:t>3</w:t>
      </w:r>
      <w:r w:rsidR="00813E62">
        <w:t>00%</w:t>
      </w:r>
      <w:r w:rsidR="00461E08">
        <w:rPr>
          <w:rFonts w:hint="eastAsia"/>
        </w:rPr>
        <w:t>。最后</w:t>
      </w:r>
      <w:r w:rsidR="007420CC">
        <w:rPr>
          <w:rFonts w:hint="eastAsia"/>
        </w:rPr>
        <w:t>分析了</w:t>
      </w:r>
      <w:r w:rsidR="00461E08">
        <w:rPr>
          <w:rFonts w:hint="eastAsia"/>
        </w:rPr>
        <w:t>SRIF</w:t>
      </w:r>
      <w:r w:rsidR="00461E08">
        <w:rPr>
          <w:rFonts w:hint="eastAsia"/>
        </w:rPr>
        <w:t>参数估计模块</w:t>
      </w:r>
      <w:r w:rsidR="00536303">
        <w:rPr>
          <w:rFonts w:hint="eastAsia"/>
        </w:rPr>
        <w:t>实现</w:t>
      </w:r>
      <w:r w:rsidR="007420CC">
        <w:rPr>
          <w:rFonts w:hint="eastAsia"/>
        </w:rPr>
        <w:t>所依赖</w:t>
      </w:r>
      <w:r w:rsidR="00072F05">
        <w:rPr>
          <w:rFonts w:hint="eastAsia"/>
        </w:rPr>
        <w:t>的</w:t>
      </w:r>
      <w:r w:rsidR="00461E08">
        <w:rPr>
          <w:rFonts w:hint="eastAsia"/>
        </w:rPr>
        <w:t>QR</w:t>
      </w:r>
      <w:r w:rsidR="00461E08">
        <w:rPr>
          <w:rFonts w:hint="eastAsia"/>
        </w:rPr>
        <w:t>分解</w:t>
      </w:r>
      <w:r w:rsidR="007420CC">
        <w:rPr>
          <w:rFonts w:hint="eastAsia"/>
        </w:rPr>
        <w:t>操作，研究了其实现原理和优化方法，基于高性能矩阵库</w:t>
      </w:r>
      <w:r w:rsidR="007420CC">
        <w:rPr>
          <w:rFonts w:hint="eastAsia"/>
        </w:rPr>
        <w:t>Eigen</w:t>
      </w:r>
      <w:r w:rsidR="007420CC">
        <w:rPr>
          <w:rFonts w:hint="eastAsia"/>
        </w:rPr>
        <w:t>重新实现了</w:t>
      </w:r>
      <w:r w:rsidR="003A4D16">
        <w:rPr>
          <w:rFonts w:hint="eastAsia"/>
        </w:rPr>
        <w:t>SRIF</w:t>
      </w:r>
      <w:r w:rsidR="003A4D16">
        <w:rPr>
          <w:rFonts w:hint="eastAsia"/>
        </w:rPr>
        <w:t>参数估计模块功能，仿实时定轨实验结果表明，新方法对</w:t>
      </w:r>
      <w:r w:rsidR="003A4D16">
        <w:rPr>
          <w:rFonts w:hint="eastAsia"/>
        </w:rPr>
        <w:t>SRIF</w:t>
      </w:r>
      <w:r w:rsidR="003A4D16">
        <w:rPr>
          <w:rFonts w:hint="eastAsia"/>
        </w:rPr>
        <w:t>时间更新和参数更新的计算耗时都有非常显著的改善，在测站数为</w:t>
      </w:r>
      <w:r w:rsidR="003A4D16">
        <w:rPr>
          <w:rFonts w:hint="eastAsia"/>
        </w:rPr>
        <w:t>1</w:t>
      </w:r>
      <w:r w:rsidR="003A4D16">
        <w:t xml:space="preserve">00 </w:t>
      </w:r>
      <w:r w:rsidR="003A4D16">
        <w:rPr>
          <w:rFonts w:hint="eastAsia"/>
        </w:rPr>
        <w:t>的情况下，提升效果各分别为</w:t>
      </w:r>
      <w:r w:rsidR="003A4D16">
        <w:rPr>
          <w:rFonts w:hint="eastAsia"/>
        </w:rPr>
        <w:t>9</w:t>
      </w:r>
      <w:r w:rsidR="003A4D16">
        <w:t>4.1%</w:t>
      </w:r>
      <w:r w:rsidR="003A4D16">
        <w:rPr>
          <w:rFonts w:hint="eastAsia"/>
        </w:rPr>
        <w:t>和</w:t>
      </w:r>
      <w:r w:rsidR="003A4D16">
        <w:rPr>
          <w:rFonts w:hint="eastAsia"/>
        </w:rPr>
        <w:t>9</w:t>
      </w:r>
      <w:r w:rsidR="003A4D16">
        <w:t>3.6%</w:t>
      </w:r>
      <w:r w:rsidR="003A4D16">
        <w:rPr>
          <w:rFonts w:hint="eastAsia"/>
        </w:rPr>
        <w:t>。因此采用上述的优化策</w:t>
      </w:r>
      <w:r w:rsidR="003A4D16">
        <w:rPr>
          <w:rFonts w:hint="eastAsia"/>
        </w:rPr>
        <w:lastRenderedPageBreak/>
        <w:t>略，大幅度提高了基于</w:t>
      </w:r>
      <w:r w:rsidR="003A4D16">
        <w:rPr>
          <w:rFonts w:hint="eastAsia"/>
        </w:rPr>
        <w:t>SRIF</w:t>
      </w:r>
      <w:r w:rsidR="003A4D16">
        <w:rPr>
          <w:rFonts w:hint="eastAsia"/>
        </w:rPr>
        <w:t>的实时定轨</w:t>
      </w:r>
      <w:r w:rsidR="00446699">
        <w:rPr>
          <w:rFonts w:hint="eastAsia"/>
        </w:rPr>
        <w:t>算法</w:t>
      </w:r>
      <w:r w:rsidR="003A4D16">
        <w:rPr>
          <w:rFonts w:hint="eastAsia"/>
        </w:rPr>
        <w:t>的整体计算效率，满足了实时性需求。</w:t>
      </w:r>
    </w:p>
    <w:p w14:paraId="753D1F34" w14:textId="77777777" w:rsidR="00AA32E4" w:rsidRDefault="00AA32E4" w:rsidP="001C5752">
      <w:pPr>
        <w:pStyle w:val="1"/>
      </w:pPr>
      <w:bookmarkStart w:id="608" w:name="_Toc101082678"/>
      <w:r>
        <w:rPr>
          <w:rFonts w:hint="eastAsia"/>
        </w:rPr>
        <w:lastRenderedPageBreak/>
        <w:t>Multi</w:t>
      </w:r>
      <w:r>
        <w:t>-GNSS</w:t>
      </w:r>
      <w:r>
        <w:rPr>
          <w:rFonts w:hint="eastAsia"/>
        </w:rPr>
        <w:t>实时精密轨道</w:t>
      </w:r>
      <w:r w:rsidR="00760830">
        <w:rPr>
          <w:rFonts w:hint="eastAsia"/>
        </w:rPr>
        <w:t>确定</w:t>
      </w:r>
      <w:r>
        <w:rPr>
          <w:rFonts w:hint="eastAsia"/>
        </w:rPr>
        <w:t>实验</w:t>
      </w:r>
      <w:r w:rsidR="00B22EBF">
        <w:rPr>
          <w:rFonts w:hint="eastAsia"/>
        </w:rPr>
        <w:t>与</w:t>
      </w:r>
      <w:r>
        <w:rPr>
          <w:rFonts w:hint="eastAsia"/>
        </w:rPr>
        <w:t>结果分析</w:t>
      </w:r>
      <w:bookmarkEnd w:id="608"/>
    </w:p>
    <w:p w14:paraId="44E2FF42" w14:textId="77777777" w:rsidR="00C209FD" w:rsidRDefault="001662DF" w:rsidP="005B3BCE">
      <w:pPr>
        <w:spacing w:before="60" w:after="60"/>
        <w:ind w:firstLine="480"/>
      </w:pPr>
      <w:r>
        <w:fldChar w:fldCharType="begin"/>
      </w:r>
      <w:r>
        <w:instrText xml:space="preserve"> MACROBUTTON MTEditEquationSection2 </w:instrText>
      </w:r>
      <w:r w:rsidRPr="001662DF">
        <w:rPr>
          <w:rStyle w:val="MTEquationSection"/>
          <w:rFonts w:hint="eastAsia"/>
        </w:rPr>
        <w:instrText>公式章</w:instrText>
      </w:r>
      <w:r w:rsidRPr="001662DF">
        <w:rPr>
          <w:rStyle w:val="MTEquationSection"/>
          <w:rFonts w:hint="eastAsia"/>
        </w:rPr>
        <w:instrText xml:space="preserve"> (</w:instrText>
      </w:r>
      <w:r w:rsidRPr="001662DF">
        <w:rPr>
          <w:rStyle w:val="MTEquationSection"/>
          <w:rFonts w:hint="eastAsia"/>
        </w:rPr>
        <w:instrText>下一章</w:instrText>
      </w:r>
      <w:r w:rsidRPr="001662DF">
        <w:rPr>
          <w:rStyle w:val="MTEquationSection"/>
          <w:rFonts w:hint="eastAsia"/>
        </w:rPr>
        <w:instrText xml:space="preserve">) </w:instrText>
      </w:r>
      <w:r w:rsidRPr="001662DF">
        <w:rPr>
          <w:rStyle w:val="MTEquationSection"/>
          <w:rFonts w:hint="eastAsia"/>
        </w:rPr>
        <w:instrText>节</w:instrText>
      </w:r>
      <w:r w:rsidRPr="001662DF">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3B6238">
        <w:rPr>
          <w:rFonts w:hint="eastAsia"/>
        </w:rPr>
        <w:t>通过前述的</w:t>
      </w:r>
      <w:r w:rsidR="003B6238">
        <w:rPr>
          <w:rFonts w:hint="eastAsia"/>
        </w:rPr>
        <w:t>GNSS</w:t>
      </w:r>
      <w:r w:rsidR="003B6238">
        <w:rPr>
          <w:rFonts w:hint="eastAsia"/>
        </w:rPr>
        <w:t>实时滤波轨道确定的关键环节的处理算法和优化方法，在</w:t>
      </w:r>
      <w:r w:rsidR="003B6238">
        <w:rPr>
          <w:rFonts w:hint="eastAsia"/>
        </w:rPr>
        <w:t>GREAT</w:t>
      </w:r>
      <w:r w:rsidR="003B6238">
        <w:rPr>
          <w:rFonts w:hint="eastAsia"/>
        </w:rPr>
        <w:t>软件平台的基础上已经构建了完整的基于</w:t>
      </w:r>
      <w:r w:rsidR="003B6238">
        <w:rPr>
          <w:rFonts w:hint="eastAsia"/>
        </w:rPr>
        <w:t>SRIF</w:t>
      </w:r>
      <w:r w:rsidR="003B6238">
        <w:rPr>
          <w:rFonts w:hint="eastAsia"/>
        </w:rPr>
        <w:t>的导航卫星实时高效精密轨道确定的功能模块。</w:t>
      </w:r>
      <w:r w:rsidR="00BA37F0">
        <w:rPr>
          <w:rFonts w:hint="eastAsia"/>
        </w:rPr>
        <w:t>为了进一步</w:t>
      </w:r>
      <w:r w:rsidR="00862B56">
        <w:rPr>
          <w:rFonts w:hint="eastAsia"/>
        </w:rPr>
        <w:t>评估该实时轨道系统的处理算法的有效性、</w:t>
      </w:r>
      <w:r w:rsidR="00520193">
        <w:rPr>
          <w:rFonts w:hint="eastAsia"/>
        </w:rPr>
        <w:t>实时性</w:t>
      </w:r>
      <w:r w:rsidR="006116F8">
        <w:rPr>
          <w:rFonts w:hint="eastAsia"/>
        </w:rPr>
        <w:t>以及解算精度，本章采用</w:t>
      </w:r>
      <w:r w:rsidR="00DE6CBA">
        <w:rPr>
          <w:rFonts w:hint="eastAsia"/>
        </w:rPr>
        <w:t>MGEX</w:t>
      </w:r>
      <w:r w:rsidR="00DE6CBA">
        <w:rPr>
          <w:rFonts w:hint="eastAsia"/>
        </w:rPr>
        <w:t>实测</w:t>
      </w:r>
      <w:r w:rsidR="006116F8">
        <w:rPr>
          <w:rFonts w:hint="eastAsia"/>
        </w:rPr>
        <w:t>观测数据，进行了多系统的多天仿实时滤波轨道实验，分别从</w:t>
      </w:r>
      <w:r w:rsidR="00DE6CBA">
        <w:rPr>
          <w:rFonts w:hint="eastAsia"/>
        </w:rPr>
        <w:t>轨道比较结果、轨道收敛时间</w:t>
      </w:r>
      <w:r w:rsidR="0041592A">
        <w:rPr>
          <w:rFonts w:hint="eastAsia"/>
        </w:rPr>
        <w:t>等方面综合评估该实时轨道软件平台的整体性能。</w:t>
      </w:r>
    </w:p>
    <w:p w14:paraId="53675A12" w14:textId="77777777" w:rsidR="00292AC6" w:rsidRDefault="00AA32E4" w:rsidP="00596A6E">
      <w:pPr>
        <w:pStyle w:val="2"/>
      </w:pPr>
      <w:bookmarkStart w:id="609" w:name="_Toc101082679"/>
      <w:r>
        <w:rPr>
          <w:rFonts w:hint="eastAsia"/>
        </w:rPr>
        <w:t>实时精密定轨实验方案</w:t>
      </w:r>
      <w:bookmarkEnd w:id="609"/>
    </w:p>
    <w:p w14:paraId="3EF74F3D" w14:textId="1C035B1C" w:rsidR="0054210B" w:rsidRDefault="00D509FE" w:rsidP="0054210B">
      <w:pPr>
        <w:spacing w:before="60" w:after="60"/>
        <w:ind w:firstLine="480"/>
      </w:pPr>
      <w:r>
        <w:rPr>
          <w:rFonts w:hint="eastAsia"/>
        </w:rPr>
        <w:t>为充分测试实时轨道处理系统的</w:t>
      </w:r>
      <w:r w:rsidR="00FF3E44">
        <w:rPr>
          <w:rFonts w:hint="eastAsia"/>
        </w:rPr>
        <w:t>整体</w:t>
      </w:r>
      <w:r>
        <w:rPr>
          <w:rFonts w:hint="eastAsia"/>
        </w:rPr>
        <w:t>性能，这里</w:t>
      </w:r>
      <w:r w:rsidR="00FF3E44">
        <w:rPr>
          <w:rFonts w:hint="eastAsia"/>
        </w:rPr>
        <w:t>对</w:t>
      </w:r>
      <w:r>
        <w:rPr>
          <w:rFonts w:hint="eastAsia"/>
        </w:rPr>
        <w:t>GPS</w:t>
      </w:r>
      <w:r w:rsidR="00FF3E44">
        <w:rPr>
          <w:rFonts w:hint="eastAsia"/>
        </w:rPr>
        <w:t>、</w:t>
      </w:r>
      <w:r w:rsidR="00FF3E44">
        <w:rPr>
          <w:rFonts w:hint="eastAsia"/>
        </w:rPr>
        <w:t>Galileo</w:t>
      </w:r>
      <w:r w:rsidR="00FF3E44">
        <w:rPr>
          <w:rFonts w:hint="eastAsia"/>
        </w:rPr>
        <w:t>和</w:t>
      </w:r>
      <w:r w:rsidR="00FF3E44">
        <w:rPr>
          <w:rFonts w:hint="eastAsia"/>
        </w:rPr>
        <w:t>BDS</w:t>
      </w:r>
      <w:r w:rsidR="00FF3E44">
        <w:rPr>
          <w:rFonts w:hint="eastAsia"/>
        </w:rPr>
        <w:t>三系统进行了联合仿实时滤波定轨处理实验。选取了全球分布的</w:t>
      </w:r>
      <w:r w:rsidR="00FF3E44">
        <w:rPr>
          <w:rFonts w:hint="eastAsia"/>
        </w:rPr>
        <w:t>1</w:t>
      </w:r>
      <w:r w:rsidR="00FF3E44">
        <w:t>05</w:t>
      </w:r>
      <w:r w:rsidR="00FF3E44">
        <w:rPr>
          <w:rFonts w:hint="eastAsia"/>
        </w:rPr>
        <w:t>个</w:t>
      </w:r>
      <w:r w:rsidR="00FF3E44">
        <w:rPr>
          <w:rFonts w:hint="eastAsia"/>
        </w:rPr>
        <w:t>MGEX</w:t>
      </w:r>
      <w:r w:rsidR="00FF3E44">
        <w:rPr>
          <w:rFonts w:hint="eastAsia"/>
        </w:rPr>
        <w:t>跟踪站，其具体</w:t>
      </w:r>
      <w:r w:rsidR="006122CD">
        <w:rPr>
          <w:rFonts w:hint="eastAsia"/>
        </w:rPr>
        <w:t>测站</w:t>
      </w:r>
      <w:r w:rsidR="00FF3E44">
        <w:rPr>
          <w:rFonts w:hint="eastAsia"/>
        </w:rPr>
        <w:t>分布如</w:t>
      </w:r>
      <w:r w:rsidR="002226E2">
        <w:fldChar w:fldCharType="begin"/>
      </w:r>
      <w:r w:rsidR="002226E2">
        <w:instrText xml:space="preserve"> </w:instrText>
      </w:r>
      <w:r w:rsidR="002226E2">
        <w:rPr>
          <w:rFonts w:hint="eastAsia"/>
        </w:rPr>
        <w:instrText>REF site_map \r \h</w:instrText>
      </w:r>
      <w:r w:rsidR="002226E2">
        <w:instrText xml:space="preserve"> </w:instrText>
      </w:r>
      <w:r w:rsidR="002226E2">
        <w:fldChar w:fldCharType="separate"/>
      </w:r>
      <w:r w:rsidR="00897A40">
        <w:rPr>
          <w:rFonts w:hint="eastAsia"/>
        </w:rPr>
        <w:t>图</w:t>
      </w:r>
      <w:r w:rsidR="00897A40">
        <w:rPr>
          <w:rFonts w:hint="eastAsia"/>
        </w:rPr>
        <w:t>5-1</w:t>
      </w:r>
      <w:r w:rsidR="002226E2">
        <w:fldChar w:fldCharType="end"/>
      </w:r>
      <w:r w:rsidR="00FF3E44">
        <w:fldChar w:fldCharType="begin"/>
      </w:r>
      <w:r w:rsidR="00FF3E44">
        <w:instrText xml:space="preserve"> </w:instrText>
      </w:r>
      <w:r w:rsidR="00FF3E44">
        <w:rPr>
          <w:rFonts w:hint="eastAsia"/>
        </w:rPr>
        <w:instrText>REF site_map \h</w:instrText>
      </w:r>
      <w:r w:rsidR="00FF3E44">
        <w:instrText xml:space="preserve"> </w:instrText>
      </w:r>
      <w:r w:rsidR="00FF3E44">
        <w:fldChar w:fldCharType="end"/>
      </w:r>
      <w:r w:rsidR="00FF3E44">
        <w:rPr>
          <w:rFonts w:hint="eastAsia"/>
        </w:rPr>
        <w:t>所示。</w:t>
      </w:r>
      <w:r w:rsidR="002226E2">
        <w:rPr>
          <w:rFonts w:hint="eastAsia"/>
        </w:rPr>
        <w:t>采用了</w:t>
      </w:r>
      <w:r w:rsidR="002226E2">
        <w:t>2021</w:t>
      </w:r>
      <w:r w:rsidR="002226E2">
        <w:rPr>
          <w:rFonts w:hint="eastAsia"/>
        </w:rPr>
        <w:t>年年积日为</w:t>
      </w:r>
      <w:r w:rsidR="002226E2">
        <w:rPr>
          <w:rFonts w:hint="eastAsia"/>
        </w:rPr>
        <w:t>1</w:t>
      </w:r>
      <w:r w:rsidR="002226E2">
        <w:t>26-128</w:t>
      </w:r>
      <w:r w:rsidR="002226E2">
        <w:rPr>
          <w:rFonts w:hint="eastAsia"/>
        </w:rPr>
        <w:t>的实测数据</w:t>
      </w:r>
      <w:r w:rsidR="006122CD">
        <w:rPr>
          <w:rFonts w:hint="eastAsia"/>
        </w:rPr>
        <w:t>进行三天实时滤波轨道的连续解算</w:t>
      </w:r>
      <w:r w:rsidR="002D7A01">
        <w:rPr>
          <w:rFonts w:hint="eastAsia"/>
        </w:rPr>
        <w:t>，观测值</w:t>
      </w:r>
      <w:r w:rsidR="00710FF0">
        <w:rPr>
          <w:rFonts w:hint="eastAsia"/>
        </w:rPr>
        <w:t>处理间隔</w:t>
      </w:r>
      <w:r w:rsidR="002D7A01">
        <w:rPr>
          <w:rFonts w:hint="eastAsia"/>
        </w:rPr>
        <w:t>为</w:t>
      </w:r>
      <w:r w:rsidR="002D7A01">
        <w:rPr>
          <w:rFonts w:hint="eastAsia"/>
        </w:rPr>
        <w:t>3</w:t>
      </w:r>
      <w:r w:rsidR="002D7A01">
        <w:t>00</w:t>
      </w:r>
      <w:r w:rsidR="002D7A01">
        <w:rPr>
          <w:rFonts w:hint="eastAsia"/>
        </w:rPr>
        <w:t>s</w:t>
      </w:r>
      <w:r w:rsidR="002D7A01">
        <w:rPr>
          <w:rFonts w:hint="eastAsia"/>
        </w:rPr>
        <w:t>。</w:t>
      </w:r>
      <w:moveToRangeStart w:id="610" w:author="王 庆云" w:date="2022-04-17T22:05:00Z" w:name="move101125568"/>
      <w:moveTo w:id="611" w:author="王 庆云" w:date="2022-04-17T22:05:00Z">
        <w:del w:id="612" w:author="王 庆云" w:date="2022-04-17T22:05:00Z">
          <w:r w:rsidR="007557B1" w:rsidDel="007557B1">
            <w:rPr>
              <w:rFonts w:hint="eastAsia"/>
            </w:rPr>
            <w:delText>其余有关</w:delText>
          </w:r>
          <w:r w:rsidR="007557B1" w:rsidDel="007557B1">
            <w:rPr>
              <w:rFonts w:hint="eastAsia"/>
            </w:rPr>
            <w:delText>GNSS</w:delText>
          </w:r>
          <w:r w:rsidR="007557B1" w:rsidDel="007557B1">
            <w:rPr>
              <w:rFonts w:hint="eastAsia"/>
            </w:rPr>
            <w:delText>观测模型的处理策略均在</w:delText>
          </w:r>
        </w:del>
        <w:r w:rsidR="007557B1">
          <w:fldChar w:fldCharType="begin"/>
        </w:r>
        <w:r w:rsidR="007557B1">
          <w:instrText xml:space="preserve"> </w:instrText>
        </w:r>
        <w:r w:rsidR="007557B1">
          <w:rPr>
            <w:rFonts w:hint="eastAsia"/>
          </w:rPr>
          <w:instrText>REF table_GNSS_process \r \h</w:instrText>
        </w:r>
        <w:r w:rsidR="007557B1">
          <w:instrText xml:space="preserve"> </w:instrText>
        </w:r>
      </w:moveTo>
      <w:moveTo w:id="613" w:author="王 庆云" w:date="2022-04-17T22:05:00Z">
        <w:r w:rsidR="007557B1">
          <w:fldChar w:fldCharType="separate"/>
        </w:r>
        <w:r w:rsidR="007557B1">
          <w:rPr>
            <w:rFonts w:hint="eastAsia"/>
          </w:rPr>
          <w:t>表</w:t>
        </w:r>
        <w:r w:rsidR="007557B1">
          <w:rPr>
            <w:rFonts w:hint="eastAsia"/>
          </w:rPr>
          <w:t>5-1</w:t>
        </w:r>
        <w:r w:rsidR="007557B1">
          <w:fldChar w:fldCharType="end"/>
        </w:r>
        <w:r w:rsidR="007557B1">
          <w:rPr>
            <w:rFonts w:hint="eastAsia"/>
          </w:rPr>
          <w:t>中进行</w:t>
        </w:r>
        <w:del w:id="614" w:author="王 庆云" w:date="2022-04-17T22:06:00Z">
          <w:r w:rsidR="007557B1" w:rsidDel="007557B1">
            <w:rPr>
              <w:rFonts w:hint="eastAsia"/>
            </w:rPr>
            <w:delText>了</w:delText>
          </w:r>
        </w:del>
        <w:r w:rsidR="007557B1">
          <w:rPr>
            <w:rFonts w:hint="eastAsia"/>
          </w:rPr>
          <w:t>总结</w:t>
        </w:r>
      </w:moveTo>
      <w:ins w:id="615" w:author="王 庆云" w:date="2022-04-17T22:06:00Z">
        <w:r w:rsidR="007557B1">
          <w:rPr>
            <w:rFonts w:hint="eastAsia"/>
          </w:rPr>
          <w:t>了</w:t>
        </w:r>
        <w:r w:rsidR="007557B1">
          <w:rPr>
            <w:rFonts w:hint="eastAsia"/>
          </w:rPr>
          <w:t>GNSS</w:t>
        </w:r>
        <w:r w:rsidR="007557B1">
          <w:rPr>
            <w:rFonts w:hint="eastAsia"/>
          </w:rPr>
          <w:t>观测模型及处理策略</w:t>
        </w:r>
      </w:ins>
      <w:moveTo w:id="616" w:author="王 庆云" w:date="2022-04-17T22:05:00Z">
        <w:r w:rsidR="007557B1">
          <w:rPr>
            <w:rFonts w:hint="eastAsia"/>
          </w:rPr>
          <w:t>。</w:t>
        </w:r>
      </w:moveTo>
      <w:moveToRangeEnd w:id="610"/>
      <w:r w:rsidR="00310F61">
        <w:rPr>
          <w:rFonts w:hint="eastAsia"/>
        </w:rPr>
        <w:t>所有系统均</w:t>
      </w:r>
      <w:r w:rsidR="006122CD">
        <w:rPr>
          <w:rFonts w:hint="eastAsia"/>
        </w:rPr>
        <w:t>使用了</w:t>
      </w:r>
      <w:r w:rsidR="006122CD">
        <w:rPr>
          <w:rFonts w:hint="eastAsia"/>
        </w:rPr>
        <w:t>IF</w:t>
      </w:r>
      <w:r w:rsidR="006122CD">
        <w:rPr>
          <w:rFonts w:hint="eastAsia"/>
        </w:rPr>
        <w:t>组合观测模型，</w:t>
      </w:r>
      <w:r w:rsidR="002D7A01">
        <w:rPr>
          <w:rFonts w:hint="eastAsia"/>
        </w:rPr>
        <w:t>采用的频率分别是：</w:t>
      </w:r>
      <w:r w:rsidR="002D7A01">
        <w:rPr>
          <w:rFonts w:hint="eastAsia"/>
        </w:rPr>
        <w:t>GPS</w:t>
      </w:r>
      <w:r w:rsidR="002D7A01">
        <w:rPr>
          <w:rFonts w:hint="eastAsia"/>
        </w:rPr>
        <w:t>为</w:t>
      </w:r>
      <w:r w:rsidR="002D7A01">
        <w:rPr>
          <w:rFonts w:hint="eastAsia"/>
        </w:rPr>
        <w:t>L</w:t>
      </w:r>
      <w:r w:rsidR="002D7A01">
        <w:t>1/L2</w:t>
      </w:r>
      <w:r w:rsidR="002D7A01">
        <w:rPr>
          <w:rFonts w:hint="eastAsia"/>
        </w:rPr>
        <w:t>、</w:t>
      </w:r>
      <w:r w:rsidR="002D7A01">
        <w:rPr>
          <w:rFonts w:hint="eastAsia"/>
        </w:rPr>
        <w:t>Galileo</w:t>
      </w:r>
      <w:r w:rsidR="002D7A01">
        <w:rPr>
          <w:rFonts w:hint="eastAsia"/>
        </w:rPr>
        <w:t>为</w:t>
      </w:r>
      <w:r w:rsidR="002D7A01">
        <w:rPr>
          <w:rFonts w:hint="eastAsia"/>
        </w:rPr>
        <w:t>E</w:t>
      </w:r>
      <w:r w:rsidR="002D7A01">
        <w:t>1</w:t>
      </w:r>
      <w:r w:rsidR="002D7A01">
        <w:rPr>
          <w:rFonts w:hint="eastAsia"/>
        </w:rPr>
        <w:t>/</w:t>
      </w:r>
      <w:r w:rsidR="002D7A01">
        <w:t>E5a</w:t>
      </w:r>
      <w:r w:rsidR="002D7A01">
        <w:rPr>
          <w:rFonts w:hint="eastAsia"/>
        </w:rPr>
        <w:t>以及</w:t>
      </w:r>
      <w:r w:rsidR="002D7A01">
        <w:rPr>
          <w:rFonts w:hint="eastAsia"/>
        </w:rPr>
        <w:t>BDS</w:t>
      </w:r>
      <w:r w:rsidR="002D7A01">
        <w:rPr>
          <w:rFonts w:hint="eastAsia"/>
        </w:rPr>
        <w:t>为</w:t>
      </w:r>
      <w:r w:rsidR="002D7A01">
        <w:rPr>
          <w:rFonts w:hint="eastAsia"/>
        </w:rPr>
        <w:t>B</w:t>
      </w:r>
      <w:r w:rsidR="002D7A01">
        <w:t>1</w:t>
      </w:r>
      <w:r w:rsidR="002D7A01">
        <w:rPr>
          <w:rFonts w:hint="eastAsia"/>
        </w:rPr>
        <w:t>I</w:t>
      </w:r>
      <w:r w:rsidR="002D7A01">
        <w:t>/B3</w:t>
      </w:r>
      <w:r w:rsidR="002D7A01">
        <w:rPr>
          <w:rFonts w:hint="eastAsia"/>
        </w:rPr>
        <w:t>I</w:t>
      </w:r>
      <w:r w:rsidR="00223D48">
        <w:rPr>
          <w:rFonts w:hint="eastAsia"/>
        </w:rPr>
        <w:t>。</w:t>
      </w:r>
      <w:moveFromRangeStart w:id="617" w:author="王 庆云" w:date="2022-04-17T22:05:00Z" w:name="move101125568"/>
      <w:moveFrom w:id="618" w:author="王 庆云" w:date="2022-04-17T22:05:00Z">
        <w:r w:rsidR="00223D48" w:rsidDel="007557B1">
          <w:rPr>
            <w:rFonts w:hint="eastAsia"/>
          </w:rPr>
          <w:t>其余有关</w:t>
        </w:r>
        <w:r w:rsidR="00223D48" w:rsidDel="007557B1">
          <w:rPr>
            <w:rFonts w:hint="eastAsia"/>
          </w:rPr>
          <w:t>GNSS</w:t>
        </w:r>
        <w:r w:rsidR="00223D48" w:rsidDel="007557B1">
          <w:rPr>
            <w:rFonts w:hint="eastAsia"/>
          </w:rPr>
          <w:t>观测模型的处理策略均在</w:t>
        </w:r>
        <w:r w:rsidR="0054210B" w:rsidDel="007557B1">
          <w:fldChar w:fldCharType="begin"/>
        </w:r>
        <w:r w:rsidR="0054210B" w:rsidDel="007557B1">
          <w:instrText xml:space="preserve"> </w:instrText>
        </w:r>
        <w:r w:rsidR="0054210B" w:rsidDel="007557B1">
          <w:rPr>
            <w:rFonts w:hint="eastAsia"/>
          </w:rPr>
          <w:instrText>REF table_GNSS_process \r \h</w:instrText>
        </w:r>
        <w:r w:rsidR="0054210B" w:rsidDel="007557B1">
          <w:instrText xml:space="preserve"> </w:instrText>
        </w:r>
      </w:moveFrom>
      <w:del w:id="619" w:author="王 庆云" w:date="2022-04-17T22:05:00Z"/>
      <w:moveFrom w:id="620" w:author="王 庆云" w:date="2022-04-17T22:05:00Z">
        <w:r w:rsidR="0054210B" w:rsidDel="007557B1">
          <w:fldChar w:fldCharType="separate"/>
        </w:r>
        <w:r w:rsidR="00897A40" w:rsidDel="007557B1">
          <w:rPr>
            <w:rFonts w:hint="eastAsia"/>
          </w:rPr>
          <w:t>表</w:t>
        </w:r>
        <w:r w:rsidR="00897A40" w:rsidDel="007557B1">
          <w:rPr>
            <w:rFonts w:hint="eastAsia"/>
          </w:rPr>
          <w:t>5-1</w:t>
        </w:r>
        <w:r w:rsidR="0054210B" w:rsidDel="007557B1">
          <w:fldChar w:fldCharType="end"/>
        </w:r>
        <w:r w:rsidR="00223D48" w:rsidDel="007557B1">
          <w:rPr>
            <w:rFonts w:hint="eastAsia"/>
          </w:rPr>
          <w:t>中</w:t>
        </w:r>
        <w:r w:rsidR="004A3C51" w:rsidDel="007557B1">
          <w:rPr>
            <w:rFonts w:hint="eastAsia"/>
          </w:rPr>
          <w:t>进行了总结</w:t>
        </w:r>
        <w:r w:rsidR="00223D48" w:rsidDel="007557B1">
          <w:rPr>
            <w:rFonts w:hint="eastAsia"/>
          </w:rPr>
          <w:t>。</w:t>
        </w:r>
      </w:moveFrom>
      <w:moveFromRangeEnd w:id="617"/>
      <w:del w:id="621" w:author="王 庆云" w:date="2022-04-17T22:04:00Z">
        <w:r w:rsidR="00165A9B" w:rsidDel="007557B1">
          <w:rPr>
            <w:rFonts w:hint="eastAsia"/>
          </w:rPr>
          <w:delText>在</w:delText>
        </w:r>
        <w:r w:rsidR="0054210B" w:rsidDel="007557B1">
          <w:rPr>
            <w:rFonts w:hint="eastAsia"/>
          </w:rPr>
          <w:delText>导航卫星动力学模型方面</w:delText>
        </w:r>
        <w:r w:rsidR="00165A9B" w:rsidDel="007557B1">
          <w:rPr>
            <w:rFonts w:hint="eastAsia"/>
          </w:rPr>
          <w:delText>，</w:delText>
        </w:r>
      </w:del>
      <w:moveToRangeStart w:id="622" w:author="王 庆云" w:date="2022-04-17T22:04:00Z" w:name="move101125471"/>
      <w:moveTo w:id="623" w:author="王 庆云" w:date="2022-04-17T22:04:00Z">
        <w:r w:rsidR="007557B1">
          <w:fldChar w:fldCharType="begin"/>
        </w:r>
        <w:r w:rsidR="007557B1">
          <w:instrText xml:space="preserve"> </w:instrText>
        </w:r>
        <w:r w:rsidR="007557B1">
          <w:rPr>
            <w:rFonts w:hint="eastAsia"/>
          </w:rPr>
          <w:instrText>REF table_orbmodel_process \r \h</w:instrText>
        </w:r>
        <w:r w:rsidR="007557B1">
          <w:instrText xml:space="preserve"> </w:instrText>
        </w:r>
      </w:moveTo>
      <w:moveTo w:id="624" w:author="王 庆云" w:date="2022-04-17T22:04:00Z">
        <w:r w:rsidR="007557B1">
          <w:fldChar w:fldCharType="separate"/>
        </w:r>
        <w:r w:rsidR="007557B1">
          <w:rPr>
            <w:rFonts w:hint="eastAsia"/>
          </w:rPr>
          <w:t>表</w:t>
        </w:r>
        <w:r w:rsidR="007557B1">
          <w:rPr>
            <w:rFonts w:hint="eastAsia"/>
          </w:rPr>
          <w:t>5-2</w:t>
        </w:r>
        <w:r w:rsidR="007557B1">
          <w:fldChar w:fldCharType="end"/>
        </w:r>
        <w:r w:rsidR="007557B1">
          <w:rPr>
            <w:rFonts w:hint="eastAsia"/>
          </w:rPr>
          <w:t>列出了具体的动力学模型相关处理策略。</w:t>
        </w:r>
      </w:moveTo>
      <w:moveToRangeEnd w:id="622"/>
      <w:r w:rsidR="00FA43FB">
        <w:rPr>
          <w:rFonts w:hint="eastAsia"/>
        </w:rPr>
        <w:t>对于非保守力模型，在轨道</w:t>
      </w:r>
      <w:r w:rsidR="00F44BCD">
        <w:rPr>
          <w:rFonts w:hint="eastAsia"/>
        </w:rPr>
        <w:t>参数</w:t>
      </w:r>
      <w:r w:rsidR="00FA43FB">
        <w:rPr>
          <w:rFonts w:hint="eastAsia"/>
        </w:rPr>
        <w:t>估计</w:t>
      </w:r>
      <w:r w:rsidR="00F44BCD">
        <w:rPr>
          <w:rFonts w:hint="eastAsia"/>
        </w:rPr>
        <w:t>主要考虑了</w:t>
      </w:r>
      <w:r w:rsidR="00223D48">
        <w:rPr>
          <w:rFonts w:hint="eastAsia"/>
        </w:rPr>
        <w:t>太阳光压模型，</w:t>
      </w:r>
      <w:r w:rsidR="00FA43FB">
        <w:rPr>
          <w:rFonts w:hint="eastAsia"/>
        </w:rPr>
        <w:t>其中</w:t>
      </w:r>
      <w:r w:rsidR="00223D48">
        <w:rPr>
          <w:rFonts w:hint="eastAsia"/>
        </w:rPr>
        <w:t>GPS</w:t>
      </w:r>
      <w:r w:rsidR="00223D48">
        <w:rPr>
          <w:rFonts w:hint="eastAsia"/>
        </w:rPr>
        <w:t>和</w:t>
      </w:r>
      <w:r w:rsidR="00223D48">
        <w:rPr>
          <w:rFonts w:hint="eastAsia"/>
        </w:rPr>
        <w:t>BDS</w:t>
      </w:r>
      <w:r w:rsidR="00223D48">
        <w:rPr>
          <w:rFonts w:hint="eastAsia"/>
        </w:rPr>
        <w:t>卫星采用了</w:t>
      </w:r>
      <w:r w:rsidR="00223D48">
        <w:rPr>
          <w:rFonts w:hint="eastAsia"/>
        </w:rPr>
        <w:t>ECOM</w:t>
      </w:r>
      <w:r w:rsidR="00223D48">
        <w:rPr>
          <w:rFonts w:hint="eastAsia"/>
        </w:rPr>
        <w:t>五参数模型，</w:t>
      </w:r>
      <w:r w:rsidR="0054210B">
        <w:rPr>
          <w:rFonts w:hint="eastAsia"/>
        </w:rPr>
        <w:t>Galileo</w:t>
      </w:r>
      <w:r w:rsidR="00FA43FB">
        <w:rPr>
          <w:rFonts w:hint="eastAsia"/>
        </w:rPr>
        <w:t>卫星采用了</w:t>
      </w:r>
      <w:r w:rsidR="00FA43FB">
        <w:rPr>
          <w:rFonts w:hint="eastAsia"/>
        </w:rPr>
        <w:t>ECOM</w:t>
      </w:r>
      <w:r w:rsidR="00FA43FB">
        <w:t>2</w:t>
      </w:r>
      <w:r w:rsidR="00FA43FB">
        <w:rPr>
          <w:rFonts w:hint="eastAsia"/>
        </w:rPr>
        <w:t>九参数</w:t>
      </w:r>
      <w:r w:rsidR="00F44BCD">
        <w:rPr>
          <w:rFonts w:hint="eastAsia"/>
        </w:rPr>
        <w:t>模型，</w:t>
      </w:r>
      <w:r w:rsidR="00E153E2">
        <w:rPr>
          <w:rFonts w:hint="eastAsia"/>
        </w:rPr>
        <w:t>其余非保守力模型则暂不予以考虑</w:t>
      </w:r>
      <w:r w:rsidR="00F44BCD">
        <w:rPr>
          <w:rFonts w:hint="eastAsia"/>
        </w:rPr>
        <w:t>；对于其他保守力模型，采用了</w:t>
      </w:r>
      <w:r w:rsidR="00E153E2">
        <w:rPr>
          <w:rFonts w:hint="eastAsia"/>
        </w:rPr>
        <w:t>常用的模型进行计算。</w:t>
      </w:r>
      <w:moveFromRangeStart w:id="625" w:author="王 庆云" w:date="2022-04-17T22:04:00Z" w:name="move101125471"/>
      <w:moveFrom w:id="626" w:author="王 庆云" w:date="2022-04-17T22:04:00Z">
        <w:r w:rsidR="006D4D3A" w:rsidDel="007557B1">
          <w:fldChar w:fldCharType="begin"/>
        </w:r>
        <w:r w:rsidR="006D4D3A" w:rsidDel="007557B1">
          <w:instrText xml:space="preserve"> </w:instrText>
        </w:r>
        <w:r w:rsidR="006D4D3A" w:rsidDel="007557B1">
          <w:rPr>
            <w:rFonts w:hint="eastAsia"/>
          </w:rPr>
          <w:instrText>REF table_orbmodel_process \r \h</w:instrText>
        </w:r>
        <w:r w:rsidR="006D4D3A" w:rsidDel="007557B1">
          <w:instrText xml:space="preserve"> </w:instrText>
        </w:r>
      </w:moveFrom>
      <w:del w:id="627" w:author="王 庆云" w:date="2022-04-17T22:04:00Z"/>
      <w:moveFrom w:id="628" w:author="王 庆云" w:date="2022-04-17T22:04:00Z">
        <w:r w:rsidR="006D4D3A" w:rsidDel="007557B1">
          <w:fldChar w:fldCharType="separate"/>
        </w:r>
        <w:r w:rsidR="00897A40" w:rsidDel="007557B1">
          <w:rPr>
            <w:rFonts w:hint="eastAsia"/>
          </w:rPr>
          <w:t>表</w:t>
        </w:r>
        <w:r w:rsidR="00897A40" w:rsidDel="007557B1">
          <w:rPr>
            <w:rFonts w:hint="eastAsia"/>
          </w:rPr>
          <w:t>5-2</w:t>
        </w:r>
        <w:r w:rsidR="006D4D3A" w:rsidDel="007557B1">
          <w:fldChar w:fldCharType="end"/>
        </w:r>
        <w:r w:rsidR="00E153E2" w:rsidDel="007557B1">
          <w:rPr>
            <w:rFonts w:hint="eastAsia"/>
          </w:rPr>
          <w:t>列出了</w:t>
        </w:r>
        <w:r w:rsidR="006D4D3A" w:rsidDel="007557B1">
          <w:rPr>
            <w:rFonts w:hint="eastAsia"/>
          </w:rPr>
          <w:t>具体的</w:t>
        </w:r>
        <w:r w:rsidR="00E153E2" w:rsidDel="007557B1">
          <w:rPr>
            <w:rFonts w:hint="eastAsia"/>
          </w:rPr>
          <w:t>动力学模型相关处理策略。</w:t>
        </w:r>
      </w:moveFrom>
      <w:moveFromRangeEnd w:id="625"/>
    </w:p>
    <w:p w14:paraId="30A7A3D0" w14:textId="77777777" w:rsidR="00972466" w:rsidRDefault="00C005C7" w:rsidP="00861284">
      <w:pPr>
        <w:pStyle w:val="aa"/>
        <w:spacing w:before="120" w:after="120"/>
      </w:pPr>
      <w:r>
        <w:rPr>
          <w:noProof/>
        </w:rPr>
        <w:drawing>
          <wp:inline distT="0" distB="0" distL="0" distR="0" wp14:anchorId="6135BF4E" wp14:editId="65F90081">
            <wp:extent cx="5212080" cy="2560320"/>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75"/>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5212080" cy="2560320"/>
                    </a:xfrm>
                    <a:prstGeom prst="rect">
                      <a:avLst/>
                    </a:prstGeom>
                    <a:noFill/>
                    <a:ln>
                      <a:noFill/>
                    </a:ln>
                  </pic:spPr>
                </pic:pic>
              </a:graphicData>
            </a:graphic>
          </wp:inline>
        </w:drawing>
      </w:r>
    </w:p>
    <w:p w14:paraId="2A44356F" w14:textId="77777777" w:rsidR="00861284" w:rsidRDefault="00861284" w:rsidP="00861284">
      <w:pPr>
        <w:pStyle w:val="a"/>
        <w:spacing w:before="120" w:after="120"/>
      </w:pPr>
      <w:bookmarkStart w:id="629" w:name="site_map"/>
      <w:bookmarkEnd w:id="629"/>
      <w:r>
        <w:rPr>
          <w:rFonts w:hint="eastAsia"/>
        </w:rPr>
        <w:t>测站分布图</w:t>
      </w:r>
    </w:p>
    <w:p w14:paraId="15C2B91F" w14:textId="77777777" w:rsidR="0068355F" w:rsidRDefault="0068355F" w:rsidP="0068355F">
      <w:pPr>
        <w:pStyle w:val="a0"/>
        <w:spacing w:before="120" w:after="120"/>
      </w:pPr>
      <w:bookmarkStart w:id="630" w:name="table_GNSS_process"/>
      <w:bookmarkEnd w:id="630"/>
      <w:r>
        <w:rPr>
          <w:rFonts w:hint="eastAsia"/>
        </w:rPr>
        <w:t>Multi</w:t>
      </w:r>
      <w:r>
        <w:t>-</w:t>
      </w:r>
      <w:r>
        <w:rPr>
          <w:rFonts w:hint="eastAsia"/>
        </w:rPr>
        <w:t>GNSS</w:t>
      </w:r>
      <w:r>
        <w:rPr>
          <w:rFonts w:hint="eastAsia"/>
        </w:rPr>
        <w:t>实时精密轨道</w:t>
      </w:r>
      <w:r w:rsidR="00710FF0">
        <w:rPr>
          <w:rFonts w:hint="eastAsia"/>
        </w:rPr>
        <w:t>确定</w:t>
      </w:r>
      <w:r w:rsidR="00710FF0">
        <w:rPr>
          <w:rFonts w:hint="eastAsia"/>
        </w:rPr>
        <w:t>GNSS</w:t>
      </w:r>
      <w:r w:rsidR="00710FF0">
        <w:rPr>
          <w:rFonts w:hint="eastAsia"/>
        </w:rPr>
        <w:t>观测模型处理策略</w:t>
      </w:r>
    </w:p>
    <w:tbl>
      <w:tblPr>
        <w:tblStyle w:val="af"/>
        <w:tblW w:w="0" w:type="auto"/>
        <w:tblLook w:val="04A0" w:firstRow="1" w:lastRow="0" w:firstColumn="1" w:lastColumn="0" w:noHBand="0" w:noVBand="1"/>
      </w:tblPr>
      <w:tblGrid>
        <w:gridCol w:w="2486"/>
        <w:gridCol w:w="4626"/>
      </w:tblGrid>
      <w:tr w:rsidR="00B83BC8" w14:paraId="1648D279" w14:textId="77777777" w:rsidTr="00B83BC8">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6A448CE9" w14:textId="77777777" w:rsidR="00710FF0" w:rsidRDefault="00710FF0" w:rsidP="00B83BC8">
            <w:pPr>
              <w:pStyle w:val="ab"/>
              <w:spacing w:before="120" w:after="120"/>
            </w:pPr>
            <w:r>
              <w:rPr>
                <w:rFonts w:hint="eastAsia"/>
              </w:rPr>
              <w:t>GNSS</w:t>
            </w:r>
            <w:r>
              <w:rPr>
                <w:rFonts w:hint="eastAsia"/>
              </w:rPr>
              <w:t>观测模型相关内容</w:t>
            </w:r>
          </w:p>
        </w:tc>
        <w:tc>
          <w:tcPr>
            <w:tcW w:w="0" w:type="auto"/>
            <w:vAlign w:val="center"/>
          </w:tcPr>
          <w:p w14:paraId="62DEBEC1" w14:textId="77777777" w:rsidR="00710FF0" w:rsidRPr="00710FF0" w:rsidRDefault="00710FF0" w:rsidP="00B83BC8">
            <w:pPr>
              <w:pStyle w:val="ab"/>
              <w:spacing w:before="120" w:after="120"/>
            </w:pPr>
            <w:r>
              <w:rPr>
                <w:rFonts w:hint="eastAsia"/>
              </w:rPr>
              <w:t>处理策略</w:t>
            </w:r>
          </w:p>
        </w:tc>
      </w:tr>
      <w:tr w:rsidR="00B83BC8" w14:paraId="4DFB1902" w14:textId="77777777" w:rsidTr="00B83BC8">
        <w:tc>
          <w:tcPr>
            <w:tcW w:w="0" w:type="auto"/>
            <w:vAlign w:val="center"/>
          </w:tcPr>
          <w:p w14:paraId="02BF3611" w14:textId="77777777" w:rsidR="00710FF0" w:rsidRDefault="00710FF0" w:rsidP="00B83BC8">
            <w:pPr>
              <w:pStyle w:val="ab"/>
              <w:spacing w:before="120" w:after="120"/>
            </w:pPr>
            <w:r>
              <w:rPr>
                <w:rFonts w:hint="eastAsia"/>
              </w:rPr>
              <w:lastRenderedPageBreak/>
              <w:t>观测值</w:t>
            </w:r>
          </w:p>
        </w:tc>
        <w:tc>
          <w:tcPr>
            <w:tcW w:w="0" w:type="auto"/>
            <w:vAlign w:val="center"/>
          </w:tcPr>
          <w:p w14:paraId="7C89CFF0" w14:textId="77777777" w:rsidR="00710FF0" w:rsidRDefault="00710FF0" w:rsidP="00B83BC8">
            <w:pPr>
              <w:pStyle w:val="ab"/>
              <w:spacing w:before="120" w:after="120"/>
            </w:pPr>
            <w:r>
              <w:rPr>
                <w:rFonts w:hint="eastAsia"/>
              </w:rPr>
              <w:t>MGEX</w:t>
            </w:r>
            <w:r>
              <w:rPr>
                <w:rFonts w:hint="eastAsia"/>
              </w:rPr>
              <w:t>观测数据；伪距和相位；非差</w:t>
            </w:r>
            <w:r>
              <w:rPr>
                <w:rFonts w:hint="eastAsia"/>
              </w:rPr>
              <w:t>IF</w:t>
            </w:r>
            <w:r>
              <w:rPr>
                <w:rFonts w:hint="eastAsia"/>
              </w:rPr>
              <w:t>组合</w:t>
            </w:r>
          </w:p>
        </w:tc>
      </w:tr>
      <w:tr w:rsidR="00710FF0" w14:paraId="76E77CF1" w14:textId="77777777" w:rsidTr="00B83BC8">
        <w:tc>
          <w:tcPr>
            <w:tcW w:w="0" w:type="auto"/>
            <w:vAlign w:val="center"/>
          </w:tcPr>
          <w:p w14:paraId="34FB4502" w14:textId="77777777" w:rsidR="00710FF0" w:rsidRDefault="00710FF0" w:rsidP="00B83BC8">
            <w:pPr>
              <w:pStyle w:val="ab"/>
              <w:spacing w:before="120" w:after="120"/>
            </w:pPr>
            <w:r>
              <w:rPr>
                <w:rFonts w:hint="eastAsia"/>
              </w:rPr>
              <w:t>观测频率选用</w:t>
            </w:r>
          </w:p>
        </w:tc>
        <w:tc>
          <w:tcPr>
            <w:tcW w:w="0" w:type="auto"/>
            <w:vAlign w:val="center"/>
          </w:tcPr>
          <w:p w14:paraId="26932B0E" w14:textId="77777777" w:rsidR="00710FF0" w:rsidRPr="00710FF0" w:rsidRDefault="00710FF0" w:rsidP="00B83BC8">
            <w:pPr>
              <w:pStyle w:val="ab"/>
              <w:spacing w:before="120" w:after="120"/>
            </w:pPr>
            <w:r>
              <w:rPr>
                <w:rFonts w:hint="eastAsia"/>
              </w:rPr>
              <w:t>GPS</w:t>
            </w:r>
            <w:r>
              <w:t xml:space="preserve">: </w:t>
            </w:r>
            <w:r>
              <w:rPr>
                <w:rFonts w:hint="eastAsia"/>
              </w:rPr>
              <w:t>L</w:t>
            </w:r>
            <w:r>
              <w:t>1+</w:t>
            </w:r>
            <w:r>
              <w:rPr>
                <w:rFonts w:hint="eastAsia"/>
              </w:rPr>
              <w:t>L2;</w:t>
            </w:r>
            <w:r>
              <w:t xml:space="preserve"> </w:t>
            </w:r>
            <w:r>
              <w:rPr>
                <w:rFonts w:hint="eastAsia"/>
              </w:rPr>
              <w:t>Galileo:</w:t>
            </w:r>
            <w:r>
              <w:t xml:space="preserve"> </w:t>
            </w:r>
            <w:r>
              <w:rPr>
                <w:rFonts w:hint="eastAsia"/>
              </w:rPr>
              <w:t>E</w:t>
            </w:r>
            <w:r>
              <w:t>1+E5a</w:t>
            </w:r>
            <w:r>
              <w:rPr>
                <w:rFonts w:hint="eastAsia"/>
              </w:rPr>
              <w:t>;</w:t>
            </w:r>
            <w:r>
              <w:t xml:space="preserve"> BDS</w:t>
            </w:r>
            <w:r>
              <w:rPr>
                <w:rFonts w:hint="eastAsia"/>
              </w:rPr>
              <w:t>:</w:t>
            </w:r>
            <w:r>
              <w:t xml:space="preserve"> B1I+B3I</w:t>
            </w:r>
          </w:p>
        </w:tc>
      </w:tr>
      <w:tr w:rsidR="00B83BC8" w14:paraId="59994432" w14:textId="77777777" w:rsidTr="00B83BC8">
        <w:tc>
          <w:tcPr>
            <w:tcW w:w="0" w:type="auto"/>
            <w:vAlign w:val="center"/>
          </w:tcPr>
          <w:p w14:paraId="29B126FC" w14:textId="77777777" w:rsidR="00710FF0" w:rsidRDefault="00710FF0" w:rsidP="00B83BC8">
            <w:pPr>
              <w:pStyle w:val="ab"/>
              <w:spacing w:before="120" w:after="120"/>
            </w:pPr>
            <w:r>
              <w:rPr>
                <w:rFonts w:hint="eastAsia"/>
              </w:rPr>
              <w:t>观测处理间隔</w:t>
            </w:r>
          </w:p>
        </w:tc>
        <w:tc>
          <w:tcPr>
            <w:tcW w:w="0" w:type="auto"/>
            <w:vAlign w:val="center"/>
          </w:tcPr>
          <w:p w14:paraId="0C3147B9" w14:textId="77777777" w:rsidR="00710FF0" w:rsidRDefault="00710FF0" w:rsidP="00B83BC8">
            <w:pPr>
              <w:pStyle w:val="ab"/>
              <w:spacing w:before="120" w:after="120"/>
            </w:pPr>
            <w:r>
              <w:t>300</w:t>
            </w:r>
            <w:r>
              <w:rPr>
                <w:rFonts w:hint="eastAsia"/>
              </w:rPr>
              <w:t>s</w:t>
            </w:r>
          </w:p>
        </w:tc>
      </w:tr>
      <w:tr w:rsidR="00B83BC8" w14:paraId="09B15BE2" w14:textId="77777777" w:rsidTr="00B83BC8">
        <w:tc>
          <w:tcPr>
            <w:tcW w:w="0" w:type="auto"/>
            <w:vAlign w:val="center"/>
          </w:tcPr>
          <w:p w14:paraId="67DA10A6" w14:textId="77777777" w:rsidR="00710FF0" w:rsidRDefault="00710FF0" w:rsidP="00B83BC8">
            <w:pPr>
              <w:pStyle w:val="ab"/>
              <w:spacing w:before="120" w:after="120"/>
            </w:pPr>
            <w:r>
              <w:rPr>
                <w:rFonts w:hint="eastAsia"/>
              </w:rPr>
              <w:t>截止高度角</w:t>
            </w:r>
          </w:p>
        </w:tc>
        <w:tc>
          <w:tcPr>
            <w:tcW w:w="0" w:type="auto"/>
            <w:vAlign w:val="center"/>
          </w:tcPr>
          <w:p w14:paraId="33BD8C05" w14:textId="77777777" w:rsidR="00710FF0" w:rsidRDefault="00710FF0" w:rsidP="00B83BC8">
            <w:pPr>
              <w:pStyle w:val="ab"/>
              <w:spacing w:before="120" w:after="120"/>
            </w:pPr>
            <w:r>
              <w:rPr>
                <w:rFonts w:hint="eastAsia"/>
              </w:rPr>
              <w:t>7</w:t>
            </w:r>
            <w:r>
              <w:rPr>
                <w:rFonts w:hint="eastAsia"/>
              </w:rPr>
              <w:t>°</w:t>
            </w:r>
          </w:p>
        </w:tc>
      </w:tr>
      <w:tr w:rsidR="00B83BC8" w14:paraId="157C0235" w14:textId="77777777" w:rsidTr="00B83BC8">
        <w:tc>
          <w:tcPr>
            <w:tcW w:w="0" w:type="auto"/>
            <w:vAlign w:val="center"/>
          </w:tcPr>
          <w:p w14:paraId="741EAC30" w14:textId="77777777" w:rsidR="00710FF0" w:rsidRDefault="00710FF0" w:rsidP="00B83BC8">
            <w:pPr>
              <w:pStyle w:val="ab"/>
              <w:spacing w:before="120" w:after="120"/>
            </w:pPr>
            <w:r>
              <w:rPr>
                <w:rFonts w:hint="eastAsia"/>
              </w:rPr>
              <w:t>观测先验</w:t>
            </w:r>
          </w:p>
        </w:tc>
        <w:tc>
          <w:tcPr>
            <w:tcW w:w="0" w:type="auto"/>
            <w:vAlign w:val="center"/>
          </w:tcPr>
          <w:p w14:paraId="57C0AB64" w14:textId="77777777" w:rsidR="00710FF0" w:rsidRDefault="00710FF0" w:rsidP="00B83BC8">
            <w:pPr>
              <w:pStyle w:val="ab"/>
              <w:spacing w:before="120" w:after="120"/>
            </w:pPr>
            <w:r>
              <w:rPr>
                <w:rFonts w:hint="eastAsia"/>
              </w:rPr>
              <w:t>伪距</w:t>
            </w:r>
            <w:r>
              <w:rPr>
                <w:rFonts w:hint="eastAsia"/>
              </w:rPr>
              <w:t>0</w:t>
            </w:r>
            <w:r>
              <w:t>.6</w:t>
            </w:r>
            <w:r>
              <w:rPr>
                <w:rFonts w:hint="eastAsia"/>
              </w:rPr>
              <w:t>m</w:t>
            </w:r>
            <w:r>
              <w:rPr>
                <w:rFonts w:hint="eastAsia"/>
              </w:rPr>
              <w:t>；相位</w:t>
            </w:r>
            <w:r>
              <w:rPr>
                <w:rFonts w:hint="eastAsia"/>
              </w:rPr>
              <w:t>0</w:t>
            </w:r>
            <w:r>
              <w:t>.02</w:t>
            </w:r>
            <w:r>
              <w:rPr>
                <w:rFonts w:hint="eastAsia"/>
              </w:rPr>
              <w:t>周</w:t>
            </w:r>
          </w:p>
        </w:tc>
      </w:tr>
      <w:tr w:rsidR="00224C8B" w14:paraId="6D7220B8" w14:textId="77777777" w:rsidTr="00B83BC8">
        <w:tc>
          <w:tcPr>
            <w:tcW w:w="0" w:type="auto"/>
            <w:vAlign w:val="center"/>
          </w:tcPr>
          <w:p w14:paraId="516D6DCA" w14:textId="77777777" w:rsidR="00224C8B" w:rsidRDefault="00224C8B" w:rsidP="00B83BC8">
            <w:pPr>
              <w:pStyle w:val="ab"/>
              <w:spacing w:before="120" w:after="120"/>
            </w:pPr>
            <w:r>
              <w:rPr>
                <w:rFonts w:hint="eastAsia"/>
              </w:rPr>
              <w:t>对流层干延迟</w:t>
            </w:r>
          </w:p>
        </w:tc>
        <w:tc>
          <w:tcPr>
            <w:tcW w:w="0" w:type="auto"/>
            <w:vAlign w:val="center"/>
          </w:tcPr>
          <w:p w14:paraId="6E19C39C" w14:textId="77777777" w:rsidR="00224C8B" w:rsidRDefault="00224C8B" w:rsidP="00B83BC8">
            <w:pPr>
              <w:pStyle w:val="ab"/>
              <w:spacing w:before="120" w:after="120"/>
            </w:pPr>
            <w:r>
              <w:rPr>
                <w:rFonts w:hint="eastAsia"/>
              </w:rPr>
              <w:t>采用</w:t>
            </w:r>
            <w:r>
              <w:rPr>
                <w:rFonts w:hint="eastAsia"/>
              </w:rPr>
              <w:t>Saast</w:t>
            </w:r>
            <w:r>
              <w:t>amonien</w:t>
            </w:r>
            <w:r>
              <w:rPr>
                <w:rFonts w:hint="eastAsia"/>
              </w:rPr>
              <w:t>模型和</w:t>
            </w:r>
            <w:r>
              <w:rPr>
                <w:rFonts w:hint="eastAsia"/>
              </w:rPr>
              <w:t>GMF</w:t>
            </w:r>
            <w:r>
              <w:rPr>
                <w:rFonts w:hint="eastAsia"/>
              </w:rPr>
              <w:t>的投影函数</w:t>
            </w:r>
          </w:p>
        </w:tc>
      </w:tr>
      <w:tr w:rsidR="00B83BC8" w14:paraId="242237F9" w14:textId="77777777" w:rsidTr="00B83BC8">
        <w:tc>
          <w:tcPr>
            <w:tcW w:w="0" w:type="auto"/>
            <w:vAlign w:val="center"/>
          </w:tcPr>
          <w:p w14:paraId="4E5E2628" w14:textId="77777777" w:rsidR="00B83BC8" w:rsidRDefault="00B83BC8" w:rsidP="00B83BC8">
            <w:pPr>
              <w:pStyle w:val="ab"/>
              <w:spacing w:before="120" w:after="120"/>
            </w:pPr>
            <w:r>
              <w:rPr>
                <w:rFonts w:hint="eastAsia"/>
              </w:rPr>
              <w:t>电离层延迟</w:t>
            </w:r>
          </w:p>
        </w:tc>
        <w:tc>
          <w:tcPr>
            <w:tcW w:w="0" w:type="auto"/>
            <w:vAlign w:val="center"/>
          </w:tcPr>
          <w:p w14:paraId="0CEABB5B" w14:textId="77777777" w:rsidR="00B83BC8" w:rsidRDefault="00B83BC8" w:rsidP="00B83BC8">
            <w:pPr>
              <w:pStyle w:val="ab"/>
              <w:spacing w:before="120" w:after="120"/>
            </w:pPr>
            <w:r>
              <w:rPr>
                <w:rFonts w:hint="eastAsia"/>
              </w:rPr>
              <w:t>采用</w:t>
            </w:r>
            <w:r>
              <w:rPr>
                <w:rFonts w:hint="eastAsia"/>
              </w:rPr>
              <w:t>IF</w:t>
            </w:r>
            <w:r>
              <w:rPr>
                <w:rFonts w:hint="eastAsia"/>
              </w:rPr>
              <w:t>组合消除，不考虑高阶延迟</w:t>
            </w:r>
          </w:p>
        </w:tc>
      </w:tr>
      <w:tr w:rsidR="00224C8B" w14:paraId="3821EA93" w14:textId="77777777" w:rsidTr="00B83BC8">
        <w:tc>
          <w:tcPr>
            <w:tcW w:w="0" w:type="auto"/>
            <w:vAlign w:val="center"/>
          </w:tcPr>
          <w:p w14:paraId="4FCA21D9" w14:textId="77777777" w:rsidR="00224C8B" w:rsidRDefault="00B83BC8" w:rsidP="00B83BC8">
            <w:pPr>
              <w:pStyle w:val="ab"/>
              <w:spacing w:before="120" w:after="120"/>
            </w:pPr>
            <w:r>
              <w:rPr>
                <w:rFonts w:hint="eastAsia"/>
              </w:rPr>
              <w:t>天线相位中心改正</w:t>
            </w:r>
          </w:p>
        </w:tc>
        <w:tc>
          <w:tcPr>
            <w:tcW w:w="0" w:type="auto"/>
            <w:vAlign w:val="center"/>
          </w:tcPr>
          <w:p w14:paraId="18816C3C" w14:textId="77777777" w:rsidR="00224C8B" w:rsidRDefault="00B83BC8" w:rsidP="00B83BC8">
            <w:pPr>
              <w:pStyle w:val="ab"/>
              <w:spacing w:before="120" w:after="120"/>
            </w:pPr>
            <w:r>
              <w:rPr>
                <w:rFonts w:hint="eastAsia"/>
              </w:rPr>
              <w:t>采用</w:t>
            </w:r>
            <w:r>
              <w:rPr>
                <w:rFonts w:hint="eastAsia"/>
              </w:rPr>
              <w:t>igs</w:t>
            </w:r>
            <w:r>
              <w:t>14.</w:t>
            </w:r>
            <w:r>
              <w:rPr>
                <w:rFonts w:hint="eastAsia"/>
              </w:rPr>
              <w:t>atx</w:t>
            </w:r>
            <w:r>
              <w:rPr>
                <w:rFonts w:hint="eastAsia"/>
              </w:rPr>
              <w:t>天线文件改正</w:t>
            </w:r>
          </w:p>
        </w:tc>
      </w:tr>
      <w:tr w:rsidR="00B83BC8" w:rsidRPr="00B83BC8" w14:paraId="522C46AB" w14:textId="77777777" w:rsidTr="00B83BC8">
        <w:tc>
          <w:tcPr>
            <w:tcW w:w="0" w:type="auto"/>
            <w:vAlign w:val="center"/>
          </w:tcPr>
          <w:p w14:paraId="0830ECC3" w14:textId="77777777" w:rsidR="00B83BC8" w:rsidRDefault="00B83BC8" w:rsidP="00B83BC8">
            <w:pPr>
              <w:pStyle w:val="ab"/>
              <w:spacing w:before="120" w:after="120"/>
            </w:pPr>
            <w:r>
              <w:rPr>
                <w:rFonts w:hint="eastAsia"/>
              </w:rPr>
              <w:t>卫星天线相位缠绕</w:t>
            </w:r>
          </w:p>
        </w:tc>
        <w:tc>
          <w:tcPr>
            <w:tcW w:w="0" w:type="auto"/>
            <w:vAlign w:val="center"/>
          </w:tcPr>
          <w:p w14:paraId="57F7A2C5" w14:textId="77777777" w:rsidR="00B83BC8" w:rsidRDefault="00B83BC8" w:rsidP="00B83BC8">
            <w:pPr>
              <w:pStyle w:val="ab"/>
              <w:spacing w:before="120" w:after="120"/>
            </w:pPr>
            <w:r>
              <w:rPr>
                <w:rFonts w:hint="eastAsia"/>
              </w:rPr>
              <w:t>模型改正</w:t>
            </w:r>
          </w:p>
        </w:tc>
      </w:tr>
      <w:tr w:rsidR="00B83BC8" w14:paraId="765F0E85" w14:textId="77777777" w:rsidTr="00B83BC8">
        <w:tc>
          <w:tcPr>
            <w:tcW w:w="0" w:type="auto"/>
            <w:vAlign w:val="center"/>
          </w:tcPr>
          <w:p w14:paraId="079FE591" w14:textId="77777777" w:rsidR="00B83BC8" w:rsidRDefault="00B83BC8" w:rsidP="00B83BC8">
            <w:pPr>
              <w:pStyle w:val="ab"/>
              <w:spacing w:before="120" w:after="120"/>
            </w:pPr>
            <w:r>
              <w:rPr>
                <w:rFonts w:hint="eastAsia"/>
              </w:rPr>
              <w:t>地球潮汐影响</w:t>
            </w:r>
          </w:p>
        </w:tc>
        <w:tc>
          <w:tcPr>
            <w:tcW w:w="0" w:type="auto"/>
            <w:vAlign w:val="center"/>
          </w:tcPr>
          <w:p w14:paraId="1C369E2E" w14:textId="77777777" w:rsidR="00B83BC8" w:rsidRDefault="00B83BC8" w:rsidP="00B83BC8">
            <w:pPr>
              <w:pStyle w:val="ab"/>
              <w:spacing w:before="120" w:after="120"/>
            </w:pPr>
            <w:r>
              <w:rPr>
                <w:rFonts w:hint="eastAsia"/>
              </w:rPr>
              <w:t>对其中固体潮汐，海洋潮汐和极移潮汐进行改正</w:t>
            </w:r>
          </w:p>
        </w:tc>
      </w:tr>
      <w:tr w:rsidR="00B83BC8" w14:paraId="6D29FEBD" w14:textId="77777777" w:rsidTr="00B83BC8">
        <w:tc>
          <w:tcPr>
            <w:tcW w:w="0" w:type="auto"/>
            <w:vAlign w:val="center"/>
          </w:tcPr>
          <w:p w14:paraId="37BCECEB" w14:textId="77777777" w:rsidR="00B83BC8" w:rsidRDefault="00B83BC8" w:rsidP="00B83BC8">
            <w:pPr>
              <w:pStyle w:val="ab"/>
              <w:spacing w:before="120" w:after="120"/>
            </w:pPr>
            <w:r>
              <w:rPr>
                <w:rFonts w:hint="eastAsia"/>
              </w:rPr>
              <w:t>相对论效应</w:t>
            </w:r>
          </w:p>
        </w:tc>
        <w:tc>
          <w:tcPr>
            <w:tcW w:w="0" w:type="auto"/>
            <w:vAlign w:val="center"/>
          </w:tcPr>
          <w:p w14:paraId="65D9BCB9" w14:textId="77777777" w:rsidR="00B83BC8" w:rsidRDefault="00B83BC8" w:rsidP="00B83BC8">
            <w:pPr>
              <w:pStyle w:val="ab"/>
              <w:spacing w:before="120" w:after="120"/>
            </w:pPr>
            <w:r>
              <w:rPr>
                <w:rFonts w:hint="eastAsia"/>
              </w:rPr>
              <w:t>模型改正</w:t>
            </w:r>
          </w:p>
        </w:tc>
      </w:tr>
    </w:tbl>
    <w:p w14:paraId="7F1E8A53" w14:textId="77777777" w:rsidR="00165A9B" w:rsidRDefault="00165A9B" w:rsidP="00710FF0">
      <w:pPr>
        <w:pStyle w:val="ab"/>
        <w:spacing w:before="120" w:after="120"/>
      </w:pPr>
    </w:p>
    <w:p w14:paraId="51AD811F" w14:textId="77777777" w:rsidR="00165A9B" w:rsidRDefault="00165A9B" w:rsidP="00165A9B">
      <w:pPr>
        <w:pStyle w:val="a0"/>
        <w:spacing w:before="120" w:after="120"/>
      </w:pPr>
      <w:bookmarkStart w:id="631" w:name="table_orbmodel_process"/>
      <w:bookmarkEnd w:id="631"/>
      <w:r>
        <w:rPr>
          <w:rFonts w:hint="eastAsia"/>
        </w:rPr>
        <w:t>M</w:t>
      </w:r>
      <w:r>
        <w:t>ulti-GNSS</w:t>
      </w:r>
      <w:r>
        <w:rPr>
          <w:rFonts w:hint="eastAsia"/>
        </w:rPr>
        <w:t>实时精密轨道确定</w:t>
      </w:r>
      <w:r>
        <w:rPr>
          <w:rFonts w:hint="eastAsia"/>
        </w:rPr>
        <w:t>GNSS</w:t>
      </w:r>
      <w:r>
        <w:rPr>
          <w:rFonts w:hint="eastAsia"/>
        </w:rPr>
        <w:t>动力学模型处理策略</w:t>
      </w:r>
    </w:p>
    <w:tbl>
      <w:tblPr>
        <w:tblStyle w:val="af"/>
        <w:tblW w:w="0" w:type="auto"/>
        <w:tblLook w:val="04A0" w:firstRow="1" w:lastRow="0" w:firstColumn="1" w:lastColumn="0" w:noHBand="0" w:noVBand="1"/>
      </w:tblPr>
      <w:tblGrid>
        <w:gridCol w:w="2526"/>
        <w:gridCol w:w="3973"/>
      </w:tblGrid>
      <w:tr w:rsidR="00D87C96" w14:paraId="659F8AA1" w14:textId="77777777" w:rsidTr="00D87C96">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083F5C8E" w14:textId="77777777" w:rsidR="00C139D4" w:rsidRDefault="00D87C96" w:rsidP="00D87C96">
            <w:pPr>
              <w:pStyle w:val="ab"/>
              <w:spacing w:before="120" w:after="120"/>
            </w:pPr>
            <w:r>
              <w:rPr>
                <w:rFonts w:hint="eastAsia"/>
              </w:rPr>
              <w:t>卫星动力学模型相关内容</w:t>
            </w:r>
          </w:p>
        </w:tc>
        <w:tc>
          <w:tcPr>
            <w:tcW w:w="0" w:type="auto"/>
            <w:vAlign w:val="center"/>
          </w:tcPr>
          <w:p w14:paraId="01CE6258" w14:textId="77777777" w:rsidR="00C139D4" w:rsidRDefault="00D87C96" w:rsidP="00D87C96">
            <w:pPr>
              <w:pStyle w:val="ab"/>
              <w:spacing w:before="120" w:after="120"/>
            </w:pPr>
            <w:r>
              <w:rPr>
                <w:rFonts w:hint="eastAsia"/>
              </w:rPr>
              <w:t>处理策略</w:t>
            </w:r>
          </w:p>
        </w:tc>
      </w:tr>
      <w:tr w:rsidR="00D87C96" w14:paraId="712B5ACF" w14:textId="77777777" w:rsidTr="00D87C96">
        <w:tc>
          <w:tcPr>
            <w:tcW w:w="0" w:type="auto"/>
            <w:vAlign w:val="center"/>
          </w:tcPr>
          <w:p w14:paraId="34963954" w14:textId="77777777" w:rsidR="00C139D4" w:rsidRDefault="00D87C96" w:rsidP="00D87C96">
            <w:pPr>
              <w:pStyle w:val="ab"/>
              <w:spacing w:before="120" w:after="120"/>
            </w:pPr>
            <w:r>
              <w:rPr>
                <w:rFonts w:hint="eastAsia"/>
              </w:rPr>
              <w:t>地球重力场</w:t>
            </w:r>
          </w:p>
        </w:tc>
        <w:tc>
          <w:tcPr>
            <w:tcW w:w="0" w:type="auto"/>
            <w:vAlign w:val="center"/>
          </w:tcPr>
          <w:p w14:paraId="02221925" w14:textId="77777777" w:rsidR="00C139D4" w:rsidRDefault="00D87C96" w:rsidP="00D87C96">
            <w:pPr>
              <w:pStyle w:val="ab"/>
              <w:spacing w:before="120" w:after="120"/>
            </w:pPr>
            <w:r>
              <w:rPr>
                <w:rFonts w:hint="eastAsia"/>
              </w:rPr>
              <w:t>采用了</w:t>
            </w:r>
            <w:r>
              <w:rPr>
                <w:rFonts w:hint="eastAsia"/>
              </w:rPr>
              <w:t>1</w:t>
            </w:r>
            <w:r>
              <w:t>2</w:t>
            </w:r>
            <w:r>
              <w:rPr>
                <w:rFonts w:hint="eastAsia"/>
              </w:rPr>
              <w:t>×</w:t>
            </w:r>
            <w:r>
              <w:t>12</w:t>
            </w:r>
            <w:r>
              <w:rPr>
                <w:rFonts w:hint="eastAsia"/>
              </w:rPr>
              <w:t>阶次的</w:t>
            </w:r>
            <w:r>
              <w:rPr>
                <w:rFonts w:hint="eastAsia"/>
              </w:rPr>
              <w:t>EGM</w:t>
            </w:r>
            <w:r>
              <w:t>08</w:t>
            </w:r>
            <w:r>
              <w:rPr>
                <w:rFonts w:hint="eastAsia"/>
              </w:rPr>
              <w:t>模型</w:t>
            </w:r>
          </w:p>
        </w:tc>
      </w:tr>
      <w:tr w:rsidR="00D87C96" w14:paraId="7CDC2AD3" w14:textId="77777777" w:rsidTr="00D87C96">
        <w:tc>
          <w:tcPr>
            <w:tcW w:w="0" w:type="auto"/>
            <w:vAlign w:val="center"/>
          </w:tcPr>
          <w:p w14:paraId="2747A426" w14:textId="77777777" w:rsidR="00C139D4" w:rsidRDefault="00D87C96" w:rsidP="00D87C96">
            <w:pPr>
              <w:pStyle w:val="ab"/>
              <w:spacing w:before="120" w:after="120"/>
            </w:pPr>
            <w:r>
              <w:rPr>
                <w:rFonts w:hint="eastAsia"/>
              </w:rPr>
              <w:t>N</w:t>
            </w:r>
            <w:r>
              <w:rPr>
                <w:rFonts w:hint="eastAsia"/>
              </w:rPr>
              <w:t>体引力</w:t>
            </w:r>
          </w:p>
        </w:tc>
        <w:tc>
          <w:tcPr>
            <w:tcW w:w="0" w:type="auto"/>
            <w:vAlign w:val="center"/>
          </w:tcPr>
          <w:p w14:paraId="02711469" w14:textId="7C047870" w:rsidR="00D87C96" w:rsidRDefault="00D87C96" w:rsidP="00D87C96">
            <w:pPr>
              <w:pStyle w:val="ab"/>
              <w:spacing w:before="120" w:after="120"/>
            </w:pPr>
            <w:r>
              <w:rPr>
                <w:rFonts w:hint="eastAsia"/>
              </w:rPr>
              <w:t>考虑了月亮及太阳系内行星的影响</w:t>
            </w:r>
            <w:ins w:id="632" w:author="王 庆云" w:date="2022-04-17T22:11:00Z">
              <w:r w:rsidR="00FE7288">
                <w:rPr>
                  <w:rFonts w:hint="eastAsia"/>
                </w:rPr>
                <w:t>；</w:t>
              </w:r>
            </w:ins>
          </w:p>
          <w:p w14:paraId="4728A203" w14:textId="77777777" w:rsidR="00C139D4" w:rsidRDefault="00D87C96" w:rsidP="00D87C96">
            <w:pPr>
              <w:pStyle w:val="ab"/>
              <w:spacing w:before="120" w:after="120"/>
            </w:pPr>
            <w:r>
              <w:rPr>
                <w:rFonts w:hint="eastAsia"/>
              </w:rPr>
              <w:t>采用</w:t>
            </w:r>
            <w:r>
              <w:rPr>
                <w:rFonts w:hint="eastAsia"/>
              </w:rPr>
              <w:t>JPL</w:t>
            </w:r>
            <w:r>
              <w:t xml:space="preserve"> </w:t>
            </w:r>
            <w:r>
              <w:rPr>
                <w:rFonts w:hint="eastAsia"/>
              </w:rPr>
              <w:t>DE</w:t>
            </w:r>
            <w:r>
              <w:t>405</w:t>
            </w:r>
            <w:r>
              <w:rPr>
                <w:rFonts w:hint="eastAsia"/>
              </w:rPr>
              <w:t>计算星体位置</w:t>
            </w:r>
          </w:p>
        </w:tc>
      </w:tr>
      <w:tr w:rsidR="00D87C96" w:rsidRPr="004358FE" w14:paraId="6D021518" w14:textId="77777777" w:rsidTr="00D87C96">
        <w:tc>
          <w:tcPr>
            <w:tcW w:w="0" w:type="auto"/>
            <w:vAlign w:val="center"/>
          </w:tcPr>
          <w:p w14:paraId="2563DA6A" w14:textId="77777777" w:rsidR="00C139D4" w:rsidRDefault="00F425B3" w:rsidP="00D87C96">
            <w:pPr>
              <w:pStyle w:val="ab"/>
              <w:spacing w:before="120" w:after="120"/>
            </w:pPr>
            <w:r>
              <w:rPr>
                <w:rFonts w:hint="eastAsia"/>
              </w:rPr>
              <w:t>地球潮汐</w:t>
            </w:r>
          </w:p>
        </w:tc>
        <w:tc>
          <w:tcPr>
            <w:tcW w:w="0" w:type="auto"/>
            <w:vAlign w:val="center"/>
          </w:tcPr>
          <w:p w14:paraId="02BECE6E" w14:textId="77777777" w:rsidR="00C139D4" w:rsidRDefault="004358FE" w:rsidP="00D87C96">
            <w:pPr>
              <w:pStyle w:val="ab"/>
              <w:spacing w:before="120" w:after="120"/>
            </w:pPr>
            <w:r>
              <w:rPr>
                <w:rFonts w:hint="eastAsia"/>
              </w:rPr>
              <w:t>采用</w:t>
            </w:r>
            <w:r>
              <w:rPr>
                <w:rFonts w:hint="eastAsia"/>
              </w:rPr>
              <w:t>IERS</w:t>
            </w:r>
            <w:r>
              <w:t>2010</w:t>
            </w:r>
            <w:r>
              <w:rPr>
                <w:rFonts w:hint="eastAsia"/>
              </w:rPr>
              <w:t>模型和</w:t>
            </w:r>
            <w:r>
              <w:rPr>
                <w:rFonts w:hint="eastAsia"/>
              </w:rPr>
              <w:t>FES</w:t>
            </w:r>
            <w:r>
              <w:t>2004</w:t>
            </w:r>
            <w:r>
              <w:rPr>
                <w:rFonts w:hint="eastAsia"/>
              </w:rPr>
              <w:t>模型计算</w:t>
            </w:r>
          </w:p>
        </w:tc>
      </w:tr>
      <w:tr w:rsidR="00D87C96" w14:paraId="7B86C976" w14:textId="77777777" w:rsidTr="00D87C96">
        <w:tc>
          <w:tcPr>
            <w:tcW w:w="0" w:type="auto"/>
            <w:vAlign w:val="center"/>
          </w:tcPr>
          <w:p w14:paraId="03F03056" w14:textId="77777777" w:rsidR="00C139D4" w:rsidRDefault="004358FE" w:rsidP="00D87C96">
            <w:pPr>
              <w:pStyle w:val="ab"/>
              <w:spacing w:before="120" w:after="120"/>
            </w:pPr>
            <w:r>
              <w:rPr>
                <w:rFonts w:hint="eastAsia"/>
              </w:rPr>
              <w:t>相对论效应</w:t>
            </w:r>
          </w:p>
        </w:tc>
        <w:tc>
          <w:tcPr>
            <w:tcW w:w="0" w:type="auto"/>
            <w:vAlign w:val="center"/>
          </w:tcPr>
          <w:p w14:paraId="307B0BF7" w14:textId="77777777" w:rsidR="00C139D4" w:rsidRDefault="004358FE" w:rsidP="00D87C96">
            <w:pPr>
              <w:pStyle w:val="ab"/>
              <w:spacing w:before="120" w:after="120"/>
            </w:pPr>
            <w:r>
              <w:rPr>
                <w:rFonts w:hint="eastAsia"/>
              </w:rPr>
              <w:t>采用</w:t>
            </w:r>
            <w:r>
              <w:rPr>
                <w:rFonts w:hint="eastAsia"/>
              </w:rPr>
              <w:t>IERS</w:t>
            </w:r>
            <w:r>
              <w:t>2010</w:t>
            </w:r>
            <w:r>
              <w:rPr>
                <w:rFonts w:hint="eastAsia"/>
              </w:rPr>
              <w:t>模型计算</w:t>
            </w:r>
          </w:p>
        </w:tc>
      </w:tr>
      <w:tr w:rsidR="004358FE" w14:paraId="1B7FE2A3" w14:textId="77777777" w:rsidTr="00D87C96">
        <w:tc>
          <w:tcPr>
            <w:tcW w:w="0" w:type="auto"/>
            <w:vAlign w:val="center"/>
          </w:tcPr>
          <w:p w14:paraId="7CEB9FB0" w14:textId="77777777" w:rsidR="004358FE" w:rsidRDefault="004358FE" w:rsidP="00D87C96">
            <w:pPr>
              <w:pStyle w:val="ab"/>
              <w:spacing w:before="120" w:after="120"/>
            </w:pPr>
            <w:r>
              <w:rPr>
                <w:rFonts w:hint="eastAsia"/>
              </w:rPr>
              <w:t>太阳光压模型</w:t>
            </w:r>
          </w:p>
        </w:tc>
        <w:tc>
          <w:tcPr>
            <w:tcW w:w="0" w:type="auto"/>
            <w:vAlign w:val="center"/>
          </w:tcPr>
          <w:p w14:paraId="765A0B76" w14:textId="4C9453CF" w:rsidR="004358FE" w:rsidRDefault="004358FE" w:rsidP="00D87C96">
            <w:pPr>
              <w:pStyle w:val="ab"/>
              <w:spacing w:before="120" w:after="120"/>
            </w:pPr>
            <w:r>
              <w:rPr>
                <w:rFonts w:hint="eastAsia"/>
              </w:rPr>
              <w:t>GPS</w:t>
            </w:r>
            <w:r>
              <w:rPr>
                <w:rFonts w:hint="eastAsia"/>
              </w:rPr>
              <w:t>和</w:t>
            </w:r>
            <w:r>
              <w:rPr>
                <w:rFonts w:hint="eastAsia"/>
              </w:rPr>
              <w:t>Galileo</w:t>
            </w:r>
            <w:r>
              <w:rPr>
                <w:rFonts w:hint="eastAsia"/>
              </w:rPr>
              <w:t>采用</w:t>
            </w:r>
            <w:r>
              <w:rPr>
                <w:rFonts w:hint="eastAsia"/>
              </w:rPr>
              <w:t>ECOM</w:t>
            </w:r>
            <w:r>
              <w:rPr>
                <w:rFonts w:hint="eastAsia"/>
              </w:rPr>
              <w:t>模型</w:t>
            </w:r>
            <w:ins w:id="633" w:author="王 庆云" w:date="2022-04-17T22:11:00Z">
              <w:r w:rsidR="00FE7288">
                <w:rPr>
                  <w:rFonts w:hint="eastAsia"/>
                </w:rPr>
                <w:t>；</w:t>
              </w:r>
            </w:ins>
          </w:p>
          <w:p w14:paraId="777696B0" w14:textId="77777777" w:rsidR="004358FE" w:rsidRDefault="004358FE" w:rsidP="00D87C96">
            <w:pPr>
              <w:pStyle w:val="ab"/>
              <w:spacing w:before="120" w:after="120"/>
            </w:pPr>
            <w:r>
              <w:rPr>
                <w:rFonts w:hint="eastAsia"/>
              </w:rPr>
              <w:t>BDS</w:t>
            </w:r>
            <w:r>
              <w:rPr>
                <w:rFonts w:hint="eastAsia"/>
              </w:rPr>
              <w:t>采用</w:t>
            </w:r>
            <w:r>
              <w:rPr>
                <w:rFonts w:hint="eastAsia"/>
              </w:rPr>
              <w:t>ECOM</w:t>
            </w:r>
            <w:r>
              <w:t>2</w:t>
            </w:r>
            <w:r>
              <w:rPr>
                <w:rFonts w:hint="eastAsia"/>
              </w:rPr>
              <w:t>模型</w:t>
            </w:r>
          </w:p>
        </w:tc>
      </w:tr>
    </w:tbl>
    <w:p w14:paraId="14265511" w14:textId="77777777" w:rsidR="00165A9B" w:rsidRDefault="00165A9B" w:rsidP="00165A9B">
      <w:pPr>
        <w:pStyle w:val="ab"/>
        <w:spacing w:before="120" w:after="120"/>
      </w:pPr>
    </w:p>
    <w:p w14:paraId="1D9A3C74" w14:textId="5F514A18" w:rsidR="00EE1A86" w:rsidRPr="0085617A" w:rsidRDefault="000B1978" w:rsidP="00476643">
      <w:pPr>
        <w:spacing w:before="60" w:after="60"/>
        <w:ind w:firstLine="480"/>
      </w:pPr>
      <w:r>
        <w:rPr>
          <w:rFonts w:hint="eastAsia"/>
        </w:rPr>
        <w:t>在实时滤波处理开始前，首先根据各待估参数的先验精度初始化滤波器。</w:t>
      </w:r>
      <w:r w:rsidR="005D25FC">
        <w:rPr>
          <w:rFonts w:hint="eastAsia"/>
        </w:rPr>
        <w:t>在</w:t>
      </w:r>
      <w:r>
        <w:rPr>
          <w:rFonts w:hint="eastAsia"/>
        </w:rPr>
        <w:t>逐历元</w:t>
      </w:r>
      <w:r w:rsidR="005D25FC">
        <w:rPr>
          <w:rFonts w:hint="eastAsia"/>
        </w:rPr>
        <w:t>的处理过程中，</w:t>
      </w:r>
      <w:r w:rsidR="00E05E87">
        <w:rPr>
          <w:rFonts w:hint="eastAsia"/>
        </w:rPr>
        <w:t>对卫星轨道参数及其他需要更新的参数构建状态转移方程进行</w:t>
      </w:r>
      <w:r w:rsidR="00E05E87">
        <w:rPr>
          <w:rFonts w:hint="eastAsia"/>
        </w:rPr>
        <w:t>SRIF</w:t>
      </w:r>
      <w:r w:rsidR="00E05E87">
        <w:rPr>
          <w:rFonts w:hint="eastAsia"/>
        </w:rPr>
        <w:t>时</w:t>
      </w:r>
      <w:r w:rsidR="00E05E87">
        <w:rPr>
          <w:rFonts w:hint="eastAsia"/>
        </w:rPr>
        <w:lastRenderedPageBreak/>
        <w:t>间更新，其中轨道位置速度及动力学模型参数采用了随机游走模型进行估计，模型噪声分别给定</w:t>
      </w:r>
      <w:r w:rsidR="003D1328">
        <w:rPr>
          <w:noProof/>
          <w:position w:val="-6"/>
        </w:rPr>
        <w:object w:dxaOrig="527" w:dyaOrig="312" w14:anchorId="593C4445">
          <v:shape id="_x0000_i1280" type="#_x0000_t75" alt="" style="width:27.3pt;height:16.15pt;mso-width-percent:0;mso-height-percent:0;mso-width-percent:0;mso-height-percent:0" o:ole="">
            <v:imagedata r:id="rId554" o:title=""/>
          </v:shape>
          <o:OLEObject Type="Embed" ProgID="Equation.DSMT4" ShapeID="_x0000_i1280" DrawAspect="Content" ObjectID="_1712057595" r:id="rId555"/>
        </w:object>
      </w:r>
      <w:r w:rsidR="00E05E87">
        <w:rPr>
          <w:rFonts w:hint="eastAsia"/>
        </w:rPr>
        <w:t>和</w:t>
      </w:r>
      <w:r w:rsidR="003D1328">
        <w:rPr>
          <w:noProof/>
          <w:position w:val="-6"/>
        </w:rPr>
        <w:object w:dxaOrig="527" w:dyaOrig="312" w14:anchorId="2D81B1B4">
          <v:shape id="_x0000_i1281" type="#_x0000_t75" alt="" style="width:27.3pt;height:16.15pt;mso-width-percent:0;mso-height-percent:0;mso-width-percent:0;mso-height-percent:0" o:ole="">
            <v:imagedata r:id="rId556" o:title=""/>
          </v:shape>
          <o:OLEObject Type="Embed" ProgID="Equation.DSMT4" ShapeID="_x0000_i1281" DrawAspect="Content" ObjectID="_1712057596" r:id="rId557"/>
        </w:object>
      </w:r>
      <w:r w:rsidR="00E05E87">
        <w:rPr>
          <w:rFonts w:hint="eastAsia"/>
        </w:rPr>
        <w:t>，具体状态转移方程的噪声方差阵</w:t>
      </w:r>
      <w:del w:id="634" w:author="王 庆云" w:date="2022-04-17T22:07:00Z">
        <w:r w:rsidR="00E05E87" w:rsidDel="00B71007">
          <w:rPr>
            <w:rFonts w:hint="eastAsia"/>
          </w:rPr>
          <w:delText>具体</w:delText>
        </w:r>
      </w:del>
      <w:r w:rsidR="00E05E87">
        <w:rPr>
          <w:rFonts w:hint="eastAsia"/>
        </w:rPr>
        <w:t>如</w:t>
      </w:r>
      <w:r w:rsidR="00E05E87">
        <w:fldChar w:fldCharType="begin"/>
      </w:r>
      <w:r w:rsidR="00E05E87">
        <w:instrText xml:space="preserve"> </w:instrText>
      </w:r>
      <w:r w:rsidR="00E05E87">
        <w:rPr>
          <w:rFonts w:hint="eastAsia"/>
        </w:rPr>
        <w:instrText>GOTOBUTTON ZEqnNum977305  \* MERGEFORMAT</w:instrText>
      </w:r>
      <w:r w:rsidR="00E05E87">
        <w:instrText xml:space="preserve"> </w:instrText>
      </w:r>
      <w:fldSimple w:instr=" REF ZEqnNum977305 \* Charformat \! \* MERGEFORMAT ">
        <w:r w:rsidR="00897A40">
          <w:rPr>
            <w:rFonts w:hint="eastAsia"/>
          </w:rPr>
          <w:instrText>(</w:instrText>
        </w:r>
        <w:r w:rsidR="00897A40">
          <w:rPr>
            <w:rFonts w:hint="eastAsia"/>
          </w:rPr>
          <w:instrText>公式</w:instrText>
        </w:r>
        <w:r w:rsidR="00897A40">
          <w:instrText>3-9)</w:instrText>
        </w:r>
      </w:fldSimple>
      <w:r w:rsidR="00E05E87">
        <w:fldChar w:fldCharType="end"/>
      </w:r>
      <w:r w:rsidR="00E05E87">
        <w:rPr>
          <w:rFonts w:hint="eastAsia"/>
        </w:rPr>
        <w:t>所示。接着</w:t>
      </w:r>
      <w:r w:rsidR="001944CC">
        <w:rPr>
          <w:rFonts w:hint="eastAsia"/>
        </w:rPr>
        <w:t>对</w:t>
      </w:r>
      <w:r w:rsidR="00E05E87">
        <w:rPr>
          <w:rFonts w:hint="eastAsia"/>
        </w:rPr>
        <w:t>观测数据</w:t>
      </w:r>
      <w:r>
        <w:rPr>
          <w:rFonts w:hint="eastAsia"/>
        </w:rPr>
        <w:t>采用</w:t>
      </w:r>
      <w:r>
        <w:fldChar w:fldCharType="begin"/>
      </w:r>
      <w:r>
        <w:instrText xml:space="preserve"> </w:instrText>
      </w:r>
      <w:r>
        <w:rPr>
          <w:rFonts w:hint="eastAsia"/>
        </w:rPr>
        <w:instrText xml:space="preserve">REF </w:instrText>
      </w:r>
      <w:r>
        <w:rPr>
          <w:rFonts w:hint="eastAsia"/>
        </w:rPr>
        <w:instrText>实时数据质量检测算法章节</w:instrText>
      </w:r>
      <w:r>
        <w:rPr>
          <w:rFonts w:hint="eastAsia"/>
        </w:rPr>
        <w:instrText xml:space="preserve"> \r \h</w:instrText>
      </w:r>
      <w:r>
        <w:instrText xml:space="preserve"> </w:instrText>
      </w:r>
      <w:r>
        <w:fldChar w:fldCharType="separate"/>
      </w:r>
      <w:r w:rsidR="00897A40">
        <w:t>3.2.1</w:t>
      </w:r>
      <w:r>
        <w:fldChar w:fldCharType="end"/>
      </w:r>
      <w:r>
        <w:rPr>
          <w:rFonts w:hint="eastAsia"/>
        </w:rPr>
        <w:t>节中的实时数据质量检测算法进行处理，</w:t>
      </w:r>
      <w:r w:rsidR="00E05E87">
        <w:rPr>
          <w:rFonts w:hint="eastAsia"/>
        </w:rPr>
        <w:t>其中周跳探测算法的处理间隔为</w:t>
      </w:r>
      <w:r w:rsidR="00E05E87">
        <w:rPr>
          <w:rFonts w:hint="eastAsia"/>
        </w:rPr>
        <w:t>3</w:t>
      </w:r>
      <w:r w:rsidR="00E05E87">
        <w:t>0</w:t>
      </w:r>
      <w:r w:rsidR="00E05E87">
        <w:rPr>
          <w:rFonts w:hint="eastAsia"/>
        </w:rPr>
        <w:t>s</w:t>
      </w:r>
      <w:r w:rsidR="00E05E87">
        <w:rPr>
          <w:rFonts w:hint="eastAsia"/>
        </w:rPr>
        <w:t>。在对</w:t>
      </w:r>
      <w:r w:rsidR="00E05E87">
        <w:rPr>
          <w:rFonts w:hint="eastAsia"/>
        </w:rPr>
        <w:t>GNSS</w:t>
      </w:r>
      <w:r w:rsidR="00E05E87">
        <w:rPr>
          <w:rFonts w:hint="eastAsia"/>
        </w:rPr>
        <w:t>数据构建观测方程后，进行</w:t>
      </w:r>
      <w:r w:rsidR="00E05E87">
        <w:rPr>
          <w:rFonts w:hint="eastAsia"/>
        </w:rPr>
        <w:t>SRIF</w:t>
      </w:r>
      <w:r w:rsidR="001944CC">
        <w:rPr>
          <w:rFonts w:hint="eastAsia"/>
        </w:rPr>
        <w:t>量测</w:t>
      </w:r>
      <w:r w:rsidR="00E05E87">
        <w:rPr>
          <w:rFonts w:hint="eastAsia"/>
        </w:rPr>
        <w:t>更新</w:t>
      </w:r>
      <w:r w:rsidR="001944CC">
        <w:rPr>
          <w:rFonts w:hint="eastAsia"/>
        </w:rPr>
        <w:t>后</w:t>
      </w:r>
      <w:r w:rsidR="00E05E87">
        <w:rPr>
          <w:rFonts w:hint="eastAsia"/>
        </w:rPr>
        <w:t>，并采用</w:t>
      </w:r>
      <w:r w:rsidR="00E05E87">
        <w:fldChar w:fldCharType="begin"/>
      </w:r>
      <w:r w:rsidR="00E05E87">
        <w:instrText xml:space="preserve"> </w:instrText>
      </w:r>
      <w:r w:rsidR="00E05E87">
        <w:rPr>
          <w:rFonts w:hint="eastAsia"/>
        </w:rPr>
        <w:instrText xml:space="preserve">REF </w:instrText>
      </w:r>
      <w:r w:rsidR="00E05E87">
        <w:rPr>
          <w:rFonts w:hint="eastAsia"/>
        </w:rPr>
        <w:instrText>实时质量控制算法</w:instrText>
      </w:r>
      <w:r w:rsidR="00E05E87">
        <w:rPr>
          <w:rFonts w:hint="eastAsia"/>
        </w:rPr>
        <w:instrText xml:space="preserve"> \r \h</w:instrText>
      </w:r>
      <w:r w:rsidR="00E05E87">
        <w:instrText xml:space="preserve"> </w:instrText>
      </w:r>
      <w:r w:rsidR="00E05E87">
        <w:fldChar w:fldCharType="separate"/>
      </w:r>
      <w:r w:rsidR="00897A40">
        <w:t>3.2.2</w:t>
      </w:r>
      <w:r w:rsidR="00E05E87">
        <w:fldChar w:fldCharType="end"/>
      </w:r>
      <w:r w:rsidR="00E05E87">
        <w:rPr>
          <w:rFonts w:hint="eastAsia"/>
        </w:rPr>
        <w:t>节中实时质量控制算法对观测粗差进行探测和剔除。</w:t>
      </w:r>
      <w:r w:rsidR="001944CC">
        <w:rPr>
          <w:rFonts w:hint="eastAsia"/>
        </w:rPr>
        <w:t>对估计得到的浮点模糊度参数，采用</w:t>
      </w:r>
      <w:r w:rsidR="001944CC">
        <w:fldChar w:fldCharType="begin"/>
      </w:r>
      <w:r w:rsidR="001944CC">
        <w:instrText xml:space="preserve"> </w:instrText>
      </w:r>
      <w:r w:rsidR="001944CC">
        <w:rPr>
          <w:rFonts w:hint="eastAsia"/>
        </w:rPr>
        <w:instrText xml:space="preserve">REF </w:instrText>
      </w:r>
      <w:r w:rsidR="001944CC">
        <w:rPr>
          <w:rFonts w:hint="eastAsia"/>
        </w:rPr>
        <w:instrText>实时双差模糊度固定算法</w:instrText>
      </w:r>
      <w:r w:rsidR="001944CC">
        <w:rPr>
          <w:rFonts w:hint="eastAsia"/>
        </w:rPr>
        <w:instrText xml:space="preserve"> \r \h</w:instrText>
      </w:r>
      <w:r w:rsidR="001944CC">
        <w:instrText xml:space="preserve"> </w:instrText>
      </w:r>
      <w:r w:rsidR="001944CC">
        <w:fldChar w:fldCharType="separate"/>
      </w:r>
      <w:r w:rsidR="00897A40">
        <w:t>3.3.1</w:t>
      </w:r>
      <w:r w:rsidR="001944CC">
        <w:fldChar w:fldCharType="end"/>
      </w:r>
      <w:r w:rsidR="001944CC">
        <w:rPr>
          <w:rFonts w:hint="eastAsia"/>
        </w:rPr>
        <w:t>节中的实时双差模糊度固定算法进行模糊度固定处理，这里采用</w:t>
      </w:r>
      <w:r w:rsidR="001944CC">
        <w:fldChar w:fldCharType="begin"/>
      </w:r>
      <w:r w:rsidR="001944CC">
        <w:instrText xml:space="preserve"> </w:instrText>
      </w:r>
      <w:r w:rsidR="001944CC">
        <w:rPr>
          <w:rFonts w:hint="eastAsia"/>
        </w:rPr>
        <w:instrText xml:space="preserve">REF </w:instrText>
      </w:r>
      <w:r w:rsidR="001944CC">
        <w:rPr>
          <w:rFonts w:hint="eastAsia"/>
        </w:rPr>
        <w:instrText>模糊度固定策略</w:instrText>
      </w:r>
      <w:r w:rsidR="001944CC">
        <w:rPr>
          <w:rFonts w:hint="eastAsia"/>
        </w:rPr>
        <w:instrText xml:space="preserve"> \r \h</w:instrText>
      </w:r>
      <w:r w:rsidR="001944CC">
        <w:instrText xml:space="preserve"> </w:instrText>
      </w:r>
      <w:r w:rsidR="001944CC">
        <w:fldChar w:fldCharType="separate"/>
      </w:r>
      <w:r w:rsidR="00897A40">
        <w:t>3.3.2</w:t>
      </w:r>
      <w:r w:rsidR="001944CC">
        <w:fldChar w:fldCharType="end"/>
      </w:r>
      <w:r w:rsidR="001944CC">
        <w:rPr>
          <w:rFonts w:hint="eastAsia"/>
        </w:rPr>
        <w:t>节中的</w:t>
      </w:r>
      <w:r w:rsidR="00015CEE">
        <w:rPr>
          <w:rFonts w:hint="eastAsia"/>
        </w:rPr>
        <w:t>“</w:t>
      </w:r>
      <w:r w:rsidR="00015CEE">
        <w:rPr>
          <w:rFonts w:hint="eastAsia"/>
        </w:rPr>
        <w:t>SRIF</w:t>
      </w:r>
      <w:r w:rsidR="00015CEE">
        <w:t>-</w:t>
      </w:r>
      <w:r w:rsidR="00015CEE">
        <w:rPr>
          <w:rFonts w:hint="eastAsia"/>
        </w:rPr>
        <w:t>Fix</w:t>
      </w:r>
      <w:r w:rsidR="00015CEE">
        <w:t>-</w:t>
      </w:r>
      <w:r w:rsidR="00015CEE">
        <w:rPr>
          <w:rFonts w:hint="eastAsia"/>
        </w:rPr>
        <w:t>ALL</w:t>
      </w:r>
      <w:r w:rsidR="00015CEE">
        <w:rPr>
          <w:rFonts w:hint="eastAsia"/>
        </w:rPr>
        <w:t>”的</w:t>
      </w:r>
      <w:r w:rsidR="00774097">
        <w:rPr>
          <w:rFonts w:hint="eastAsia"/>
        </w:rPr>
        <w:t>处理策略。</w:t>
      </w:r>
      <w:del w:id="635" w:author="王 庆云" w:date="2022-04-17T22:10:00Z">
        <w:r w:rsidR="005D25FC" w:rsidDel="00FE7288">
          <w:rPr>
            <w:rFonts w:hint="eastAsia"/>
          </w:rPr>
          <w:delText>具体地，</w:delText>
        </w:r>
      </w:del>
      <w:r w:rsidR="00EE1A86">
        <w:fldChar w:fldCharType="begin"/>
      </w:r>
      <w:r w:rsidR="00EE1A86">
        <w:instrText xml:space="preserve"> </w:instrText>
      </w:r>
      <w:r w:rsidR="00EE1A86">
        <w:rPr>
          <w:rFonts w:hint="eastAsia"/>
        </w:rPr>
        <w:instrText>REF table_key_srif \r \h</w:instrText>
      </w:r>
      <w:r w:rsidR="00EE1A86">
        <w:instrText xml:space="preserve"> </w:instrText>
      </w:r>
      <w:r w:rsidR="00EE1A86">
        <w:fldChar w:fldCharType="separate"/>
      </w:r>
      <w:r w:rsidR="00897A40">
        <w:rPr>
          <w:rFonts w:hint="eastAsia"/>
        </w:rPr>
        <w:t>表</w:t>
      </w:r>
      <w:r w:rsidR="00897A40">
        <w:rPr>
          <w:rFonts w:hint="eastAsia"/>
        </w:rPr>
        <w:t>5-3</w:t>
      </w:r>
      <w:r w:rsidR="00EE1A86">
        <w:fldChar w:fldCharType="end"/>
      </w:r>
      <w:r w:rsidR="005D25FC">
        <w:rPr>
          <w:rFonts w:hint="eastAsia"/>
        </w:rPr>
        <w:t>总结了基于</w:t>
      </w:r>
      <w:r w:rsidR="005D25FC">
        <w:rPr>
          <w:rFonts w:hint="eastAsia"/>
        </w:rPr>
        <w:t>SRIF</w:t>
      </w:r>
      <w:r w:rsidR="005D25FC">
        <w:rPr>
          <w:rFonts w:hint="eastAsia"/>
        </w:rPr>
        <w:t>的</w:t>
      </w:r>
      <w:r w:rsidR="005D25FC">
        <w:rPr>
          <w:rFonts w:hint="eastAsia"/>
        </w:rPr>
        <w:t>Multi</w:t>
      </w:r>
      <w:r w:rsidR="005D25FC">
        <w:t>-</w:t>
      </w:r>
      <w:r w:rsidR="005D25FC">
        <w:rPr>
          <w:rFonts w:hint="eastAsia"/>
        </w:rPr>
        <w:t>GNSS</w:t>
      </w:r>
      <w:r w:rsidR="005D25FC">
        <w:rPr>
          <w:rFonts w:hint="eastAsia"/>
        </w:rPr>
        <w:t>实时精密定轨处理中关键环节的处理策略。</w:t>
      </w:r>
    </w:p>
    <w:p w14:paraId="410DE85C" w14:textId="77777777" w:rsidR="00C139D4" w:rsidRDefault="00C139D4" w:rsidP="00C139D4">
      <w:pPr>
        <w:pStyle w:val="a0"/>
        <w:spacing w:before="120" w:after="120"/>
      </w:pPr>
      <w:bookmarkStart w:id="636" w:name="table_key_srif"/>
      <w:bookmarkEnd w:id="636"/>
      <w:r>
        <w:rPr>
          <w:rFonts w:hint="eastAsia"/>
        </w:rPr>
        <w:t>Multi</w:t>
      </w:r>
      <w:r>
        <w:t>-</w:t>
      </w:r>
      <w:r>
        <w:rPr>
          <w:rFonts w:hint="eastAsia"/>
        </w:rPr>
        <w:t>GNSS</w:t>
      </w:r>
      <w:r>
        <w:rPr>
          <w:rFonts w:hint="eastAsia"/>
        </w:rPr>
        <w:t>实时精密轨道确定</w:t>
      </w:r>
      <w:r w:rsidR="0075332E">
        <w:rPr>
          <w:rFonts w:hint="eastAsia"/>
        </w:rPr>
        <w:t>流程中关键环节处理策略</w:t>
      </w:r>
    </w:p>
    <w:tbl>
      <w:tblPr>
        <w:tblStyle w:val="af"/>
        <w:tblW w:w="0" w:type="auto"/>
        <w:tblLook w:val="04A0" w:firstRow="1" w:lastRow="0" w:firstColumn="1" w:lastColumn="0" w:noHBand="0" w:noVBand="1"/>
      </w:tblPr>
      <w:tblGrid>
        <w:gridCol w:w="2106"/>
        <w:gridCol w:w="2375"/>
        <w:gridCol w:w="4325"/>
      </w:tblGrid>
      <w:tr w:rsidR="00916EEC" w14:paraId="79BBC9E5" w14:textId="77777777" w:rsidTr="007F7639">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4D97F06E" w14:textId="77777777" w:rsidR="00A42BDC" w:rsidRDefault="00A42BDC" w:rsidP="00DD7391">
            <w:pPr>
              <w:pStyle w:val="ab"/>
              <w:spacing w:before="120" w:after="120"/>
            </w:pPr>
            <w:r>
              <w:rPr>
                <w:rFonts w:hint="eastAsia"/>
              </w:rPr>
              <w:t>处理模块</w:t>
            </w:r>
          </w:p>
        </w:tc>
        <w:tc>
          <w:tcPr>
            <w:tcW w:w="0" w:type="auto"/>
            <w:vAlign w:val="center"/>
          </w:tcPr>
          <w:p w14:paraId="58EF9216" w14:textId="77777777" w:rsidR="00A42BDC" w:rsidRDefault="00A42BDC" w:rsidP="00DD7391">
            <w:pPr>
              <w:pStyle w:val="ab"/>
              <w:spacing w:before="120" w:after="120"/>
            </w:pPr>
            <w:r>
              <w:rPr>
                <w:rFonts w:hint="eastAsia"/>
              </w:rPr>
              <w:t>相关内容</w:t>
            </w:r>
          </w:p>
        </w:tc>
        <w:tc>
          <w:tcPr>
            <w:tcW w:w="0" w:type="auto"/>
            <w:vAlign w:val="center"/>
          </w:tcPr>
          <w:p w14:paraId="79C445EF" w14:textId="77777777" w:rsidR="00A42BDC" w:rsidRDefault="00A42BDC" w:rsidP="00DD7391">
            <w:pPr>
              <w:pStyle w:val="ab"/>
              <w:spacing w:before="120" w:after="120"/>
            </w:pPr>
            <w:r>
              <w:rPr>
                <w:rFonts w:hint="eastAsia"/>
              </w:rPr>
              <w:t>处理策略</w:t>
            </w:r>
          </w:p>
        </w:tc>
      </w:tr>
      <w:tr w:rsidR="00916EEC" w14:paraId="37623378" w14:textId="77777777" w:rsidTr="007F7639">
        <w:tc>
          <w:tcPr>
            <w:tcW w:w="0" w:type="auto"/>
            <w:vMerge w:val="restart"/>
            <w:vAlign w:val="center"/>
          </w:tcPr>
          <w:p w14:paraId="343D61EF" w14:textId="77777777" w:rsidR="00DD7391" w:rsidRDefault="00DD7391" w:rsidP="00DD7391">
            <w:pPr>
              <w:pStyle w:val="ab"/>
              <w:spacing w:before="120" w:after="120"/>
            </w:pPr>
            <w:r>
              <w:rPr>
                <w:rFonts w:hint="eastAsia"/>
              </w:rPr>
              <w:t>SRIF</w:t>
            </w:r>
          </w:p>
          <w:p w14:paraId="31E2DE86" w14:textId="77777777" w:rsidR="00DD7391" w:rsidRDefault="00DD7391" w:rsidP="00DD7391">
            <w:pPr>
              <w:pStyle w:val="ab"/>
              <w:spacing w:before="120" w:after="120"/>
            </w:pPr>
            <w:r>
              <w:rPr>
                <w:rFonts w:hint="eastAsia"/>
              </w:rPr>
              <w:t>参数估计</w:t>
            </w:r>
          </w:p>
        </w:tc>
        <w:tc>
          <w:tcPr>
            <w:tcW w:w="0" w:type="auto"/>
            <w:tcBorders>
              <w:top w:val="single" w:sz="12" w:space="0" w:color="auto"/>
              <w:bottom w:val="nil"/>
            </w:tcBorders>
            <w:vAlign w:val="center"/>
          </w:tcPr>
          <w:p w14:paraId="677F8635" w14:textId="77777777" w:rsidR="00DD7391" w:rsidRDefault="00DD7391" w:rsidP="00DD7391">
            <w:pPr>
              <w:pStyle w:val="ab"/>
              <w:spacing w:before="120" w:after="120"/>
            </w:pPr>
            <w:r>
              <w:rPr>
                <w:rFonts w:hint="eastAsia"/>
              </w:rPr>
              <w:t>卫星位置</w:t>
            </w:r>
            <w:r>
              <w:rPr>
                <w:rFonts w:hint="eastAsia"/>
              </w:rPr>
              <w:t>/</w:t>
            </w:r>
            <w:r>
              <w:rPr>
                <w:rFonts w:hint="eastAsia"/>
              </w:rPr>
              <w:t>速度参数</w:t>
            </w:r>
          </w:p>
        </w:tc>
        <w:tc>
          <w:tcPr>
            <w:tcW w:w="0" w:type="auto"/>
            <w:tcBorders>
              <w:top w:val="single" w:sz="12" w:space="0" w:color="auto"/>
              <w:bottom w:val="nil"/>
            </w:tcBorders>
            <w:vAlign w:val="center"/>
          </w:tcPr>
          <w:p w14:paraId="224C7CB1" w14:textId="77777777" w:rsidR="000423DB" w:rsidRDefault="00DD7391" w:rsidP="00DD7391">
            <w:pPr>
              <w:pStyle w:val="ab"/>
              <w:spacing w:before="120" w:after="120"/>
            </w:pPr>
            <w:r>
              <w:rPr>
                <w:rFonts w:hint="eastAsia"/>
              </w:rPr>
              <w:t>采用随机游走模型估计；</w:t>
            </w:r>
          </w:p>
          <w:p w14:paraId="6B58592E" w14:textId="77777777" w:rsidR="00DD7391" w:rsidRDefault="00DD7391" w:rsidP="00DD7391">
            <w:pPr>
              <w:pStyle w:val="ab"/>
              <w:spacing w:before="120" w:after="120"/>
            </w:pPr>
            <w:r>
              <w:rPr>
                <w:rFonts w:hint="eastAsia"/>
              </w:rPr>
              <w:t>模型噪声为</w:t>
            </w:r>
            <w:r w:rsidR="003D1328">
              <w:rPr>
                <w:noProof/>
                <w:position w:val="-6"/>
              </w:rPr>
              <w:object w:dxaOrig="527" w:dyaOrig="312" w14:anchorId="4767101E">
                <v:shape id="_x0000_i1282" type="#_x0000_t75" alt="" style="width:27.3pt;height:16.15pt;mso-width-percent:0;mso-height-percent:0;mso-width-percent:0;mso-height-percent:0" o:ole="">
                  <v:imagedata r:id="rId554" o:title=""/>
                </v:shape>
                <o:OLEObject Type="Embed" ProgID="Equation.DSMT4" ShapeID="_x0000_i1282" DrawAspect="Content" ObjectID="_1712057597" r:id="rId558"/>
              </w:object>
            </w:r>
            <w:r>
              <w:t>m/s</w:t>
            </w:r>
            <w:del w:id="637" w:author="王 庆云" w:date="2022-04-17T22:10:00Z">
              <w:r w:rsidDel="00FE7288">
                <w:rPr>
                  <w:rFonts w:hint="eastAsia"/>
                </w:rPr>
                <w:delText>；</w:delText>
              </w:r>
            </w:del>
          </w:p>
        </w:tc>
      </w:tr>
      <w:tr w:rsidR="00916EEC" w14:paraId="4125C80E" w14:textId="77777777" w:rsidTr="007F7639">
        <w:tc>
          <w:tcPr>
            <w:tcW w:w="0" w:type="auto"/>
            <w:vMerge/>
            <w:vAlign w:val="center"/>
          </w:tcPr>
          <w:p w14:paraId="4D5D62E0" w14:textId="77777777" w:rsidR="00DD7391" w:rsidRDefault="00DD7391" w:rsidP="00DD7391">
            <w:pPr>
              <w:pStyle w:val="ab"/>
              <w:spacing w:before="120" w:after="120"/>
            </w:pPr>
          </w:p>
        </w:tc>
        <w:tc>
          <w:tcPr>
            <w:tcW w:w="0" w:type="auto"/>
            <w:tcBorders>
              <w:bottom w:val="nil"/>
            </w:tcBorders>
            <w:vAlign w:val="center"/>
          </w:tcPr>
          <w:p w14:paraId="12A714E1" w14:textId="77777777" w:rsidR="00DD7391" w:rsidRDefault="00DD7391" w:rsidP="00DD7391">
            <w:pPr>
              <w:pStyle w:val="ab"/>
              <w:spacing w:before="120" w:after="120"/>
            </w:pPr>
            <w:r>
              <w:rPr>
                <w:rFonts w:hint="eastAsia"/>
              </w:rPr>
              <w:t>卫星太阳光压参数</w:t>
            </w:r>
          </w:p>
        </w:tc>
        <w:tc>
          <w:tcPr>
            <w:tcW w:w="0" w:type="auto"/>
            <w:tcBorders>
              <w:bottom w:val="nil"/>
            </w:tcBorders>
            <w:vAlign w:val="center"/>
          </w:tcPr>
          <w:p w14:paraId="2ED8A5A0" w14:textId="77777777" w:rsidR="000423DB" w:rsidRDefault="00DD7391" w:rsidP="00DD7391">
            <w:pPr>
              <w:pStyle w:val="ab"/>
              <w:spacing w:before="120" w:after="120"/>
            </w:pPr>
            <w:r>
              <w:rPr>
                <w:rFonts w:hint="eastAsia"/>
              </w:rPr>
              <w:t>采用随机游走模型估计；</w:t>
            </w:r>
          </w:p>
          <w:p w14:paraId="4856B335" w14:textId="77777777" w:rsidR="00DD7391" w:rsidRDefault="00DD7391" w:rsidP="00DD7391">
            <w:pPr>
              <w:pStyle w:val="ab"/>
              <w:spacing w:before="120" w:after="120"/>
            </w:pPr>
            <w:r>
              <w:rPr>
                <w:rFonts w:hint="eastAsia"/>
              </w:rPr>
              <w:t>模型噪声为</w:t>
            </w:r>
            <w:r w:rsidR="003D1328">
              <w:rPr>
                <w:noProof/>
                <w:position w:val="-6"/>
              </w:rPr>
              <w:object w:dxaOrig="527" w:dyaOrig="312" w14:anchorId="3E4BDAB7">
                <v:shape id="_x0000_i1283" type="#_x0000_t75" alt="" style="width:27.3pt;height:16.15pt;mso-width-percent:0;mso-height-percent:0;mso-width-percent:0;mso-height-percent:0" o:ole="">
                  <v:imagedata r:id="rId556" o:title=""/>
                </v:shape>
                <o:OLEObject Type="Embed" ProgID="Equation.DSMT4" ShapeID="_x0000_i1283" DrawAspect="Content" ObjectID="_1712057598" r:id="rId559"/>
              </w:object>
            </w:r>
          </w:p>
        </w:tc>
      </w:tr>
      <w:tr w:rsidR="00916EEC" w14:paraId="1E8BC0D9" w14:textId="77777777" w:rsidTr="007F7639">
        <w:tc>
          <w:tcPr>
            <w:tcW w:w="0" w:type="auto"/>
            <w:vMerge/>
            <w:vAlign w:val="center"/>
          </w:tcPr>
          <w:p w14:paraId="617885B8" w14:textId="77777777" w:rsidR="00DD7391" w:rsidRDefault="00DD7391" w:rsidP="00DD7391">
            <w:pPr>
              <w:pStyle w:val="ab"/>
              <w:spacing w:before="120" w:after="120"/>
            </w:pPr>
          </w:p>
        </w:tc>
        <w:tc>
          <w:tcPr>
            <w:tcW w:w="0" w:type="auto"/>
            <w:tcBorders>
              <w:bottom w:val="nil"/>
            </w:tcBorders>
            <w:vAlign w:val="center"/>
          </w:tcPr>
          <w:p w14:paraId="67AECC5E" w14:textId="77777777" w:rsidR="00DD7391" w:rsidRDefault="00DD7391" w:rsidP="00DD7391">
            <w:pPr>
              <w:pStyle w:val="ab"/>
              <w:spacing w:before="120" w:after="120"/>
            </w:pPr>
            <w:r>
              <w:rPr>
                <w:rFonts w:hint="eastAsia"/>
              </w:rPr>
              <w:t>测站坐标参数</w:t>
            </w:r>
          </w:p>
        </w:tc>
        <w:tc>
          <w:tcPr>
            <w:tcW w:w="0" w:type="auto"/>
            <w:tcBorders>
              <w:bottom w:val="nil"/>
            </w:tcBorders>
            <w:vAlign w:val="center"/>
          </w:tcPr>
          <w:p w14:paraId="37E31AE6" w14:textId="77777777" w:rsidR="00DD7391" w:rsidRDefault="00DD7391" w:rsidP="00DD7391">
            <w:pPr>
              <w:pStyle w:val="ab"/>
              <w:spacing w:before="120" w:after="120"/>
            </w:pPr>
            <w:r>
              <w:rPr>
                <w:rFonts w:hint="eastAsia"/>
              </w:rPr>
              <w:t>采用</w:t>
            </w:r>
            <w:r>
              <w:rPr>
                <w:rFonts w:hint="eastAsia"/>
              </w:rPr>
              <w:t>IGS</w:t>
            </w:r>
            <w:r>
              <w:rPr>
                <w:rFonts w:hint="eastAsia"/>
              </w:rPr>
              <w:t>的</w:t>
            </w:r>
            <w:r>
              <w:rPr>
                <w:rFonts w:hint="eastAsia"/>
              </w:rPr>
              <w:t>SNX</w:t>
            </w:r>
            <w:r>
              <w:rPr>
                <w:rFonts w:hint="eastAsia"/>
              </w:rPr>
              <w:t>文件进行强约束</w:t>
            </w:r>
          </w:p>
        </w:tc>
      </w:tr>
      <w:tr w:rsidR="00916EEC" w14:paraId="01D2BC7C" w14:textId="77777777" w:rsidTr="007F7639">
        <w:tc>
          <w:tcPr>
            <w:tcW w:w="0" w:type="auto"/>
            <w:vMerge/>
            <w:vAlign w:val="center"/>
          </w:tcPr>
          <w:p w14:paraId="72720FC2" w14:textId="77777777" w:rsidR="00DD7391" w:rsidRDefault="00DD7391" w:rsidP="00DD7391">
            <w:pPr>
              <w:pStyle w:val="ab"/>
              <w:spacing w:before="120" w:after="120"/>
            </w:pPr>
          </w:p>
        </w:tc>
        <w:tc>
          <w:tcPr>
            <w:tcW w:w="0" w:type="auto"/>
            <w:tcBorders>
              <w:bottom w:val="nil"/>
            </w:tcBorders>
            <w:vAlign w:val="center"/>
          </w:tcPr>
          <w:p w14:paraId="1CD377E5" w14:textId="77777777" w:rsidR="00DD7391" w:rsidRDefault="00DD7391" w:rsidP="00DD7391">
            <w:pPr>
              <w:pStyle w:val="ab"/>
              <w:spacing w:before="120" w:after="120"/>
            </w:pPr>
            <w:r>
              <w:rPr>
                <w:rFonts w:hint="eastAsia"/>
              </w:rPr>
              <w:t>测站钟差</w:t>
            </w:r>
            <w:r>
              <w:rPr>
                <w:rFonts w:hint="eastAsia"/>
              </w:rPr>
              <w:t>/</w:t>
            </w:r>
            <w:r>
              <w:rPr>
                <w:rFonts w:hint="eastAsia"/>
              </w:rPr>
              <w:t>卫星钟差参数</w:t>
            </w:r>
          </w:p>
        </w:tc>
        <w:tc>
          <w:tcPr>
            <w:tcW w:w="0" w:type="auto"/>
            <w:tcBorders>
              <w:bottom w:val="nil"/>
            </w:tcBorders>
            <w:vAlign w:val="center"/>
          </w:tcPr>
          <w:p w14:paraId="77AB4DC0" w14:textId="77777777" w:rsidR="00DD7391" w:rsidRDefault="00DD7391" w:rsidP="00DD7391">
            <w:pPr>
              <w:pStyle w:val="ab"/>
              <w:spacing w:before="120" w:after="120"/>
            </w:pPr>
            <w:r>
              <w:rPr>
                <w:rFonts w:hint="eastAsia"/>
              </w:rPr>
              <w:t>采用白噪声模型估计</w:t>
            </w:r>
          </w:p>
        </w:tc>
      </w:tr>
      <w:tr w:rsidR="00916EEC" w14:paraId="5005596A" w14:textId="77777777" w:rsidTr="007F7639">
        <w:tc>
          <w:tcPr>
            <w:tcW w:w="0" w:type="auto"/>
            <w:vMerge/>
            <w:vAlign w:val="center"/>
          </w:tcPr>
          <w:p w14:paraId="0C958CBC" w14:textId="77777777" w:rsidR="00DD7391" w:rsidRDefault="00DD7391" w:rsidP="00DD7391">
            <w:pPr>
              <w:pStyle w:val="ab"/>
              <w:spacing w:before="120" w:after="120"/>
            </w:pPr>
          </w:p>
        </w:tc>
        <w:tc>
          <w:tcPr>
            <w:tcW w:w="0" w:type="auto"/>
            <w:tcBorders>
              <w:bottom w:val="nil"/>
            </w:tcBorders>
            <w:vAlign w:val="center"/>
          </w:tcPr>
          <w:p w14:paraId="6044B7CD" w14:textId="77777777" w:rsidR="00DD7391" w:rsidRDefault="00DD7391" w:rsidP="00DD7391">
            <w:pPr>
              <w:pStyle w:val="ab"/>
              <w:spacing w:before="120" w:after="120"/>
            </w:pPr>
            <w:r>
              <w:rPr>
                <w:rFonts w:hint="eastAsia"/>
              </w:rPr>
              <w:t>模糊度固定参数</w:t>
            </w:r>
          </w:p>
        </w:tc>
        <w:tc>
          <w:tcPr>
            <w:tcW w:w="0" w:type="auto"/>
            <w:tcBorders>
              <w:bottom w:val="nil"/>
            </w:tcBorders>
            <w:vAlign w:val="center"/>
          </w:tcPr>
          <w:p w14:paraId="474C2A73" w14:textId="77777777" w:rsidR="00DD7391" w:rsidRDefault="00DD7391" w:rsidP="00DD7391">
            <w:pPr>
              <w:pStyle w:val="ab"/>
              <w:spacing w:before="120" w:after="120"/>
            </w:pPr>
            <w:r>
              <w:rPr>
                <w:rFonts w:hint="eastAsia"/>
              </w:rPr>
              <w:t>采用常数模型进行估计</w:t>
            </w:r>
          </w:p>
        </w:tc>
      </w:tr>
      <w:tr w:rsidR="00916EEC" w14:paraId="4CC8796B" w14:textId="77777777" w:rsidTr="007F7639">
        <w:tc>
          <w:tcPr>
            <w:tcW w:w="0" w:type="auto"/>
            <w:vMerge/>
            <w:vAlign w:val="center"/>
          </w:tcPr>
          <w:p w14:paraId="784416F7" w14:textId="77777777" w:rsidR="00DD7391" w:rsidRDefault="00DD7391" w:rsidP="00DD7391">
            <w:pPr>
              <w:pStyle w:val="ab"/>
              <w:spacing w:before="120" w:after="120"/>
            </w:pPr>
          </w:p>
        </w:tc>
        <w:tc>
          <w:tcPr>
            <w:tcW w:w="0" w:type="auto"/>
            <w:tcBorders>
              <w:bottom w:val="nil"/>
            </w:tcBorders>
            <w:vAlign w:val="center"/>
          </w:tcPr>
          <w:p w14:paraId="6731EB4D" w14:textId="77777777" w:rsidR="00DD7391" w:rsidRDefault="00DD7391" w:rsidP="00DD7391">
            <w:pPr>
              <w:pStyle w:val="ab"/>
              <w:spacing w:before="120" w:after="120"/>
            </w:pPr>
            <w:r>
              <w:rPr>
                <w:rFonts w:hint="eastAsia"/>
              </w:rPr>
              <w:t>对流程参数</w:t>
            </w:r>
          </w:p>
        </w:tc>
        <w:tc>
          <w:tcPr>
            <w:tcW w:w="0" w:type="auto"/>
            <w:tcBorders>
              <w:bottom w:val="nil"/>
            </w:tcBorders>
            <w:vAlign w:val="center"/>
          </w:tcPr>
          <w:p w14:paraId="011CE6A2" w14:textId="77777777" w:rsidR="00DD7391" w:rsidRDefault="00DD7391" w:rsidP="00DD7391">
            <w:pPr>
              <w:pStyle w:val="ab"/>
              <w:spacing w:before="120" w:after="120"/>
            </w:pPr>
            <w:r>
              <w:rPr>
                <w:rFonts w:hint="eastAsia"/>
              </w:rPr>
              <w:t>采用分段常数模型估计；时段间隔</w:t>
            </w:r>
            <w:r>
              <w:rPr>
                <w:rFonts w:hint="eastAsia"/>
              </w:rPr>
              <w:t>2h</w:t>
            </w:r>
          </w:p>
        </w:tc>
      </w:tr>
      <w:tr w:rsidR="00BE46DF" w14:paraId="5473461E" w14:textId="77777777" w:rsidTr="008B6812">
        <w:tc>
          <w:tcPr>
            <w:tcW w:w="0" w:type="auto"/>
            <w:vMerge/>
            <w:vAlign w:val="center"/>
          </w:tcPr>
          <w:p w14:paraId="41E6C9ED" w14:textId="77777777" w:rsidR="00BE46DF" w:rsidRDefault="00BE46DF" w:rsidP="00DD7391">
            <w:pPr>
              <w:pStyle w:val="ab"/>
              <w:spacing w:before="120" w:after="120"/>
            </w:pPr>
          </w:p>
        </w:tc>
        <w:tc>
          <w:tcPr>
            <w:tcW w:w="0" w:type="auto"/>
            <w:tcBorders>
              <w:bottom w:val="nil"/>
            </w:tcBorders>
            <w:vAlign w:val="center"/>
          </w:tcPr>
          <w:p w14:paraId="4DDD560C" w14:textId="77777777" w:rsidR="00BE46DF" w:rsidRDefault="00BE46DF" w:rsidP="00DD7391">
            <w:pPr>
              <w:pStyle w:val="ab"/>
              <w:spacing w:before="120" w:after="120"/>
            </w:pPr>
            <w:r>
              <w:rPr>
                <w:rFonts w:hint="eastAsia"/>
              </w:rPr>
              <w:t>系统间</w:t>
            </w:r>
            <w:r w:rsidR="008B6812">
              <w:rPr>
                <w:rFonts w:hint="eastAsia"/>
              </w:rPr>
              <w:t>偏差参数</w:t>
            </w:r>
          </w:p>
        </w:tc>
        <w:tc>
          <w:tcPr>
            <w:tcW w:w="0" w:type="auto"/>
            <w:tcBorders>
              <w:bottom w:val="nil"/>
            </w:tcBorders>
            <w:vAlign w:val="center"/>
          </w:tcPr>
          <w:p w14:paraId="3F3AF91B" w14:textId="77777777" w:rsidR="00BE46DF" w:rsidRDefault="008B6812" w:rsidP="00DD7391">
            <w:pPr>
              <w:pStyle w:val="ab"/>
              <w:spacing w:before="120" w:after="120"/>
            </w:pPr>
            <w:r>
              <w:rPr>
                <w:rFonts w:hint="eastAsia"/>
              </w:rPr>
              <w:t>采用分段常数模型估计；时间间隔</w:t>
            </w:r>
            <w:r>
              <w:rPr>
                <w:rFonts w:hint="eastAsia"/>
              </w:rPr>
              <w:t>2</w:t>
            </w:r>
            <w:r>
              <w:t>4</w:t>
            </w:r>
            <w:r>
              <w:rPr>
                <w:rFonts w:hint="eastAsia"/>
              </w:rPr>
              <w:t>h</w:t>
            </w:r>
          </w:p>
        </w:tc>
      </w:tr>
      <w:tr w:rsidR="00916EEC" w14:paraId="1B93971E" w14:textId="77777777" w:rsidTr="008B6812">
        <w:tc>
          <w:tcPr>
            <w:tcW w:w="0" w:type="auto"/>
            <w:vMerge/>
            <w:vAlign w:val="center"/>
          </w:tcPr>
          <w:p w14:paraId="6555C769" w14:textId="77777777" w:rsidR="00DD7391" w:rsidRDefault="00DD7391" w:rsidP="00DD7391">
            <w:pPr>
              <w:pStyle w:val="ab"/>
              <w:spacing w:before="120" w:after="120"/>
            </w:pPr>
          </w:p>
        </w:tc>
        <w:tc>
          <w:tcPr>
            <w:tcW w:w="0" w:type="auto"/>
            <w:tcBorders>
              <w:bottom w:val="single" w:sz="6" w:space="0" w:color="auto"/>
            </w:tcBorders>
            <w:vAlign w:val="center"/>
          </w:tcPr>
          <w:p w14:paraId="26CFF12C" w14:textId="77777777" w:rsidR="00DD7391" w:rsidRDefault="00DD7391" w:rsidP="00DD7391">
            <w:pPr>
              <w:pStyle w:val="ab"/>
              <w:spacing w:before="120" w:after="120"/>
            </w:pPr>
            <w:r>
              <w:rPr>
                <w:rFonts w:hint="eastAsia"/>
              </w:rPr>
              <w:t>地球自转定向参数</w:t>
            </w:r>
          </w:p>
        </w:tc>
        <w:tc>
          <w:tcPr>
            <w:tcW w:w="0" w:type="auto"/>
            <w:tcBorders>
              <w:bottom w:val="single" w:sz="6" w:space="0" w:color="auto"/>
            </w:tcBorders>
            <w:vAlign w:val="center"/>
          </w:tcPr>
          <w:p w14:paraId="1263D94A" w14:textId="77777777" w:rsidR="00DD7391" w:rsidRDefault="00DD7391" w:rsidP="00DD7391">
            <w:pPr>
              <w:pStyle w:val="ab"/>
              <w:spacing w:before="120" w:after="120"/>
            </w:pPr>
            <w:r>
              <w:rPr>
                <w:rFonts w:hint="eastAsia"/>
              </w:rPr>
              <w:t>采用分时段常数模型估计；时段间隔</w:t>
            </w:r>
            <w:r>
              <w:rPr>
                <w:rFonts w:hint="eastAsia"/>
              </w:rPr>
              <w:t>2</w:t>
            </w:r>
            <w:r>
              <w:t>4</w:t>
            </w:r>
            <w:r>
              <w:rPr>
                <w:rFonts w:hint="eastAsia"/>
              </w:rPr>
              <w:t>h</w:t>
            </w:r>
          </w:p>
        </w:tc>
      </w:tr>
      <w:tr w:rsidR="00916EEC" w14:paraId="5EA54D8B" w14:textId="77777777" w:rsidTr="008B6812">
        <w:tc>
          <w:tcPr>
            <w:tcW w:w="0" w:type="auto"/>
            <w:vMerge w:val="restart"/>
            <w:vAlign w:val="center"/>
          </w:tcPr>
          <w:p w14:paraId="08192C53" w14:textId="77777777" w:rsidR="00883747" w:rsidRDefault="00883747" w:rsidP="00DD7391">
            <w:pPr>
              <w:pStyle w:val="ab"/>
              <w:spacing w:before="120" w:after="120"/>
            </w:pPr>
            <w:r>
              <w:rPr>
                <w:rFonts w:hint="eastAsia"/>
              </w:rPr>
              <w:t>实时数据</w:t>
            </w:r>
          </w:p>
          <w:p w14:paraId="48C61823" w14:textId="77777777" w:rsidR="00883747" w:rsidRDefault="00883747" w:rsidP="00DD7391">
            <w:pPr>
              <w:pStyle w:val="ab"/>
              <w:spacing w:before="120" w:after="120"/>
            </w:pPr>
            <w:r>
              <w:rPr>
                <w:rFonts w:hint="eastAsia"/>
              </w:rPr>
              <w:t>质量精化</w:t>
            </w:r>
          </w:p>
        </w:tc>
        <w:tc>
          <w:tcPr>
            <w:tcW w:w="0" w:type="auto"/>
            <w:tcBorders>
              <w:top w:val="single" w:sz="6" w:space="0" w:color="auto"/>
              <w:bottom w:val="nil"/>
            </w:tcBorders>
            <w:vAlign w:val="center"/>
          </w:tcPr>
          <w:p w14:paraId="7298C217" w14:textId="77777777" w:rsidR="00883747" w:rsidRDefault="00883747" w:rsidP="00DD7391">
            <w:pPr>
              <w:pStyle w:val="ab"/>
              <w:spacing w:before="120" w:after="120"/>
            </w:pPr>
            <w:r>
              <w:rPr>
                <w:rFonts w:hint="eastAsia"/>
              </w:rPr>
              <w:t>伪距粗差判断阈值</w:t>
            </w:r>
          </w:p>
        </w:tc>
        <w:tc>
          <w:tcPr>
            <w:tcW w:w="0" w:type="auto"/>
            <w:tcBorders>
              <w:top w:val="single" w:sz="6" w:space="0" w:color="auto"/>
              <w:bottom w:val="nil"/>
            </w:tcBorders>
            <w:vAlign w:val="center"/>
          </w:tcPr>
          <w:p w14:paraId="695AE237" w14:textId="77777777" w:rsidR="00883747" w:rsidRDefault="00883747" w:rsidP="00DD7391">
            <w:pPr>
              <w:pStyle w:val="ab"/>
              <w:spacing w:before="120" w:after="120"/>
            </w:pPr>
            <w:r>
              <w:rPr>
                <w:rFonts w:hint="eastAsia"/>
              </w:rPr>
              <w:t>不通观测码类型：</w:t>
            </w:r>
            <w:r>
              <w:rPr>
                <w:rFonts w:hint="eastAsia"/>
              </w:rPr>
              <w:t>1</w:t>
            </w:r>
            <w:r>
              <w:t>0</w:t>
            </w:r>
            <w:r>
              <w:rPr>
                <w:rFonts w:hint="eastAsia"/>
              </w:rPr>
              <w:t>m</w:t>
            </w:r>
            <w:r>
              <w:rPr>
                <w:rFonts w:hint="eastAsia"/>
              </w:rPr>
              <w:t>；不同观测频率：</w:t>
            </w:r>
            <w:r>
              <w:t>30</w:t>
            </w:r>
            <w:r>
              <w:rPr>
                <w:rFonts w:hint="eastAsia"/>
              </w:rPr>
              <w:t>m</w:t>
            </w:r>
          </w:p>
        </w:tc>
      </w:tr>
      <w:tr w:rsidR="00916EEC" w14:paraId="43F4BFAC" w14:textId="77777777" w:rsidTr="008B6812">
        <w:tc>
          <w:tcPr>
            <w:tcW w:w="0" w:type="auto"/>
            <w:vMerge/>
            <w:vAlign w:val="center"/>
          </w:tcPr>
          <w:p w14:paraId="069CA71D" w14:textId="77777777" w:rsidR="00883747" w:rsidRDefault="00883747" w:rsidP="00DD7391">
            <w:pPr>
              <w:pStyle w:val="ab"/>
              <w:spacing w:before="120" w:after="120"/>
            </w:pPr>
          </w:p>
        </w:tc>
        <w:tc>
          <w:tcPr>
            <w:tcW w:w="0" w:type="auto"/>
            <w:tcBorders>
              <w:top w:val="nil"/>
              <w:bottom w:val="nil"/>
            </w:tcBorders>
            <w:vAlign w:val="center"/>
          </w:tcPr>
          <w:p w14:paraId="42C3C04D" w14:textId="77777777" w:rsidR="00883747" w:rsidRDefault="00883747" w:rsidP="00DD7391">
            <w:pPr>
              <w:pStyle w:val="ab"/>
              <w:spacing w:before="120" w:after="120"/>
            </w:pPr>
            <w:r>
              <w:t>GF</w:t>
            </w:r>
            <w:r>
              <w:rPr>
                <w:rFonts w:hint="eastAsia"/>
              </w:rPr>
              <w:t>组合值判断阈值</w:t>
            </w:r>
          </w:p>
        </w:tc>
        <w:tc>
          <w:tcPr>
            <w:tcW w:w="0" w:type="auto"/>
            <w:tcBorders>
              <w:top w:val="nil"/>
              <w:bottom w:val="nil"/>
            </w:tcBorders>
            <w:vAlign w:val="center"/>
          </w:tcPr>
          <w:p w14:paraId="6AB52FB9" w14:textId="77777777" w:rsidR="00883747" w:rsidRDefault="00883747" w:rsidP="00DD7391">
            <w:pPr>
              <w:pStyle w:val="ab"/>
              <w:spacing w:before="120" w:after="120"/>
            </w:pPr>
            <w:r>
              <w:t>0.15</w:t>
            </w:r>
            <w:r>
              <w:rPr>
                <w:rFonts w:hint="eastAsia"/>
              </w:rPr>
              <w:t>m</w:t>
            </w:r>
            <w:r>
              <w:rPr>
                <w:rFonts w:hint="eastAsia"/>
              </w:rPr>
              <w:t>；高度角加权</w:t>
            </w:r>
            <w:r w:rsidR="00F02AE9">
              <w:rPr>
                <w:rFonts w:hint="eastAsia"/>
              </w:rPr>
              <w:t>；</w:t>
            </w:r>
          </w:p>
        </w:tc>
      </w:tr>
      <w:tr w:rsidR="00916EEC" w14:paraId="4C3E6AB1" w14:textId="77777777" w:rsidTr="007F7639">
        <w:tc>
          <w:tcPr>
            <w:tcW w:w="0" w:type="auto"/>
            <w:vMerge/>
            <w:vAlign w:val="center"/>
          </w:tcPr>
          <w:p w14:paraId="1F69FFCE" w14:textId="77777777" w:rsidR="00883747" w:rsidRDefault="00883747" w:rsidP="00DD7391">
            <w:pPr>
              <w:pStyle w:val="ab"/>
              <w:spacing w:before="120" w:after="120"/>
            </w:pPr>
          </w:p>
        </w:tc>
        <w:tc>
          <w:tcPr>
            <w:tcW w:w="0" w:type="auto"/>
            <w:tcBorders>
              <w:bottom w:val="nil"/>
            </w:tcBorders>
            <w:vAlign w:val="center"/>
          </w:tcPr>
          <w:p w14:paraId="40873EE7" w14:textId="77777777" w:rsidR="00883747" w:rsidRDefault="00883747" w:rsidP="00DD7391">
            <w:pPr>
              <w:pStyle w:val="ab"/>
              <w:spacing w:before="120" w:after="120"/>
            </w:pPr>
            <w:r>
              <w:rPr>
                <w:rFonts w:hint="eastAsia"/>
              </w:rPr>
              <w:t>MW</w:t>
            </w:r>
            <w:r>
              <w:rPr>
                <w:rFonts w:hint="eastAsia"/>
              </w:rPr>
              <w:t>组合判断阈值</w:t>
            </w:r>
          </w:p>
        </w:tc>
        <w:tc>
          <w:tcPr>
            <w:tcW w:w="0" w:type="auto"/>
            <w:tcBorders>
              <w:bottom w:val="nil"/>
            </w:tcBorders>
            <w:vAlign w:val="center"/>
          </w:tcPr>
          <w:p w14:paraId="1F84FF2F" w14:textId="77777777" w:rsidR="00883747" w:rsidRDefault="00883747" w:rsidP="00DD7391">
            <w:pPr>
              <w:pStyle w:val="ab"/>
              <w:spacing w:before="120" w:after="120"/>
            </w:pPr>
            <w:r>
              <w:rPr>
                <w:rFonts w:hint="eastAsia"/>
              </w:rPr>
              <w:t>4</w:t>
            </w:r>
            <w:r>
              <w:rPr>
                <w:rFonts w:hint="eastAsia"/>
              </w:rPr>
              <w:t>；高度角及方差加权</w:t>
            </w:r>
          </w:p>
        </w:tc>
      </w:tr>
      <w:tr w:rsidR="00F02AE9" w14:paraId="514850D4" w14:textId="77777777" w:rsidTr="007F7639">
        <w:tc>
          <w:tcPr>
            <w:tcW w:w="0" w:type="auto"/>
            <w:vMerge/>
            <w:vAlign w:val="center"/>
          </w:tcPr>
          <w:p w14:paraId="118FE01F" w14:textId="77777777" w:rsidR="00F02AE9" w:rsidRDefault="00F02AE9" w:rsidP="00DD7391">
            <w:pPr>
              <w:pStyle w:val="ab"/>
              <w:spacing w:before="120" w:after="120"/>
            </w:pPr>
          </w:p>
        </w:tc>
        <w:tc>
          <w:tcPr>
            <w:tcW w:w="0" w:type="auto"/>
            <w:tcBorders>
              <w:bottom w:val="nil"/>
            </w:tcBorders>
            <w:vAlign w:val="center"/>
          </w:tcPr>
          <w:p w14:paraId="5795B43E" w14:textId="77777777" w:rsidR="00F02AE9" w:rsidRDefault="00F02AE9" w:rsidP="00DD7391">
            <w:pPr>
              <w:pStyle w:val="ab"/>
              <w:spacing w:before="120" w:after="120"/>
            </w:pPr>
            <w:r>
              <w:rPr>
                <w:rFonts w:hint="eastAsia"/>
              </w:rPr>
              <w:t>周跳判断处理时间间隔</w:t>
            </w:r>
          </w:p>
        </w:tc>
        <w:tc>
          <w:tcPr>
            <w:tcW w:w="0" w:type="auto"/>
            <w:tcBorders>
              <w:bottom w:val="nil"/>
            </w:tcBorders>
            <w:vAlign w:val="center"/>
          </w:tcPr>
          <w:p w14:paraId="25308418" w14:textId="77777777" w:rsidR="00F02AE9" w:rsidRDefault="00F02AE9" w:rsidP="00DD7391">
            <w:pPr>
              <w:pStyle w:val="ab"/>
              <w:spacing w:before="120" w:after="120"/>
            </w:pPr>
            <w:r>
              <w:rPr>
                <w:rFonts w:hint="eastAsia"/>
              </w:rPr>
              <w:t>3</w:t>
            </w:r>
            <w:r>
              <w:t>0</w:t>
            </w:r>
            <w:r>
              <w:rPr>
                <w:rFonts w:hint="eastAsia"/>
              </w:rPr>
              <w:t>s</w:t>
            </w:r>
          </w:p>
        </w:tc>
      </w:tr>
      <w:tr w:rsidR="00916EEC" w14:paraId="1CDF9996" w14:textId="77777777" w:rsidTr="007F7639">
        <w:tc>
          <w:tcPr>
            <w:tcW w:w="0" w:type="auto"/>
            <w:vMerge/>
            <w:vAlign w:val="center"/>
          </w:tcPr>
          <w:p w14:paraId="5E51B320" w14:textId="77777777" w:rsidR="00883747" w:rsidRDefault="00883747" w:rsidP="00DD7391">
            <w:pPr>
              <w:pStyle w:val="ab"/>
              <w:spacing w:before="120" w:after="120"/>
            </w:pPr>
          </w:p>
        </w:tc>
        <w:tc>
          <w:tcPr>
            <w:tcW w:w="0" w:type="auto"/>
            <w:tcBorders>
              <w:bottom w:val="single" w:sz="6" w:space="0" w:color="auto"/>
            </w:tcBorders>
            <w:vAlign w:val="center"/>
          </w:tcPr>
          <w:p w14:paraId="7F51B1DB" w14:textId="77777777" w:rsidR="00883747" w:rsidRDefault="00883747" w:rsidP="00DD7391">
            <w:pPr>
              <w:pStyle w:val="ab"/>
              <w:spacing w:before="120" w:after="120"/>
            </w:pPr>
            <w:r>
              <w:rPr>
                <w:rFonts w:hint="eastAsia"/>
              </w:rPr>
              <w:t>质量控制判断阈值</w:t>
            </w:r>
          </w:p>
        </w:tc>
        <w:tc>
          <w:tcPr>
            <w:tcW w:w="0" w:type="auto"/>
            <w:tcBorders>
              <w:bottom w:val="single" w:sz="6" w:space="0" w:color="auto"/>
            </w:tcBorders>
            <w:vAlign w:val="center"/>
          </w:tcPr>
          <w:p w14:paraId="7C211996" w14:textId="77777777" w:rsidR="00883747" w:rsidRDefault="00883747" w:rsidP="00DD7391">
            <w:pPr>
              <w:pStyle w:val="ab"/>
              <w:spacing w:before="120" w:after="120"/>
            </w:pPr>
            <w:r>
              <w:rPr>
                <w:rFonts w:hint="eastAsia"/>
              </w:rPr>
              <w:t>验后标准化残差</w:t>
            </w:r>
            <w:r>
              <w:rPr>
                <w:rFonts w:hint="eastAsia"/>
              </w:rPr>
              <w:t>&lt;</w:t>
            </w:r>
            <w:r>
              <w:t>3</w:t>
            </w:r>
            <w:r>
              <w:rPr>
                <w:rFonts w:hint="eastAsia"/>
              </w:rPr>
              <w:t>；卡方检验的置信度为</w:t>
            </w:r>
            <w:r>
              <w:rPr>
                <w:rFonts w:hint="eastAsia"/>
              </w:rPr>
              <w:t>0</w:t>
            </w:r>
            <w:r>
              <w:t>.9</w:t>
            </w:r>
          </w:p>
        </w:tc>
      </w:tr>
      <w:tr w:rsidR="00916EEC" w14:paraId="132499EE" w14:textId="77777777" w:rsidTr="007F7639">
        <w:tc>
          <w:tcPr>
            <w:tcW w:w="0" w:type="auto"/>
            <w:vMerge w:val="restart"/>
            <w:vAlign w:val="center"/>
          </w:tcPr>
          <w:p w14:paraId="4913E057" w14:textId="77777777" w:rsidR="00916EEC" w:rsidRDefault="00916EEC" w:rsidP="00DD7391">
            <w:pPr>
              <w:pStyle w:val="ab"/>
              <w:spacing w:before="120" w:after="120"/>
            </w:pPr>
            <w:r>
              <w:rPr>
                <w:rFonts w:hint="eastAsia"/>
              </w:rPr>
              <w:t>实时双差模糊度固定</w:t>
            </w:r>
          </w:p>
        </w:tc>
        <w:tc>
          <w:tcPr>
            <w:tcW w:w="0" w:type="auto"/>
            <w:tcBorders>
              <w:top w:val="single" w:sz="6" w:space="0" w:color="auto"/>
            </w:tcBorders>
            <w:vAlign w:val="center"/>
          </w:tcPr>
          <w:p w14:paraId="1A924313" w14:textId="77777777" w:rsidR="00916EEC" w:rsidRDefault="00916EEC" w:rsidP="00DD7391">
            <w:pPr>
              <w:pStyle w:val="ab"/>
              <w:spacing w:before="120" w:after="120"/>
            </w:pPr>
            <w:r>
              <w:rPr>
                <w:rFonts w:hint="eastAsia"/>
              </w:rPr>
              <w:t>模糊度固定策略</w:t>
            </w:r>
          </w:p>
        </w:tc>
        <w:tc>
          <w:tcPr>
            <w:tcW w:w="0" w:type="auto"/>
            <w:tcBorders>
              <w:top w:val="single" w:sz="6" w:space="0" w:color="auto"/>
            </w:tcBorders>
            <w:vAlign w:val="center"/>
          </w:tcPr>
          <w:p w14:paraId="7823DEBB" w14:textId="77777777" w:rsidR="00916EEC" w:rsidRDefault="00916EEC" w:rsidP="00DD7391">
            <w:pPr>
              <w:pStyle w:val="ab"/>
              <w:spacing w:before="120" w:after="120"/>
            </w:pPr>
            <w:r>
              <w:rPr>
                <w:rFonts w:hint="eastAsia"/>
              </w:rPr>
              <w:t>SRIF</w:t>
            </w:r>
            <w:r>
              <w:t>-Fix-ALL</w:t>
            </w:r>
          </w:p>
        </w:tc>
      </w:tr>
      <w:tr w:rsidR="00916EEC" w14:paraId="15C03D5A" w14:textId="77777777" w:rsidTr="00DD7391">
        <w:tc>
          <w:tcPr>
            <w:tcW w:w="0" w:type="auto"/>
            <w:vMerge/>
            <w:vAlign w:val="center"/>
          </w:tcPr>
          <w:p w14:paraId="7E320BCF" w14:textId="77777777" w:rsidR="00916EEC" w:rsidRDefault="00916EEC" w:rsidP="00DD7391">
            <w:pPr>
              <w:pStyle w:val="ab"/>
              <w:spacing w:before="120" w:after="120"/>
            </w:pPr>
          </w:p>
        </w:tc>
        <w:tc>
          <w:tcPr>
            <w:tcW w:w="0" w:type="auto"/>
            <w:vAlign w:val="center"/>
          </w:tcPr>
          <w:p w14:paraId="60FC07EC" w14:textId="77777777" w:rsidR="00916EEC" w:rsidRDefault="00916EEC" w:rsidP="00DD7391">
            <w:pPr>
              <w:pStyle w:val="ab"/>
              <w:spacing w:before="120" w:after="120"/>
            </w:pPr>
            <w:r>
              <w:rPr>
                <w:rFonts w:hint="eastAsia"/>
              </w:rPr>
              <w:t>最短卫星共视时长</w:t>
            </w:r>
          </w:p>
        </w:tc>
        <w:tc>
          <w:tcPr>
            <w:tcW w:w="0" w:type="auto"/>
            <w:vAlign w:val="center"/>
          </w:tcPr>
          <w:p w14:paraId="3FC8CF29" w14:textId="77777777" w:rsidR="00916EEC" w:rsidRDefault="00916EEC" w:rsidP="00DD7391">
            <w:pPr>
              <w:pStyle w:val="ab"/>
              <w:spacing w:before="120" w:after="120"/>
            </w:pPr>
            <w:r>
              <w:rPr>
                <w:rFonts w:hint="eastAsia"/>
              </w:rPr>
              <w:t>9</w:t>
            </w:r>
            <w:r>
              <w:t>00</w:t>
            </w:r>
            <w:r>
              <w:rPr>
                <w:rFonts w:hint="eastAsia"/>
              </w:rPr>
              <w:t>s</w:t>
            </w:r>
          </w:p>
        </w:tc>
      </w:tr>
      <w:tr w:rsidR="00916EEC" w14:paraId="0482928E" w14:textId="77777777" w:rsidTr="00DD7391">
        <w:tc>
          <w:tcPr>
            <w:tcW w:w="0" w:type="auto"/>
            <w:vMerge/>
            <w:vAlign w:val="center"/>
          </w:tcPr>
          <w:p w14:paraId="0AFE56ED" w14:textId="77777777" w:rsidR="00916EEC" w:rsidRDefault="00916EEC" w:rsidP="00DD7391">
            <w:pPr>
              <w:pStyle w:val="ab"/>
              <w:spacing w:before="120" w:after="120"/>
            </w:pPr>
          </w:p>
        </w:tc>
        <w:tc>
          <w:tcPr>
            <w:tcW w:w="0" w:type="auto"/>
            <w:vAlign w:val="center"/>
          </w:tcPr>
          <w:p w14:paraId="5A598289" w14:textId="77777777" w:rsidR="00916EEC" w:rsidRDefault="00916EEC" w:rsidP="00DD7391">
            <w:pPr>
              <w:pStyle w:val="ab"/>
              <w:spacing w:before="120" w:after="120"/>
            </w:pPr>
            <w:r>
              <w:rPr>
                <w:rFonts w:hint="eastAsia"/>
              </w:rPr>
              <w:t>宽巷模糊度平滑</w:t>
            </w:r>
          </w:p>
          <w:p w14:paraId="36F1A3B4" w14:textId="77777777" w:rsidR="00916EEC" w:rsidRDefault="00916EEC" w:rsidP="00DD7391">
            <w:pPr>
              <w:pStyle w:val="ab"/>
              <w:spacing w:before="120" w:after="120"/>
            </w:pPr>
            <w:r>
              <w:rPr>
                <w:rFonts w:hint="eastAsia"/>
              </w:rPr>
              <w:t>处理</w:t>
            </w:r>
            <w:r w:rsidR="002468E9">
              <w:rPr>
                <w:rFonts w:hint="eastAsia"/>
              </w:rPr>
              <w:t>时间</w:t>
            </w:r>
            <w:r>
              <w:rPr>
                <w:rFonts w:hint="eastAsia"/>
              </w:rPr>
              <w:t>间隔</w:t>
            </w:r>
          </w:p>
        </w:tc>
        <w:tc>
          <w:tcPr>
            <w:tcW w:w="0" w:type="auto"/>
            <w:vAlign w:val="center"/>
          </w:tcPr>
          <w:p w14:paraId="6F21F360" w14:textId="77777777" w:rsidR="00916EEC" w:rsidRDefault="00916EEC" w:rsidP="00DD7391">
            <w:pPr>
              <w:pStyle w:val="ab"/>
              <w:spacing w:before="120" w:after="120"/>
            </w:pPr>
            <w:r>
              <w:t>30</w:t>
            </w:r>
            <w:r>
              <w:rPr>
                <w:rFonts w:hint="eastAsia"/>
              </w:rPr>
              <w:t>s</w:t>
            </w:r>
          </w:p>
        </w:tc>
      </w:tr>
      <w:tr w:rsidR="00916EEC" w14:paraId="6FF35B5D" w14:textId="77777777" w:rsidTr="00DD7391">
        <w:tc>
          <w:tcPr>
            <w:tcW w:w="0" w:type="auto"/>
            <w:vMerge/>
            <w:vAlign w:val="center"/>
          </w:tcPr>
          <w:p w14:paraId="203CFB9F" w14:textId="77777777" w:rsidR="00916EEC" w:rsidRDefault="00916EEC" w:rsidP="00DD7391">
            <w:pPr>
              <w:pStyle w:val="ab"/>
              <w:spacing w:before="120" w:after="120"/>
            </w:pPr>
          </w:p>
        </w:tc>
        <w:tc>
          <w:tcPr>
            <w:tcW w:w="0" w:type="auto"/>
            <w:vAlign w:val="center"/>
          </w:tcPr>
          <w:p w14:paraId="5E8DD8C7" w14:textId="77777777" w:rsidR="00916EEC" w:rsidRDefault="00916EEC" w:rsidP="00DD7391">
            <w:pPr>
              <w:pStyle w:val="ab"/>
              <w:spacing w:before="120" w:after="120"/>
            </w:pPr>
            <w:r>
              <w:rPr>
                <w:rFonts w:hint="eastAsia"/>
              </w:rPr>
              <w:t>双差基线长度阈值</w:t>
            </w:r>
          </w:p>
        </w:tc>
        <w:tc>
          <w:tcPr>
            <w:tcW w:w="0" w:type="auto"/>
            <w:vAlign w:val="center"/>
          </w:tcPr>
          <w:p w14:paraId="02C23838" w14:textId="77777777" w:rsidR="00916EEC" w:rsidRDefault="00916EEC" w:rsidP="00DD7391">
            <w:pPr>
              <w:pStyle w:val="ab"/>
              <w:spacing w:before="120" w:after="120"/>
            </w:pPr>
            <w:r>
              <w:t>3500</w:t>
            </w:r>
            <w:r>
              <w:rPr>
                <w:rFonts w:hint="eastAsia"/>
              </w:rPr>
              <w:t>km</w:t>
            </w:r>
          </w:p>
        </w:tc>
      </w:tr>
    </w:tbl>
    <w:p w14:paraId="6604E044" w14:textId="77777777" w:rsidR="00C139D4" w:rsidRPr="00C139D4" w:rsidRDefault="00C139D4" w:rsidP="00C139D4">
      <w:pPr>
        <w:pStyle w:val="ab"/>
        <w:spacing w:before="120" w:after="120"/>
      </w:pPr>
    </w:p>
    <w:p w14:paraId="641C8D9B" w14:textId="77777777" w:rsidR="00AA32E4" w:rsidRDefault="00AA32E4" w:rsidP="00596A6E">
      <w:pPr>
        <w:pStyle w:val="2"/>
      </w:pPr>
      <w:bookmarkStart w:id="638" w:name="_Toc101082680"/>
      <w:r>
        <w:rPr>
          <w:rFonts w:hint="eastAsia"/>
        </w:rPr>
        <w:t>实时精密轨道结果分析</w:t>
      </w:r>
      <w:bookmarkEnd w:id="638"/>
    </w:p>
    <w:p w14:paraId="36716BA5" w14:textId="77777777" w:rsidR="00AA32E4" w:rsidRDefault="00AA32E4" w:rsidP="001C5752">
      <w:pPr>
        <w:pStyle w:val="3"/>
      </w:pPr>
      <w:bookmarkStart w:id="639" w:name="_Toc101082681"/>
      <w:r>
        <w:rPr>
          <w:rFonts w:hint="eastAsia"/>
        </w:rPr>
        <w:t>轨道比较结果分析</w:t>
      </w:r>
      <w:bookmarkEnd w:id="639"/>
    </w:p>
    <w:p w14:paraId="383B67D7" w14:textId="5A6504F8" w:rsidR="000C05AE" w:rsidRDefault="001D53C3" w:rsidP="007F2048">
      <w:pPr>
        <w:spacing w:before="60" w:after="60"/>
        <w:ind w:firstLine="480"/>
      </w:pPr>
      <w:r>
        <w:rPr>
          <w:rFonts w:hint="eastAsia"/>
        </w:rPr>
        <w:t>为了评定实时轨道的精度水平</w:t>
      </w:r>
      <w:r w:rsidR="00E75733">
        <w:rPr>
          <w:rFonts w:hint="eastAsia"/>
        </w:rPr>
        <w:t>，这里选用</w:t>
      </w:r>
      <w:del w:id="640" w:author="王 庆云" w:date="2022-04-17T22:14:00Z">
        <w:r w:rsidR="00E75733" w:rsidDel="00FE7288">
          <w:rPr>
            <w:rFonts w:hint="eastAsia"/>
          </w:rPr>
          <w:delText>的</w:delText>
        </w:r>
      </w:del>
      <w:r w:rsidR="00E75733">
        <w:rPr>
          <w:rFonts w:hint="eastAsia"/>
        </w:rPr>
        <w:t>COD</w:t>
      </w:r>
      <w:ins w:id="641" w:author="王 庆云" w:date="2022-04-17T22:12:00Z">
        <w:r w:rsidR="00FE7288">
          <w:rPr>
            <w:rFonts w:hint="eastAsia"/>
          </w:rPr>
          <w:t>E</w:t>
        </w:r>
      </w:ins>
      <w:r w:rsidR="00E75733">
        <w:rPr>
          <w:rFonts w:hint="eastAsia"/>
        </w:rPr>
        <w:t>分析中心的</w:t>
      </w:r>
      <w:r w:rsidR="00E75733">
        <w:rPr>
          <w:rFonts w:hint="eastAsia"/>
        </w:rPr>
        <w:t>MGEX</w:t>
      </w:r>
      <w:r w:rsidR="00E75733">
        <w:rPr>
          <w:rFonts w:hint="eastAsia"/>
        </w:rPr>
        <w:t>事后多系统轨道产品作为参考，通过比较</w:t>
      </w:r>
      <w:r w:rsidR="00E75733">
        <w:rPr>
          <w:rFonts w:hint="eastAsia"/>
        </w:rPr>
        <w:t>SRIF</w:t>
      </w:r>
      <w:r w:rsidR="00E75733">
        <w:rPr>
          <w:rFonts w:hint="eastAsia"/>
        </w:rPr>
        <w:t>滤波启动</w:t>
      </w:r>
      <w:r w:rsidR="00E75733">
        <w:rPr>
          <w:rFonts w:hint="eastAsia"/>
        </w:rPr>
        <w:t>2</w:t>
      </w:r>
      <w:r w:rsidR="00E75733">
        <w:t>4</w:t>
      </w:r>
      <w:r w:rsidR="00E75733">
        <w:rPr>
          <w:rFonts w:hint="eastAsia"/>
        </w:rPr>
        <w:t>h</w:t>
      </w:r>
      <w:r w:rsidR="00E75733">
        <w:rPr>
          <w:rFonts w:hint="eastAsia"/>
        </w:rPr>
        <w:t>后</w:t>
      </w:r>
      <w:r w:rsidR="008F2F3E">
        <w:rPr>
          <w:rFonts w:hint="eastAsia"/>
        </w:rPr>
        <w:t>（即</w:t>
      </w:r>
      <w:r w:rsidR="008F2F3E">
        <w:rPr>
          <w:rFonts w:hint="eastAsia"/>
        </w:rPr>
        <w:t>2</w:t>
      </w:r>
      <w:r w:rsidR="008F2F3E">
        <w:t>021</w:t>
      </w:r>
      <w:r w:rsidR="008F2F3E">
        <w:rPr>
          <w:rFonts w:hint="eastAsia"/>
        </w:rPr>
        <w:t>年</w:t>
      </w:r>
      <w:r w:rsidR="00B24322">
        <w:rPr>
          <w:rFonts w:hint="eastAsia"/>
        </w:rPr>
        <w:t>年积日</w:t>
      </w:r>
      <w:r w:rsidR="008F2F3E">
        <w:rPr>
          <w:rFonts w:hint="eastAsia"/>
        </w:rPr>
        <w:t>1</w:t>
      </w:r>
      <w:r w:rsidR="008F2F3E">
        <w:t>27-128</w:t>
      </w:r>
      <w:r w:rsidR="008F2F3E">
        <w:rPr>
          <w:rFonts w:hint="eastAsia"/>
        </w:rPr>
        <w:t>）</w:t>
      </w:r>
      <w:r w:rsidR="00E75733">
        <w:rPr>
          <w:rFonts w:hint="eastAsia"/>
        </w:rPr>
        <w:t>的实时轨道产品与参考轨道产品在法向、切向和径向上轨道差值</w:t>
      </w:r>
      <w:ins w:id="642" w:author="王 庆云" w:date="2022-04-17T22:15:00Z">
        <w:r w:rsidR="00123F78">
          <w:rPr>
            <w:rFonts w:hint="eastAsia"/>
          </w:rPr>
          <w:t>对轨道</w:t>
        </w:r>
      </w:ins>
      <w:ins w:id="643" w:author="王 庆云" w:date="2022-04-17T22:16:00Z">
        <w:r w:rsidR="00123F78">
          <w:rPr>
            <w:rFonts w:hint="eastAsia"/>
          </w:rPr>
          <w:t>产品进行评估</w:t>
        </w:r>
      </w:ins>
      <w:r w:rsidR="00E75733">
        <w:rPr>
          <w:rFonts w:hint="eastAsia"/>
        </w:rPr>
        <w:t>。</w:t>
      </w:r>
    </w:p>
    <w:p w14:paraId="5A0B8735" w14:textId="77777777" w:rsidR="003064E0" w:rsidRDefault="002B562D" w:rsidP="00675883">
      <w:pPr>
        <w:pStyle w:val="aa"/>
        <w:spacing w:before="120" w:after="120"/>
      </w:pPr>
      <w:r>
        <w:rPr>
          <w:noProof/>
        </w:rPr>
        <w:drawing>
          <wp:inline distT="0" distB="0" distL="0" distR="0" wp14:anchorId="00AFF9EC" wp14:editId="7A1388D4">
            <wp:extent cx="3840480" cy="2468880"/>
            <wp:effectExtent l="0" t="0" r="7620" b="76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42"/>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840480" cy="2468880"/>
                    </a:xfrm>
                    <a:prstGeom prst="rect">
                      <a:avLst/>
                    </a:prstGeom>
                    <a:noFill/>
                    <a:ln>
                      <a:noFill/>
                    </a:ln>
                  </pic:spPr>
                </pic:pic>
              </a:graphicData>
            </a:graphic>
          </wp:inline>
        </w:drawing>
      </w:r>
    </w:p>
    <w:p w14:paraId="074EEFDF" w14:textId="77777777" w:rsidR="00CB6028" w:rsidRDefault="00CB6028" w:rsidP="001C011A">
      <w:pPr>
        <w:pStyle w:val="a"/>
        <w:spacing w:before="120" w:after="120"/>
      </w:pPr>
      <w:bookmarkStart w:id="644" w:name="fig_mutli_G_bar"/>
      <w:bookmarkEnd w:id="644"/>
      <w:r>
        <w:rPr>
          <w:rFonts w:hint="eastAsia"/>
        </w:rPr>
        <w:t>GPS</w:t>
      </w:r>
      <w:r>
        <w:rPr>
          <w:rFonts w:hint="eastAsia"/>
        </w:rPr>
        <w:t>卫星实时滤波轨道结果与</w:t>
      </w:r>
      <w:r>
        <w:rPr>
          <w:rFonts w:hint="eastAsia"/>
        </w:rPr>
        <w:t>COD</w:t>
      </w:r>
      <w:r>
        <w:rPr>
          <w:rFonts w:hint="eastAsia"/>
        </w:rPr>
        <w:t>产品轨道比较</w:t>
      </w:r>
      <w:r w:rsidR="00182240">
        <w:rPr>
          <w:rFonts w:hint="eastAsia"/>
        </w:rPr>
        <w:t>的</w:t>
      </w:r>
      <w:r>
        <w:rPr>
          <w:rFonts w:hint="eastAsia"/>
        </w:rPr>
        <w:t>各卫星</w:t>
      </w:r>
      <w:r>
        <w:rPr>
          <w:rFonts w:hint="eastAsia"/>
        </w:rPr>
        <w:t>RMS</w:t>
      </w:r>
      <w:r>
        <w:rPr>
          <w:rFonts w:hint="eastAsia"/>
        </w:rPr>
        <w:t>值统计图</w:t>
      </w:r>
    </w:p>
    <w:p w14:paraId="7A54FBE6" w14:textId="44BADC55" w:rsidR="001C011A" w:rsidRPr="001C011A" w:rsidRDefault="007569D5" w:rsidP="001C011A">
      <w:pPr>
        <w:spacing w:before="60" w:after="60"/>
        <w:ind w:firstLine="480"/>
      </w:pPr>
      <w:r>
        <w:fldChar w:fldCharType="begin"/>
      </w:r>
      <w:r>
        <w:instrText xml:space="preserve"> </w:instrText>
      </w:r>
      <w:r>
        <w:rPr>
          <w:rFonts w:hint="eastAsia"/>
        </w:rPr>
        <w:instrText>REF fig_mutli_G_bar \r \h</w:instrText>
      </w:r>
      <w:r>
        <w:instrText xml:space="preserve"> </w:instrText>
      </w:r>
      <w:r>
        <w:fldChar w:fldCharType="separate"/>
      </w:r>
      <w:r w:rsidR="00897A40">
        <w:rPr>
          <w:rFonts w:hint="eastAsia"/>
        </w:rPr>
        <w:t>图</w:t>
      </w:r>
      <w:r w:rsidR="00897A40">
        <w:rPr>
          <w:rFonts w:hint="eastAsia"/>
        </w:rPr>
        <w:t>5-2</w:t>
      </w:r>
      <w:r>
        <w:fldChar w:fldCharType="end"/>
      </w:r>
      <w:r>
        <w:rPr>
          <w:rFonts w:hint="eastAsia"/>
        </w:rPr>
        <w:t>给出了</w:t>
      </w:r>
      <w:r>
        <w:rPr>
          <w:rFonts w:hint="eastAsia"/>
        </w:rPr>
        <w:t>GPS</w:t>
      </w:r>
      <w:r>
        <w:rPr>
          <w:rFonts w:hint="eastAsia"/>
        </w:rPr>
        <w:t>卫星实时轨道与</w:t>
      </w:r>
      <w:r>
        <w:rPr>
          <w:rFonts w:hint="eastAsia"/>
        </w:rPr>
        <w:t>COD</w:t>
      </w:r>
      <w:r>
        <w:rPr>
          <w:rFonts w:hint="eastAsia"/>
        </w:rPr>
        <w:t>产品轨道</w:t>
      </w:r>
      <w:r w:rsidR="00CB6028">
        <w:rPr>
          <w:rFonts w:hint="eastAsia"/>
        </w:rPr>
        <w:t>比较的结果。可以看到</w:t>
      </w:r>
      <w:r w:rsidR="00A55F0B">
        <w:rPr>
          <w:rFonts w:hint="eastAsia"/>
        </w:rPr>
        <w:t>，</w:t>
      </w:r>
      <w:r w:rsidR="00CB6028">
        <w:rPr>
          <w:rFonts w:hint="eastAsia"/>
        </w:rPr>
        <w:t>在径向方向上</w:t>
      </w:r>
      <w:r w:rsidR="00CB6028">
        <w:rPr>
          <w:rFonts w:hint="eastAsia"/>
        </w:rPr>
        <w:t>GPS</w:t>
      </w:r>
      <w:r w:rsidR="00CB6028">
        <w:rPr>
          <w:rFonts w:hint="eastAsia"/>
        </w:rPr>
        <w:t>实时卫星轨道精度最高，法向其次，切向最低。</w:t>
      </w:r>
      <w:r w:rsidR="0053291E">
        <w:rPr>
          <w:rFonts w:hint="eastAsia"/>
        </w:rPr>
        <w:t>轨道径向上由于受到更多动力学模型的约束，因此精度最好</w:t>
      </w:r>
      <w:r w:rsidR="00CB6028">
        <w:rPr>
          <w:rFonts w:hint="eastAsia"/>
        </w:rPr>
        <w:t>。同时</w:t>
      </w:r>
      <w:r w:rsidR="00A55F0B">
        <w:rPr>
          <w:rFonts w:hint="eastAsia"/>
        </w:rPr>
        <w:t>图中还统计了了各方向上所有卫星的平均</w:t>
      </w:r>
      <w:r w:rsidR="00A55F0B">
        <w:rPr>
          <w:rFonts w:hint="eastAsia"/>
        </w:rPr>
        <w:t>RMS</w:t>
      </w:r>
      <w:r w:rsidR="00A55F0B">
        <w:rPr>
          <w:rFonts w:hint="eastAsia"/>
        </w:rPr>
        <w:t>值</w:t>
      </w:r>
      <w:ins w:id="645" w:author="王 庆云" w:date="2022-04-17T22:17:00Z">
        <w:r w:rsidR="00123F78">
          <w:rPr>
            <w:rFonts w:hint="eastAsia"/>
          </w:rPr>
          <w:t>，</w:t>
        </w:r>
      </w:ins>
      <w:del w:id="646" w:author="王 庆云" w:date="2022-04-17T22:17:00Z">
        <w:r w:rsidR="00A55F0B" w:rsidDel="00123F78">
          <w:rPr>
            <w:rFonts w:hint="eastAsia"/>
          </w:rPr>
          <w:delText>：</w:delText>
        </w:r>
      </w:del>
      <w:r w:rsidR="00A55F0B">
        <w:rPr>
          <w:rFonts w:hint="eastAsia"/>
        </w:rPr>
        <w:t>切向</w:t>
      </w:r>
      <w:ins w:id="647" w:author="王 庆云" w:date="2022-04-17T22:17:00Z">
        <w:r w:rsidR="00123F78">
          <w:rPr>
            <w:rFonts w:hint="eastAsia"/>
          </w:rPr>
          <w:t>、法向和径向上分别</w:t>
        </w:r>
      </w:ins>
      <w:del w:id="648" w:author="王 庆云" w:date="2022-04-17T22:17:00Z">
        <w:r w:rsidR="00A55F0B" w:rsidDel="00123F78">
          <w:rPr>
            <w:rFonts w:hint="eastAsia"/>
          </w:rPr>
          <w:delText>上</w:delText>
        </w:r>
      </w:del>
      <w:ins w:id="649" w:author="王 庆云" w:date="2022-04-17T22:17:00Z">
        <w:r w:rsidR="00123F78">
          <w:rPr>
            <w:rFonts w:hint="eastAsia"/>
          </w:rPr>
          <w:t>为</w:t>
        </w:r>
      </w:ins>
      <w:r w:rsidR="00A55F0B">
        <w:rPr>
          <w:rFonts w:hint="eastAsia"/>
        </w:rPr>
        <w:t>4</w:t>
      </w:r>
      <w:r w:rsidR="00A55F0B">
        <w:t>.</w:t>
      </w:r>
      <w:r w:rsidR="003D15A4">
        <w:t>4</w:t>
      </w:r>
      <w:r w:rsidR="00A55F0B">
        <w:rPr>
          <w:rFonts w:hint="eastAsia"/>
        </w:rPr>
        <w:t>cm</w:t>
      </w:r>
      <w:r w:rsidR="00A55F0B">
        <w:rPr>
          <w:rFonts w:hint="eastAsia"/>
        </w:rPr>
        <w:t>，</w:t>
      </w:r>
      <w:del w:id="650" w:author="王 庆云" w:date="2022-04-17T22:17:00Z">
        <w:r w:rsidR="00A55F0B" w:rsidDel="00123F78">
          <w:rPr>
            <w:rFonts w:hint="eastAsia"/>
          </w:rPr>
          <w:delText>法向上</w:delText>
        </w:r>
      </w:del>
      <w:r w:rsidR="003D15A4">
        <w:t>3.4</w:t>
      </w:r>
      <w:r w:rsidR="00A55F0B">
        <w:rPr>
          <w:rFonts w:hint="eastAsia"/>
        </w:rPr>
        <w:t>cm</w:t>
      </w:r>
      <w:del w:id="651" w:author="王 庆云" w:date="2022-04-17T22:17:00Z">
        <w:r w:rsidR="00A55F0B" w:rsidDel="00123F78">
          <w:rPr>
            <w:rFonts w:hint="eastAsia"/>
          </w:rPr>
          <w:delText>和径向上</w:delText>
        </w:r>
      </w:del>
      <w:ins w:id="652" w:author="王 庆云" w:date="2022-04-17T22:17:00Z">
        <w:r w:rsidR="00123F78">
          <w:rPr>
            <w:rFonts w:hint="eastAsia"/>
          </w:rPr>
          <w:t>和</w:t>
        </w:r>
      </w:ins>
      <w:r w:rsidR="00F17649">
        <w:rPr>
          <w:rFonts w:hint="eastAsia"/>
        </w:rPr>
        <w:t>2</w:t>
      </w:r>
      <w:r w:rsidR="00F17649">
        <w:t>.</w:t>
      </w:r>
      <w:r w:rsidR="003D15A4">
        <w:t>0</w:t>
      </w:r>
      <w:r w:rsidR="00F17649">
        <w:rPr>
          <w:rFonts w:hint="eastAsia"/>
        </w:rPr>
        <w:t>cm</w:t>
      </w:r>
      <w:r w:rsidR="00F17649">
        <w:rPr>
          <w:rFonts w:hint="eastAsia"/>
        </w:rPr>
        <w:t>。总体来说，</w:t>
      </w:r>
      <w:r w:rsidR="00F17649">
        <w:rPr>
          <w:rFonts w:hint="eastAsia"/>
        </w:rPr>
        <w:t>GPS</w:t>
      </w:r>
      <w:r w:rsidR="00F17649">
        <w:rPr>
          <w:rFonts w:hint="eastAsia"/>
        </w:rPr>
        <w:t>卫星的</w:t>
      </w:r>
      <w:r w:rsidR="00E67F74">
        <w:rPr>
          <w:rFonts w:hint="eastAsia"/>
        </w:rPr>
        <w:t>在</w:t>
      </w:r>
      <w:r w:rsidR="003D15A4">
        <w:rPr>
          <w:rFonts w:hint="eastAsia"/>
        </w:rPr>
        <w:t>三</w:t>
      </w:r>
      <w:r w:rsidR="00E67F74">
        <w:rPr>
          <w:rFonts w:hint="eastAsia"/>
        </w:rPr>
        <w:t>维方向上的</w:t>
      </w:r>
      <w:r w:rsidR="00D4678C">
        <w:rPr>
          <w:rFonts w:hint="eastAsia"/>
        </w:rPr>
        <w:t>轨道精度</w:t>
      </w:r>
      <w:r w:rsidR="00BE69E3">
        <w:rPr>
          <w:rFonts w:hint="eastAsia"/>
        </w:rPr>
        <w:t>为</w:t>
      </w:r>
      <w:r w:rsidR="003D15A4">
        <w:t>6</w:t>
      </w:r>
      <w:r w:rsidR="00BE69E3">
        <w:rPr>
          <w:rFonts w:hint="eastAsia"/>
        </w:rPr>
        <w:t>cm</w:t>
      </w:r>
      <w:r w:rsidR="00BE69E3">
        <w:rPr>
          <w:rFonts w:hint="eastAsia"/>
        </w:rPr>
        <w:t>左右</w:t>
      </w:r>
      <w:r w:rsidR="00D508F0">
        <w:rPr>
          <w:rFonts w:hint="eastAsia"/>
        </w:rPr>
        <w:t>，</w:t>
      </w:r>
      <w:r w:rsidR="007173F0">
        <w:rPr>
          <w:rFonts w:hint="eastAsia"/>
        </w:rPr>
        <w:t>与</w:t>
      </w:r>
      <w:r w:rsidR="007173F0">
        <w:rPr>
          <w:rFonts w:hint="eastAsia"/>
        </w:rPr>
        <w:t>IGS</w:t>
      </w:r>
      <w:r w:rsidR="007173F0">
        <w:rPr>
          <w:rFonts w:hint="eastAsia"/>
        </w:rPr>
        <w:t>所提供的超快速轨道产品的预报部分精度水平</w:t>
      </w:r>
      <w:r w:rsidR="00090207">
        <w:rPr>
          <w:rFonts w:hint="eastAsia"/>
        </w:rPr>
        <w:t>基本</w:t>
      </w:r>
      <w:r w:rsidR="007173F0">
        <w:rPr>
          <w:rFonts w:hint="eastAsia"/>
        </w:rPr>
        <w:t>相当</w:t>
      </w:r>
      <w:r w:rsidR="00D508F0">
        <w:rPr>
          <w:rFonts w:hint="eastAsia"/>
        </w:rPr>
        <w:t>。</w:t>
      </w:r>
    </w:p>
    <w:p w14:paraId="2950A81B" w14:textId="77777777" w:rsidR="00CF0D6C" w:rsidRDefault="003D15A4" w:rsidP="00CF0D6C">
      <w:pPr>
        <w:pStyle w:val="aa"/>
        <w:spacing w:before="120" w:after="120"/>
      </w:pPr>
      <w:r>
        <w:rPr>
          <w:noProof/>
        </w:rPr>
        <w:lastRenderedPageBreak/>
        <w:drawing>
          <wp:inline distT="0" distB="0" distL="0" distR="0" wp14:anchorId="5A7532C3" wp14:editId="5D29510F">
            <wp:extent cx="3821430" cy="2501900"/>
            <wp:effectExtent l="0" t="0" r="762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44"/>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3821430" cy="2501900"/>
                    </a:xfrm>
                    <a:prstGeom prst="rect">
                      <a:avLst/>
                    </a:prstGeom>
                    <a:noFill/>
                    <a:ln>
                      <a:noFill/>
                    </a:ln>
                  </pic:spPr>
                </pic:pic>
              </a:graphicData>
            </a:graphic>
          </wp:inline>
        </w:drawing>
      </w:r>
    </w:p>
    <w:p w14:paraId="164DEFE6" w14:textId="77777777" w:rsidR="00CF0D6C" w:rsidRDefault="00182240" w:rsidP="00CF0D6C">
      <w:pPr>
        <w:pStyle w:val="a"/>
        <w:spacing w:before="120" w:after="120"/>
      </w:pPr>
      <w:bookmarkStart w:id="653" w:name="fig_mutli_E_bar"/>
      <w:bookmarkEnd w:id="653"/>
      <w:r>
        <w:rPr>
          <w:rFonts w:hint="eastAsia"/>
        </w:rPr>
        <w:t>Galileo</w:t>
      </w:r>
      <w:r>
        <w:rPr>
          <w:rFonts w:hint="eastAsia"/>
        </w:rPr>
        <w:t>卫星实时滤波轨道结果与</w:t>
      </w:r>
      <w:r>
        <w:rPr>
          <w:rFonts w:hint="eastAsia"/>
        </w:rPr>
        <w:t>COD</w:t>
      </w:r>
      <w:r>
        <w:rPr>
          <w:rFonts w:hint="eastAsia"/>
        </w:rPr>
        <w:t>产品轨道比较</w:t>
      </w:r>
      <w:r w:rsidR="005A6BA4">
        <w:rPr>
          <w:rFonts w:hint="eastAsia"/>
        </w:rPr>
        <w:t>的各卫星</w:t>
      </w:r>
      <w:r w:rsidR="005A6BA4">
        <w:rPr>
          <w:rFonts w:hint="eastAsia"/>
        </w:rPr>
        <w:t>RMS</w:t>
      </w:r>
      <w:r w:rsidR="005A6BA4">
        <w:rPr>
          <w:rFonts w:hint="eastAsia"/>
        </w:rPr>
        <w:t>值统计图</w:t>
      </w:r>
    </w:p>
    <w:p w14:paraId="46F90719" w14:textId="70D21C3A" w:rsidR="00CB6028" w:rsidRPr="007173F0" w:rsidRDefault="008C2533" w:rsidP="00CB6028">
      <w:pPr>
        <w:spacing w:before="60" w:after="60"/>
        <w:ind w:firstLine="480"/>
      </w:pPr>
      <w:r>
        <w:fldChar w:fldCharType="begin"/>
      </w:r>
      <w:r>
        <w:instrText xml:space="preserve"> </w:instrText>
      </w:r>
      <w:r>
        <w:rPr>
          <w:rFonts w:hint="eastAsia"/>
        </w:rPr>
        <w:instrText>REF fig_mutli_E_bar \r \h</w:instrText>
      </w:r>
      <w:r>
        <w:instrText xml:space="preserve"> </w:instrText>
      </w:r>
      <w:r>
        <w:fldChar w:fldCharType="separate"/>
      </w:r>
      <w:r w:rsidR="00897A40">
        <w:rPr>
          <w:rFonts w:hint="eastAsia"/>
        </w:rPr>
        <w:t>图</w:t>
      </w:r>
      <w:r w:rsidR="00897A40">
        <w:rPr>
          <w:rFonts w:hint="eastAsia"/>
        </w:rPr>
        <w:t>5-3</w:t>
      </w:r>
      <w:r>
        <w:fldChar w:fldCharType="end"/>
      </w:r>
      <w:r>
        <w:rPr>
          <w:rFonts w:hint="eastAsia"/>
        </w:rPr>
        <w:t>给出了</w:t>
      </w:r>
      <w:r>
        <w:rPr>
          <w:rFonts w:hint="eastAsia"/>
        </w:rPr>
        <w:t>Galileo</w:t>
      </w:r>
      <w:r>
        <w:rPr>
          <w:rFonts w:hint="eastAsia"/>
        </w:rPr>
        <w:t>卫星</w:t>
      </w:r>
      <w:r w:rsidR="0028453F">
        <w:rPr>
          <w:rFonts w:hint="eastAsia"/>
        </w:rPr>
        <w:t>实时轨道与</w:t>
      </w:r>
      <w:r w:rsidR="0028453F">
        <w:rPr>
          <w:rFonts w:hint="eastAsia"/>
        </w:rPr>
        <w:t>COD</w:t>
      </w:r>
      <w:r w:rsidR="0028453F">
        <w:rPr>
          <w:rFonts w:hint="eastAsia"/>
        </w:rPr>
        <w:t>产品轨道比较的结果</w:t>
      </w:r>
      <w:r w:rsidR="00C52034">
        <w:rPr>
          <w:rFonts w:hint="eastAsia"/>
        </w:rPr>
        <w:t>。</w:t>
      </w:r>
      <w:r w:rsidR="00C52034">
        <w:rPr>
          <w:rFonts w:hint="eastAsia"/>
        </w:rPr>
        <w:t>Galileo</w:t>
      </w:r>
      <w:r w:rsidR="00C52034">
        <w:rPr>
          <w:rFonts w:hint="eastAsia"/>
        </w:rPr>
        <w:t>卫星的实时轨道结果在切向和法向上的精度水平</w:t>
      </w:r>
      <w:r w:rsidR="00EB2660">
        <w:rPr>
          <w:rFonts w:hint="eastAsia"/>
        </w:rPr>
        <w:t>与</w:t>
      </w:r>
      <w:r w:rsidR="00EB2660">
        <w:rPr>
          <w:rFonts w:hint="eastAsia"/>
        </w:rPr>
        <w:t>GPS</w:t>
      </w:r>
      <w:r w:rsidR="00EB2660">
        <w:rPr>
          <w:rFonts w:hint="eastAsia"/>
        </w:rPr>
        <w:t>类似，平均</w:t>
      </w:r>
      <w:r w:rsidR="00EB2660">
        <w:rPr>
          <w:rFonts w:hint="eastAsia"/>
        </w:rPr>
        <w:t>RM</w:t>
      </w:r>
      <w:r w:rsidR="007173F0">
        <w:rPr>
          <w:rFonts w:hint="eastAsia"/>
        </w:rPr>
        <w:t>S</w:t>
      </w:r>
      <w:r w:rsidR="007173F0">
        <w:rPr>
          <w:rFonts w:hint="eastAsia"/>
        </w:rPr>
        <w:t>值分别为</w:t>
      </w:r>
      <w:r w:rsidR="007173F0">
        <w:t>4.</w:t>
      </w:r>
      <w:r w:rsidR="003D15A4">
        <w:t>7</w:t>
      </w:r>
      <w:r w:rsidR="007173F0">
        <w:rPr>
          <w:rFonts w:hint="eastAsia"/>
        </w:rPr>
        <w:t>cm</w:t>
      </w:r>
      <w:r w:rsidR="007173F0">
        <w:rPr>
          <w:rFonts w:hint="eastAsia"/>
        </w:rPr>
        <w:t>和</w:t>
      </w:r>
      <w:r w:rsidR="007173F0">
        <w:rPr>
          <w:rFonts w:hint="eastAsia"/>
        </w:rPr>
        <w:t>3</w:t>
      </w:r>
      <w:r w:rsidR="007173F0">
        <w:t>.</w:t>
      </w:r>
      <w:r w:rsidR="003D15A4">
        <w:t>8</w:t>
      </w:r>
      <w:r w:rsidR="007173F0">
        <w:rPr>
          <w:rFonts w:hint="eastAsia"/>
        </w:rPr>
        <w:t>cm</w:t>
      </w:r>
      <w:r w:rsidR="00EB2660">
        <w:rPr>
          <w:rFonts w:hint="eastAsia"/>
        </w:rPr>
        <w:t>，但在径向方向上</w:t>
      </w:r>
      <w:r w:rsidR="007173F0">
        <w:rPr>
          <w:rFonts w:hint="eastAsia"/>
        </w:rPr>
        <w:t>则相对较差，为</w:t>
      </w:r>
      <w:r w:rsidR="007173F0">
        <w:t>3.8</w:t>
      </w:r>
      <w:r w:rsidR="007173F0">
        <w:rPr>
          <w:rFonts w:hint="eastAsia"/>
        </w:rPr>
        <w:t>cm</w:t>
      </w:r>
      <w:r w:rsidR="007173F0">
        <w:rPr>
          <w:rFonts w:hint="eastAsia"/>
        </w:rPr>
        <w:t>。与</w:t>
      </w:r>
      <w:r w:rsidR="007173F0">
        <w:rPr>
          <w:rFonts w:hint="eastAsia"/>
        </w:rPr>
        <w:t>GPS</w:t>
      </w:r>
      <w:r w:rsidR="007173F0">
        <w:rPr>
          <w:rFonts w:hint="eastAsia"/>
        </w:rPr>
        <w:t>结果</w:t>
      </w:r>
      <w:ins w:id="654" w:author="王 庆云" w:date="2022-04-17T22:19:00Z">
        <w:r w:rsidR="00123F78">
          <w:rPr>
            <w:rFonts w:hint="eastAsia"/>
          </w:rPr>
          <w:t>存在</w:t>
        </w:r>
      </w:ins>
      <w:del w:id="655" w:author="王 庆云" w:date="2022-04-17T22:19:00Z">
        <w:r w:rsidR="007173F0" w:rsidDel="00123F78">
          <w:rPr>
            <w:rFonts w:hint="eastAsia"/>
          </w:rPr>
          <w:delText>导致</w:delText>
        </w:r>
      </w:del>
      <w:r w:rsidR="007173F0">
        <w:rPr>
          <w:rFonts w:hint="eastAsia"/>
        </w:rPr>
        <w:t>差异的原因主要可能在于</w:t>
      </w:r>
      <w:r w:rsidR="007173F0">
        <w:rPr>
          <w:rFonts w:hint="eastAsia"/>
        </w:rPr>
        <w:t>Galileo</w:t>
      </w:r>
      <w:r w:rsidR="006E2DC5">
        <w:rPr>
          <w:rFonts w:hint="eastAsia"/>
        </w:rPr>
        <w:t>光压模型相对不完善以及</w:t>
      </w:r>
      <w:r w:rsidR="00D86302">
        <w:rPr>
          <w:rFonts w:hint="eastAsia"/>
        </w:rPr>
        <w:t>观测数据在部分小粗差和小周跳没能被</w:t>
      </w:r>
      <w:r w:rsidR="006E2DC5">
        <w:rPr>
          <w:rFonts w:hint="eastAsia"/>
        </w:rPr>
        <w:t>实时</w:t>
      </w:r>
      <w:r w:rsidR="00D86302">
        <w:rPr>
          <w:rFonts w:hint="eastAsia"/>
        </w:rPr>
        <w:t>数据质量检测算法所探测</w:t>
      </w:r>
      <w:r w:rsidR="006E2DC5">
        <w:rPr>
          <w:rFonts w:hint="eastAsia"/>
        </w:rPr>
        <w:t>。整体而言，</w:t>
      </w:r>
      <w:r w:rsidR="006E2DC5">
        <w:rPr>
          <w:rFonts w:hint="eastAsia"/>
        </w:rPr>
        <w:t>Galileo</w:t>
      </w:r>
      <w:r w:rsidR="006E2DC5">
        <w:rPr>
          <w:rFonts w:hint="eastAsia"/>
        </w:rPr>
        <w:t>卫星在</w:t>
      </w:r>
      <w:r w:rsidR="003D15A4">
        <w:rPr>
          <w:rFonts w:hint="eastAsia"/>
        </w:rPr>
        <w:t>三</w:t>
      </w:r>
      <w:r w:rsidR="006E2DC5">
        <w:rPr>
          <w:rFonts w:hint="eastAsia"/>
        </w:rPr>
        <w:t>维方向上的轨道精度在</w:t>
      </w:r>
      <w:ins w:id="656" w:author="王 庆云" w:date="2022-04-17T22:19:00Z">
        <w:r w:rsidR="00123F78">
          <w:t>7</w:t>
        </w:r>
      </w:ins>
      <w:del w:id="657" w:author="王 庆云" w:date="2022-04-17T22:19:00Z">
        <w:r w:rsidR="003D15A4" w:rsidDel="00123F78">
          <w:delText>6</w:delText>
        </w:r>
      </w:del>
      <w:r w:rsidR="003D15A4">
        <w:rPr>
          <w:rFonts w:hint="eastAsia"/>
        </w:rPr>
        <w:t>cm</w:t>
      </w:r>
      <w:r w:rsidR="003D15A4">
        <w:rPr>
          <w:rFonts w:hint="eastAsia"/>
        </w:rPr>
        <w:t>左右，略低于</w:t>
      </w:r>
      <w:r w:rsidR="003D15A4">
        <w:rPr>
          <w:rFonts w:hint="eastAsia"/>
        </w:rPr>
        <w:t>GPS</w:t>
      </w:r>
      <w:r w:rsidR="003D15A4">
        <w:rPr>
          <w:rFonts w:hint="eastAsia"/>
        </w:rPr>
        <w:t>实时轨道精度。</w:t>
      </w:r>
    </w:p>
    <w:p w14:paraId="5A921AEE" w14:textId="77777777" w:rsidR="00CF0D6C" w:rsidRDefault="00CC6EC1" w:rsidP="00CF0D6C">
      <w:pPr>
        <w:pStyle w:val="aa"/>
        <w:spacing w:before="120" w:after="120"/>
      </w:pPr>
      <w:r>
        <w:rPr>
          <w:noProof/>
        </w:rPr>
        <w:drawing>
          <wp:inline distT="0" distB="0" distL="0" distR="0" wp14:anchorId="15178DB6" wp14:editId="43A429C0">
            <wp:extent cx="3813175" cy="25019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48"/>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813175" cy="2501900"/>
                    </a:xfrm>
                    <a:prstGeom prst="rect">
                      <a:avLst/>
                    </a:prstGeom>
                    <a:noFill/>
                    <a:ln>
                      <a:noFill/>
                    </a:ln>
                  </pic:spPr>
                </pic:pic>
              </a:graphicData>
            </a:graphic>
          </wp:inline>
        </w:drawing>
      </w:r>
    </w:p>
    <w:p w14:paraId="321FF5ED" w14:textId="77777777" w:rsidR="00CF0D6C" w:rsidRDefault="006A4780" w:rsidP="00CF0D6C">
      <w:pPr>
        <w:pStyle w:val="a"/>
        <w:spacing w:before="120" w:after="120"/>
      </w:pPr>
      <w:bookmarkStart w:id="658" w:name="fig_mutli_BDSMEO_bar"/>
      <w:bookmarkEnd w:id="658"/>
      <w:r>
        <w:rPr>
          <w:rFonts w:hint="eastAsia"/>
        </w:rPr>
        <w:t>BDS</w:t>
      </w:r>
      <w:r>
        <w:t xml:space="preserve"> </w:t>
      </w:r>
      <w:r>
        <w:rPr>
          <w:rFonts w:hint="eastAsia"/>
        </w:rPr>
        <w:t>MEO</w:t>
      </w:r>
      <w:r w:rsidR="00C41988">
        <w:rPr>
          <w:rFonts w:hint="eastAsia"/>
        </w:rPr>
        <w:t>卫星实时滤波轨道结果</w:t>
      </w:r>
      <w:r w:rsidR="00123F82">
        <w:rPr>
          <w:rFonts w:hint="eastAsia"/>
        </w:rPr>
        <w:t>与</w:t>
      </w:r>
      <w:r w:rsidR="00C41988">
        <w:rPr>
          <w:rFonts w:hint="eastAsia"/>
        </w:rPr>
        <w:t>COD</w:t>
      </w:r>
      <w:r w:rsidR="00C41988">
        <w:rPr>
          <w:rFonts w:hint="eastAsia"/>
        </w:rPr>
        <w:t>产品轨道比较的各卫星</w:t>
      </w:r>
      <w:r w:rsidR="00C41988">
        <w:rPr>
          <w:rFonts w:hint="eastAsia"/>
        </w:rPr>
        <w:t>RMS</w:t>
      </w:r>
      <w:r w:rsidR="00C41988">
        <w:rPr>
          <w:rFonts w:hint="eastAsia"/>
        </w:rPr>
        <w:t>值统计图</w:t>
      </w:r>
    </w:p>
    <w:p w14:paraId="0F2A5A4B" w14:textId="77777777" w:rsidR="00CF0D6C" w:rsidRDefault="006116ED" w:rsidP="00CF0D6C">
      <w:pPr>
        <w:pStyle w:val="aa"/>
        <w:spacing w:before="120" w:after="120"/>
      </w:pPr>
      <w:r>
        <w:rPr>
          <w:noProof/>
        </w:rPr>
        <w:lastRenderedPageBreak/>
        <w:drawing>
          <wp:inline distT="0" distB="0" distL="0" distR="0" wp14:anchorId="0BE29228" wp14:editId="0E0DAF1F">
            <wp:extent cx="3813175" cy="25019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46"/>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813175" cy="2501900"/>
                    </a:xfrm>
                    <a:prstGeom prst="rect">
                      <a:avLst/>
                    </a:prstGeom>
                    <a:noFill/>
                    <a:ln>
                      <a:noFill/>
                    </a:ln>
                  </pic:spPr>
                </pic:pic>
              </a:graphicData>
            </a:graphic>
          </wp:inline>
        </w:drawing>
      </w:r>
    </w:p>
    <w:p w14:paraId="66D6B6E0" w14:textId="77777777" w:rsidR="000E39E9" w:rsidRDefault="006A4780" w:rsidP="00DA798A">
      <w:pPr>
        <w:pStyle w:val="a"/>
        <w:spacing w:before="120" w:after="120"/>
      </w:pPr>
      <w:bookmarkStart w:id="659" w:name="fig_mutli_BDSIGSO_bar"/>
      <w:bookmarkEnd w:id="659"/>
      <w:r>
        <w:rPr>
          <w:rFonts w:hint="eastAsia"/>
        </w:rPr>
        <w:t>BDS</w:t>
      </w:r>
      <w:r>
        <w:t xml:space="preserve"> </w:t>
      </w:r>
      <w:r>
        <w:rPr>
          <w:rFonts w:hint="eastAsia"/>
        </w:rPr>
        <w:t>IGSO</w:t>
      </w:r>
      <w:r w:rsidR="00213900">
        <w:rPr>
          <w:rFonts w:hint="eastAsia"/>
        </w:rPr>
        <w:t>实时滤波轨道结果与</w:t>
      </w:r>
      <w:r w:rsidR="00213900">
        <w:rPr>
          <w:rFonts w:hint="eastAsia"/>
        </w:rPr>
        <w:t>COD</w:t>
      </w:r>
      <w:r w:rsidR="00213900">
        <w:rPr>
          <w:rFonts w:hint="eastAsia"/>
        </w:rPr>
        <w:t>产品轨道比较的各卫星</w:t>
      </w:r>
      <w:r w:rsidR="00213900">
        <w:rPr>
          <w:rFonts w:hint="eastAsia"/>
        </w:rPr>
        <w:t>RMS</w:t>
      </w:r>
      <w:r w:rsidR="00213900">
        <w:rPr>
          <w:rFonts w:hint="eastAsia"/>
        </w:rPr>
        <w:t>值统计图</w:t>
      </w:r>
    </w:p>
    <w:p w14:paraId="5632A217" w14:textId="137729A0" w:rsidR="00E2488A" w:rsidRPr="006A4780" w:rsidRDefault="009E1A09" w:rsidP="006A4780">
      <w:pPr>
        <w:spacing w:before="60" w:after="60"/>
        <w:ind w:firstLine="480"/>
      </w:pPr>
      <w:r>
        <w:fldChar w:fldCharType="begin"/>
      </w:r>
      <w:r>
        <w:instrText xml:space="preserve"> </w:instrText>
      </w:r>
      <w:r>
        <w:rPr>
          <w:rFonts w:hint="eastAsia"/>
        </w:rPr>
        <w:instrText>REF fig_mutli_BDSMEO_bar \r \h</w:instrText>
      </w:r>
      <w:r>
        <w:instrText xml:space="preserve"> </w:instrText>
      </w:r>
      <w:r>
        <w:fldChar w:fldCharType="separate"/>
      </w:r>
      <w:r w:rsidR="00897A40">
        <w:rPr>
          <w:rFonts w:hint="eastAsia"/>
        </w:rPr>
        <w:t>图</w:t>
      </w:r>
      <w:r w:rsidR="00897A40">
        <w:rPr>
          <w:rFonts w:hint="eastAsia"/>
        </w:rPr>
        <w:t>5-4</w:t>
      </w:r>
      <w:r>
        <w:fldChar w:fldCharType="end"/>
      </w:r>
      <w:r w:rsidR="006A4780">
        <w:rPr>
          <w:rFonts w:hint="eastAsia"/>
        </w:rPr>
        <w:t>和</w:t>
      </w:r>
      <w:r>
        <w:fldChar w:fldCharType="begin"/>
      </w:r>
      <w:r>
        <w:instrText xml:space="preserve"> </w:instrText>
      </w:r>
      <w:r>
        <w:rPr>
          <w:rFonts w:hint="eastAsia"/>
        </w:rPr>
        <w:instrText>REF fig_mutli_BDSIGSO_bar \r \h</w:instrText>
      </w:r>
      <w:r>
        <w:instrText xml:space="preserve"> </w:instrText>
      </w:r>
      <w:r>
        <w:fldChar w:fldCharType="separate"/>
      </w:r>
      <w:r w:rsidR="00897A40">
        <w:rPr>
          <w:rFonts w:hint="eastAsia"/>
        </w:rPr>
        <w:t>图</w:t>
      </w:r>
      <w:r w:rsidR="00897A40">
        <w:rPr>
          <w:rFonts w:hint="eastAsia"/>
        </w:rPr>
        <w:t>5-5</w:t>
      </w:r>
      <w:r>
        <w:fldChar w:fldCharType="end"/>
      </w:r>
      <w:r w:rsidR="006A4780">
        <w:rPr>
          <w:rFonts w:hint="eastAsia"/>
        </w:rPr>
        <w:t>分别给出</w:t>
      </w:r>
      <w:r w:rsidR="006A4780">
        <w:rPr>
          <w:rFonts w:hint="eastAsia"/>
        </w:rPr>
        <w:t>BDS</w:t>
      </w:r>
      <w:r w:rsidR="006A4780">
        <w:t xml:space="preserve"> </w:t>
      </w:r>
      <w:r w:rsidR="006A4780">
        <w:rPr>
          <w:rFonts w:hint="eastAsia"/>
        </w:rPr>
        <w:t>MEO</w:t>
      </w:r>
      <w:r w:rsidR="006A4780">
        <w:rPr>
          <w:rFonts w:hint="eastAsia"/>
        </w:rPr>
        <w:t>和</w:t>
      </w:r>
      <w:r w:rsidR="006A4780">
        <w:rPr>
          <w:rFonts w:hint="eastAsia"/>
        </w:rPr>
        <w:t>IGSO</w:t>
      </w:r>
      <w:r w:rsidR="006A4780">
        <w:rPr>
          <w:rFonts w:hint="eastAsia"/>
        </w:rPr>
        <w:t>卫星的</w:t>
      </w:r>
      <w:r w:rsidR="00677F74">
        <w:rPr>
          <w:rFonts w:hint="eastAsia"/>
        </w:rPr>
        <w:t>实时轨道比较的结果统计图。首先对于</w:t>
      </w:r>
      <w:r w:rsidR="00677F74">
        <w:rPr>
          <w:rFonts w:hint="eastAsia"/>
        </w:rPr>
        <w:t>BDS</w:t>
      </w:r>
      <w:r w:rsidR="00677F74">
        <w:t xml:space="preserve"> </w:t>
      </w:r>
      <w:r w:rsidR="00677F74">
        <w:rPr>
          <w:rFonts w:hint="eastAsia"/>
        </w:rPr>
        <w:t>MEO</w:t>
      </w:r>
      <w:r w:rsidR="00677F74">
        <w:rPr>
          <w:rFonts w:hint="eastAsia"/>
        </w:rPr>
        <w:t>卫星，</w:t>
      </w:r>
      <w:r w:rsidR="00E2488A">
        <w:rPr>
          <w:rFonts w:hint="eastAsia"/>
        </w:rPr>
        <w:t>实时滤波轨道结果在切向、法向和径向上的平均</w:t>
      </w:r>
      <w:r w:rsidR="00E2488A">
        <w:rPr>
          <w:rFonts w:hint="eastAsia"/>
        </w:rPr>
        <w:t>RMS</w:t>
      </w:r>
      <w:r w:rsidR="00E2488A">
        <w:rPr>
          <w:rFonts w:hint="eastAsia"/>
        </w:rPr>
        <w:t>值分别为</w:t>
      </w:r>
      <w:r w:rsidR="007A0A51">
        <w:rPr>
          <w:rFonts w:hint="eastAsia"/>
        </w:rPr>
        <w:t>8</w:t>
      </w:r>
      <w:r w:rsidR="007A0A51">
        <w:t>.7</w:t>
      </w:r>
      <w:r w:rsidR="00E2488A">
        <w:rPr>
          <w:rFonts w:hint="eastAsia"/>
        </w:rPr>
        <w:t>cm</w:t>
      </w:r>
      <w:r w:rsidR="00E2488A">
        <w:rPr>
          <w:rFonts w:hint="eastAsia"/>
        </w:rPr>
        <w:t>、</w:t>
      </w:r>
      <w:r w:rsidR="00E2488A">
        <w:t>5.8</w:t>
      </w:r>
      <w:r w:rsidR="00E2488A">
        <w:rPr>
          <w:rFonts w:hint="eastAsia"/>
        </w:rPr>
        <w:t>cm</w:t>
      </w:r>
      <w:r w:rsidR="00E2488A">
        <w:rPr>
          <w:rFonts w:hint="eastAsia"/>
        </w:rPr>
        <w:t>和</w:t>
      </w:r>
      <w:r w:rsidR="007A0A51">
        <w:rPr>
          <w:rFonts w:hint="eastAsia"/>
        </w:rPr>
        <w:t>3</w:t>
      </w:r>
      <w:r w:rsidR="007A0A51">
        <w:t>.5</w:t>
      </w:r>
      <w:r w:rsidR="00E2488A">
        <w:rPr>
          <w:rFonts w:hint="eastAsia"/>
        </w:rPr>
        <w:t>cm</w:t>
      </w:r>
      <w:r w:rsidR="00750765">
        <w:rPr>
          <w:rFonts w:hint="eastAsia"/>
        </w:rPr>
        <w:t>，</w:t>
      </w:r>
      <w:r w:rsidR="00E2488A">
        <w:rPr>
          <w:rFonts w:hint="eastAsia"/>
        </w:rPr>
        <w:t>整体精度水平相较</w:t>
      </w:r>
      <w:r w:rsidR="00E2488A">
        <w:rPr>
          <w:rFonts w:hint="eastAsia"/>
        </w:rPr>
        <w:t>GPS</w:t>
      </w:r>
      <w:r w:rsidR="00E2488A">
        <w:rPr>
          <w:rFonts w:hint="eastAsia"/>
        </w:rPr>
        <w:t>和</w:t>
      </w:r>
      <w:r w:rsidR="00E2488A">
        <w:rPr>
          <w:rFonts w:hint="eastAsia"/>
        </w:rPr>
        <w:t>Galileo</w:t>
      </w:r>
      <w:r w:rsidR="00E2488A">
        <w:rPr>
          <w:rFonts w:hint="eastAsia"/>
        </w:rPr>
        <w:t>卫星偏低，主要原因在于</w:t>
      </w:r>
      <w:r w:rsidR="00E2488A">
        <w:rPr>
          <w:rFonts w:hint="eastAsia"/>
        </w:rPr>
        <w:t>BDS</w:t>
      </w:r>
      <w:r w:rsidR="00E2488A">
        <w:rPr>
          <w:rFonts w:hint="eastAsia"/>
        </w:rPr>
        <w:t>卫星的动力学</w:t>
      </w:r>
      <w:r w:rsidR="0084188D">
        <w:rPr>
          <w:rFonts w:hint="eastAsia"/>
        </w:rPr>
        <w:t>模型精度</w:t>
      </w:r>
      <w:r w:rsidR="000813EC">
        <w:rPr>
          <w:rFonts w:hint="eastAsia"/>
        </w:rPr>
        <w:t>有限，也因此</w:t>
      </w:r>
      <w:ins w:id="660" w:author="王 庆云" w:date="2022-04-17T22:21:00Z">
        <w:r w:rsidR="000A6D88">
          <w:rPr>
            <w:rFonts w:hint="eastAsia"/>
          </w:rPr>
          <w:t>导致</w:t>
        </w:r>
      </w:ins>
      <w:r w:rsidR="000813EC">
        <w:rPr>
          <w:rFonts w:hint="eastAsia"/>
        </w:rPr>
        <w:t>轨道切向方向上的精度要明显低于法向</w:t>
      </w:r>
      <w:r w:rsidR="00830C73">
        <w:rPr>
          <w:rFonts w:hint="eastAsia"/>
        </w:rPr>
        <w:t>和</w:t>
      </w:r>
      <w:r w:rsidR="000813EC">
        <w:rPr>
          <w:rFonts w:hint="eastAsia"/>
        </w:rPr>
        <w:t>径向。</w:t>
      </w:r>
      <w:r w:rsidR="00750765">
        <w:rPr>
          <w:rFonts w:hint="eastAsia"/>
        </w:rPr>
        <w:t>对于</w:t>
      </w:r>
      <w:r w:rsidR="00750765">
        <w:rPr>
          <w:rFonts w:hint="eastAsia"/>
        </w:rPr>
        <w:t>BDS</w:t>
      </w:r>
      <w:r w:rsidR="00750765">
        <w:t xml:space="preserve"> </w:t>
      </w:r>
      <w:r w:rsidR="00750765">
        <w:rPr>
          <w:rFonts w:hint="eastAsia"/>
        </w:rPr>
        <w:t>IGSO</w:t>
      </w:r>
      <w:r w:rsidR="00750765">
        <w:rPr>
          <w:rFonts w:hint="eastAsia"/>
        </w:rPr>
        <w:t>卫星，其</w:t>
      </w:r>
      <w:r w:rsidR="00690124">
        <w:rPr>
          <w:rFonts w:hint="eastAsia"/>
        </w:rPr>
        <w:t>在切向、法向和径向上的平均</w:t>
      </w:r>
      <w:r w:rsidR="00690124">
        <w:rPr>
          <w:rFonts w:hint="eastAsia"/>
        </w:rPr>
        <w:t>R</w:t>
      </w:r>
      <w:r w:rsidR="00690124">
        <w:t>MS</w:t>
      </w:r>
      <w:r w:rsidR="00690124">
        <w:rPr>
          <w:rFonts w:hint="eastAsia"/>
        </w:rPr>
        <w:t>值分别为</w:t>
      </w:r>
      <w:r w:rsidR="00690124">
        <w:t>1</w:t>
      </w:r>
      <w:r w:rsidR="007A0A51">
        <w:t>3</w:t>
      </w:r>
      <w:r w:rsidR="00690124">
        <w:t>.</w:t>
      </w:r>
      <w:r w:rsidR="007A0A51">
        <w:t>8</w:t>
      </w:r>
      <w:r w:rsidR="00690124">
        <w:rPr>
          <w:rFonts w:hint="eastAsia"/>
        </w:rPr>
        <w:t>cm</w:t>
      </w:r>
      <w:r w:rsidR="00690124">
        <w:rPr>
          <w:rFonts w:hint="eastAsia"/>
        </w:rPr>
        <w:t>、</w:t>
      </w:r>
      <w:r w:rsidR="00690124">
        <w:t>12.</w:t>
      </w:r>
      <w:r w:rsidR="007A0A51">
        <w:t>7</w:t>
      </w:r>
      <w:r w:rsidR="00690124">
        <w:rPr>
          <w:rFonts w:hint="eastAsia"/>
        </w:rPr>
        <w:t>cm</w:t>
      </w:r>
      <w:r w:rsidR="00690124">
        <w:rPr>
          <w:rFonts w:hint="eastAsia"/>
        </w:rPr>
        <w:t>和</w:t>
      </w:r>
      <w:r w:rsidR="00690124">
        <w:t>9.</w:t>
      </w:r>
      <w:r w:rsidR="007A0A51">
        <w:t>4</w:t>
      </w:r>
      <w:r w:rsidR="00690124">
        <w:rPr>
          <w:rFonts w:hint="eastAsia"/>
        </w:rPr>
        <w:t>cm</w:t>
      </w:r>
      <w:r w:rsidR="00690124">
        <w:rPr>
          <w:rFonts w:hint="eastAsia"/>
        </w:rPr>
        <w:t>。</w:t>
      </w:r>
      <w:r w:rsidR="002468E9">
        <w:rPr>
          <w:rFonts w:hint="eastAsia"/>
        </w:rPr>
        <w:t>受限于动力学模型精度及其本身具有的轨道特性，</w:t>
      </w:r>
      <w:r w:rsidR="002468E9">
        <w:rPr>
          <w:rFonts w:hint="eastAsia"/>
        </w:rPr>
        <w:t>BDS</w:t>
      </w:r>
      <w:r w:rsidR="002468E9">
        <w:t xml:space="preserve"> </w:t>
      </w:r>
      <w:r w:rsidR="002468E9">
        <w:rPr>
          <w:rFonts w:hint="eastAsia"/>
        </w:rPr>
        <w:t>IGSO</w:t>
      </w:r>
      <w:r w:rsidR="002468E9">
        <w:rPr>
          <w:rFonts w:hint="eastAsia"/>
        </w:rPr>
        <w:t>的轨道整体精度要低于</w:t>
      </w:r>
      <w:r w:rsidR="002468E9">
        <w:rPr>
          <w:rFonts w:hint="eastAsia"/>
        </w:rPr>
        <w:t>BDS</w:t>
      </w:r>
      <w:r w:rsidR="002468E9">
        <w:t xml:space="preserve"> </w:t>
      </w:r>
      <w:r w:rsidR="002468E9">
        <w:rPr>
          <w:rFonts w:hint="eastAsia"/>
        </w:rPr>
        <w:t>MEO</w:t>
      </w:r>
      <w:r w:rsidR="002468E9">
        <w:rPr>
          <w:rFonts w:hint="eastAsia"/>
        </w:rPr>
        <w:t>卫星。在</w:t>
      </w:r>
      <w:r w:rsidR="007A0A51">
        <w:rPr>
          <w:rFonts w:hint="eastAsia"/>
        </w:rPr>
        <w:t>三</w:t>
      </w:r>
      <w:del w:id="661" w:author="王 庆云" w:date="2022-04-17T22:21:00Z">
        <w:r w:rsidR="007A0A51" w:rsidDel="000A6D88">
          <w:rPr>
            <w:rFonts w:hint="eastAsia"/>
          </w:rPr>
          <w:delText xml:space="preserve"> </w:delText>
        </w:r>
      </w:del>
      <w:r w:rsidR="002468E9">
        <w:rPr>
          <w:rFonts w:hint="eastAsia"/>
        </w:rPr>
        <w:t>维方向上，</w:t>
      </w:r>
      <w:r w:rsidR="002468E9">
        <w:rPr>
          <w:rFonts w:hint="eastAsia"/>
        </w:rPr>
        <w:t>BDS</w:t>
      </w:r>
      <w:r w:rsidR="002468E9">
        <w:t xml:space="preserve"> </w:t>
      </w:r>
      <w:r w:rsidR="002468E9">
        <w:rPr>
          <w:rFonts w:hint="eastAsia"/>
        </w:rPr>
        <w:t>MEO</w:t>
      </w:r>
      <w:r w:rsidR="002468E9">
        <w:rPr>
          <w:rFonts w:hint="eastAsia"/>
        </w:rPr>
        <w:t>卫星和</w:t>
      </w:r>
      <w:r w:rsidR="002468E9">
        <w:rPr>
          <w:rFonts w:hint="eastAsia"/>
        </w:rPr>
        <w:t>IGSO</w:t>
      </w:r>
      <w:r w:rsidR="002468E9">
        <w:rPr>
          <w:rFonts w:hint="eastAsia"/>
        </w:rPr>
        <w:t>卫星的平均</w:t>
      </w:r>
      <w:r w:rsidR="002468E9">
        <w:rPr>
          <w:rFonts w:hint="eastAsia"/>
        </w:rPr>
        <w:t>RMS</w:t>
      </w:r>
      <w:r w:rsidR="00AC57D2">
        <w:rPr>
          <w:rFonts w:hint="eastAsia"/>
        </w:rPr>
        <w:t>值</w:t>
      </w:r>
      <w:r w:rsidR="002468E9">
        <w:rPr>
          <w:rFonts w:hint="eastAsia"/>
        </w:rPr>
        <w:t>分别为</w:t>
      </w:r>
      <w:r w:rsidR="007A0A51">
        <w:t>11</w:t>
      </w:r>
      <w:r w:rsidR="002468E9">
        <w:t>.</w:t>
      </w:r>
      <w:r w:rsidR="007A0A51">
        <w:t>2</w:t>
      </w:r>
      <w:r w:rsidR="002468E9">
        <w:rPr>
          <w:rFonts w:hint="eastAsia"/>
        </w:rPr>
        <w:t>cm</w:t>
      </w:r>
      <w:r w:rsidR="002468E9">
        <w:rPr>
          <w:rFonts w:hint="eastAsia"/>
        </w:rPr>
        <w:t>和</w:t>
      </w:r>
      <w:r w:rsidR="007A0A51">
        <w:t>21</w:t>
      </w:r>
      <w:r w:rsidR="002468E9">
        <w:t>.</w:t>
      </w:r>
      <w:r w:rsidR="007A0A51">
        <w:t>2</w:t>
      </w:r>
      <w:r w:rsidR="002468E9">
        <w:rPr>
          <w:rFonts w:hint="eastAsia"/>
        </w:rPr>
        <w:t>cm</w:t>
      </w:r>
      <w:r w:rsidR="00574ECA">
        <w:rPr>
          <w:rFonts w:hint="eastAsia"/>
        </w:rPr>
        <w:t>。</w:t>
      </w:r>
    </w:p>
    <w:p w14:paraId="6F8129B7" w14:textId="77777777" w:rsidR="00AA32E4" w:rsidRDefault="00AA32E4" w:rsidP="001C5752">
      <w:pPr>
        <w:pStyle w:val="3"/>
      </w:pPr>
      <w:bookmarkStart w:id="662" w:name="_Toc101082682"/>
      <w:r>
        <w:rPr>
          <w:rFonts w:hint="eastAsia"/>
        </w:rPr>
        <w:t>轨道</w:t>
      </w:r>
      <w:r w:rsidR="001B394D">
        <w:rPr>
          <w:rFonts w:hint="eastAsia"/>
        </w:rPr>
        <w:t>时序</w:t>
      </w:r>
      <w:r w:rsidR="00E90D39">
        <w:rPr>
          <w:rFonts w:hint="eastAsia"/>
        </w:rPr>
        <w:t>特性</w:t>
      </w:r>
      <w:r>
        <w:rPr>
          <w:rFonts w:hint="eastAsia"/>
        </w:rPr>
        <w:t>分析</w:t>
      </w:r>
      <w:bookmarkEnd w:id="662"/>
    </w:p>
    <w:p w14:paraId="492A37C2" w14:textId="77777777" w:rsidR="0086438B" w:rsidRPr="0086438B" w:rsidRDefault="0086438B" w:rsidP="0086438B">
      <w:pPr>
        <w:spacing w:before="60" w:after="60"/>
        <w:ind w:firstLine="480"/>
      </w:pPr>
      <w:r>
        <w:rPr>
          <w:rFonts w:hint="eastAsia"/>
        </w:rPr>
        <w:t>为了进一步研究</w:t>
      </w:r>
      <w:r w:rsidR="00EA60E3">
        <w:rPr>
          <w:rFonts w:hint="eastAsia"/>
        </w:rPr>
        <w:t>实时轨道的收敛</w:t>
      </w:r>
      <w:r w:rsidR="002A0BCA">
        <w:rPr>
          <w:rFonts w:hint="eastAsia"/>
        </w:rPr>
        <w:t>时间</w:t>
      </w:r>
      <w:r w:rsidR="00EA60E3">
        <w:rPr>
          <w:rFonts w:hint="eastAsia"/>
        </w:rPr>
        <w:t>以及收敛后的轨道精度</w:t>
      </w:r>
      <w:r w:rsidR="002A0BCA">
        <w:rPr>
          <w:rFonts w:hint="eastAsia"/>
        </w:rPr>
        <w:t>变化情况，这里对实时滤波轨道与</w:t>
      </w:r>
      <w:r w:rsidR="002A0BCA">
        <w:rPr>
          <w:rFonts w:hint="eastAsia"/>
        </w:rPr>
        <w:t>COD</w:t>
      </w:r>
      <w:r w:rsidR="002A0BCA">
        <w:rPr>
          <w:rFonts w:hint="eastAsia"/>
        </w:rPr>
        <w:t>产品轨道</w:t>
      </w:r>
      <w:r w:rsidR="000F2D84">
        <w:rPr>
          <w:rFonts w:hint="eastAsia"/>
        </w:rPr>
        <w:t>互差</w:t>
      </w:r>
      <w:r w:rsidR="002A0BCA">
        <w:rPr>
          <w:rFonts w:hint="eastAsia"/>
        </w:rPr>
        <w:t>随时间变化的序列进行了</w:t>
      </w:r>
      <w:r w:rsidR="000F2D84">
        <w:rPr>
          <w:rFonts w:hint="eastAsia"/>
        </w:rPr>
        <w:t>分析</w:t>
      </w:r>
      <w:r w:rsidR="002A0BCA">
        <w:rPr>
          <w:rFonts w:hint="eastAsia"/>
        </w:rPr>
        <w:t>。</w:t>
      </w:r>
    </w:p>
    <w:p w14:paraId="73A9E511" w14:textId="77777777" w:rsidR="00247AD2" w:rsidRDefault="00703FDD" w:rsidP="00FC47CF">
      <w:pPr>
        <w:pStyle w:val="aa"/>
        <w:spacing w:before="120" w:after="120"/>
      </w:pPr>
      <w:r>
        <w:rPr>
          <w:noProof/>
        </w:rPr>
        <w:drawing>
          <wp:inline distT="0" distB="0" distL="0" distR="0" wp14:anchorId="3E0400A5" wp14:editId="3A997F40">
            <wp:extent cx="4316095" cy="2589530"/>
            <wp:effectExtent l="0" t="0" r="8255"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06"/>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4316095" cy="2589530"/>
                    </a:xfrm>
                    <a:prstGeom prst="rect">
                      <a:avLst/>
                    </a:prstGeom>
                    <a:noFill/>
                    <a:ln>
                      <a:noFill/>
                    </a:ln>
                  </pic:spPr>
                </pic:pic>
              </a:graphicData>
            </a:graphic>
          </wp:inline>
        </w:drawing>
      </w:r>
    </w:p>
    <w:p w14:paraId="57C5A3FA" w14:textId="77777777" w:rsidR="00FC47CF" w:rsidRDefault="00E94516" w:rsidP="00FC47CF">
      <w:pPr>
        <w:pStyle w:val="a"/>
        <w:spacing w:before="120" w:after="120"/>
      </w:pPr>
      <w:bookmarkStart w:id="663" w:name="fig_multi_G_series"/>
      <w:bookmarkEnd w:id="663"/>
      <w:r>
        <w:rPr>
          <w:rFonts w:hint="eastAsia"/>
        </w:rPr>
        <w:t>GPS</w:t>
      </w:r>
      <w:r>
        <w:rPr>
          <w:rFonts w:hint="eastAsia"/>
        </w:rPr>
        <w:t>卫星实时滤波轨道与</w:t>
      </w:r>
      <w:r>
        <w:rPr>
          <w:rFonts w:hint="eastAsia"/>
        </w:rPr>
        <w:t>COD</w:t>
      </w:r>
      <w:r>
        <w:rPr>
          <w:rFonts w:hint="eastAsia"/>
        </w:rPr>
        <w:t>产品轨道比较互差时序统计图</w:t>
      </w:r>
    </w:p>
    <w:p w14:paraId="54308FC0" w14:textId="77777777" w:rsidR="00FC47CF" w:rsidRDefault="00703FDD" w:rsidP="00FC47CF">
      <w:pPr>
        <w:pStyle w:val="aa"/>
        <w:spacing w:before="120" w:after="120"/>
      </w:pPr>
      <w:r>
        <w:rPr>
          <w:noProof/>
        </w:rPr>
        <w:lastRenderedPageBreak/>
        <w:drawing>
          <wp:inline distT="0" distB="0" distL="0" distR="0" wp14:anchorId="2DB394C4" wp14:editId="5D5EE6DD">
            <wp:extent cx="4312920" cy="2587625"/>
            <wp:effectExtent l="0" t="0" r="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08"/>
                    <pic:cNvPicPr>
                      <a:picLocks noChangeAspect="1" noChangeArrowheads="1"/>
                    </pic:cNvPicPr>
                  </pic:nvPicPr>
                  <pic:blipFill>
                    <a:blip r:embed="rId565" cstate="print">
                      <a:extLst>
                        <a:ext uri="{28A0092B-C50C-407E-A947-70E740481C1C}">
                          <a14:useLocalDpi xmlns:a14="http://schemas.microsoft.com/office/drawing/2010/main" val="0"/>
                        </a:ext>
                      </a:extLst>
                    </a:blip>
                    <a:srcRect/>
                    <a:stretch>
                      <a:fillRect/>
                    </a:stretch>
                  </pic:blipFill>
                  <pic:spPr bwMode="auto">
                    <a:xfrm>
                      <a:off x="0" y="0"/>
                      <a:ext cx="4312920" cy="2587625"/>
                    </a:xfrm>
                    <a:prstGeom prst="rect">
                      <a:avLst/>
                    </a:prstGeom>
                    <a:noFill/>
                    <a:ln>
                      <a:noFill/>
                    </a:ln>
                  </pic:spPr>
                </pic:pic>
              </a:graphicData>
            </a:graphic>
          </wp:inline>
        </w:drawing>
      </w:r>
    </w:p>
    <w:p w14:paraId="6607A219" w14:textId="77777777" w:rsidR="00FC47CF" w:rsidRDefault="00E94516" w:rsidP="00FC47CF">
      <w:pPr>
        <w:pStyle w:val="a"/>
        <w:spacing w:before="120" w:after="120"/>
      </w:pPr>
      <w:bookmarkStart w:id="664" w:name="fig_mulit_E_series"/>
      <w:bookmarkEnd w:id="664"/>
      <w:r>
        <w:rPr>
          <w:rFonts w:hint="eastAsia"/>
        </w:rPr>
        <w:t>Galileo</w:t>
      </w:r>
      <w:r>
        <w:rPr>
          <w:rFonts w:hint="eastAsia"/>
        </w:rPr>
        <w:t>卫星实时滤波轨道与</w:t>
      </w:r>
      <w:r>
        <w:rPr>
          <w:rFonts w:hint="eastAsia"/>
        </w:rPr>
        <w:t>COD</w:t>
      </w:r>
      <w:r>
        <w:rPr>
          <w:rFonts w:hint="eastAsia"/>
        </w:rPr>
        <w:t>产品轨道比较互差时序统计图</w:t>
      </w:r>
    </w:p>
    <w:p w14:paraId="4DE281C2" w14:textId="2394FF84" w:rsidR="00760364" w:rsidRDefault="00E94516" w:rsidP="00E94516">
      <w:pPr>
        <w:spacing w:before="60" w:after="60"/>
        <w:ind w:firstLine="480"/>
      </w:pPr>
      <w:r>
        <w:fldChar w:fldCharType="begin"/>
      </w:r>
      <w:r>
        <w:instrText xml:space="preserve"> </w:instrText>
      </w:r>
      <w:r>
        <w:rPr>
          <w:rFonts w:hint="eastAsia"/>
        </w:rPr>
        <w:instrText>REF fig_multi_G_series \r \h</w:instrText>
      </w:r>
      <w:r>
        <w:instrText xml:space="preserve"> </w:instrText>
      </w:r>
      <w:r>
        <w:fldChar w:fldCharType="separate"/>
      </w:r>
      <w:r w:rsidR="00897A40">
        <w:rPr>
          <w:rFonts w:hint="eastAsia"/>
        </w:rPr>
        <w:t>图</w:t>
      </w:r>
      <w:r w:rsidR="00897A40">
        <w:rPr>
          <w:rFonts w:hint="eastAsia"/>
        </w:rPr>
        <w:t>5-6</w:t>
      </w:r>
      <w:r>
        <w:fldChar w:fldCharType="end"/>
      </w:r>
      <w:r>
        <w:rPr>
          <w:rFonts w:hint="eastAsia"/>
        </w:rPr>
        <w:t>和</w:t>
      </w:r>
      <w:r>
        <w:fldChar w:fldCharType="begin"/>
      </w:r>
      <w:r>
        <w:instrText xml:space="preserve"> REF fig_mulit_E_series \r \h </w:instrText>
      </w:r>
      <w:r>
        <w:fldChar w:fldCharType="separate"/>
      </w:r>
      <w:r w:rsidR="00897A40">
        <w:rPr>
          <w:rFonts w:hint="eastAsia"/>
        </w:rPr>
        <w:t>图</w:t>
      </w:r>
      <w:r w:rsidR="00897A40">
        <w:rPr>
          <w:rFonts w:hint="eastAsia"/>
        </w:rPr>
        <w:t>5-7</w:t>
      </w:r>
      <w:r>
        <w:fldChar w:fldCharType="end"/>
      </w:r>
      <w:r>
        <w:rPr>
          <w:rFonts w:hint="eastAsia"/>
        </w:rPr>
        <w:t>分别给出了</w:t>
      </w:r>
      <w:r>
        <w:rPr>
          <w:rFonts w:hint="eastAsia"/>
        </w:rPr>
        <w:t>GPS</w:t>
      </w:r>
      <w:r>
        <w:rPr>
          <w:rFonts w:hint="eastAsia"/>
        </w:rPr>
        <w:t>卫星和</w:t>
      </w:r>
      <w:r>
        <w:rPr>
          <w:rFonts w:hint="eastAsia"/>
        </w:rPr>
        <w:t>Galileo</w:t>
      </w:r>
      <w:r>
        <w:rPr>
          <w:rFonts w:hint="eastAsia"/>
        </w:rPr>
        <w:t>卫星实时滤波轨道结果与</w:t>
      </w:r>
      <w:r>
        <w:rPr>
          <w:rFonts w:hint="eastAsia"/>
        </w:rPr>
        <w:t>COD</w:t>
      </w:r>
      <w:r>
        <w:rPr>
          <w:rFonts w:hint="eastAsia"/>
        </w:rPr>
        <w:t>产品轨道互差在切向、法向和径向</w:t>
      </w:r>
      <w:r w:rsidR="00676DD0">
        <w:rPr>
          <w:rFonts w:hint="eastAsia"/>
        </w:rPr>
        <w:t>的时序图</w:t>
      </w:r>
      <w:r w:rsidR="006975C3">
        <w:rPr>
          <w:rFonts w:hint="eastAsia"/>
        </w:rPr>
        <w:t>，可以看到，两个系统的实时滤波轨道在滤波启动</w:t>
      </w:r>
      <w:r w:rsidR="006975C3">
        <w:rPr>
          <w:rFonts w:hint="eastAsia"/>
        </w:rPr>
        <w:t>2</w:t>
      </w:r>
      <w:r w:rsidR="006975C3">
        <w:t>4</w:t>
      </w:r>
      <w:r w:rsidR="006975C3">
        <w:rPr>
          <w:rFonts w:hint="eastAsia"/>
        </w:rPr>
        <w:t>h</w:t>
      </w:r>
      <w:r w:rsidR="006975C3">
        <w:rPr>
          <w:rFonts w:hint="eastAsia"/>
        </w:rPr>
        <w:t>后基本都能达到完全收敛的状态</w:t>
      </w:r>
      <w:r w:rsidR="003B2709">
        <w:rPr>
          <w:rFonts w:hint="eastAsia"/>
        </w:rPr>
        <w:t>，且收敛后的精度水平类似。</w:t>
      </w:r>
      <w:del w:id="665" w:author="王 庆云" w:date="2022-04-17T22:24:00Z">
        <w:r w:rsidR="006975C3" w:rsidDel="000A6D88">
          <w:rPr>
            <w:rFonts w:hint="eastAsia"/>
          </w:rPr>
          <w:delText>其中</w:delText>
        </w:r>
      </w:del>
      <w:r w:rsidR="007A450D">
        <w:rPr>
          <w:rFonts w:hint="eastAsia"/>
        </w:rPr>
        <w:t>对于收敛后的轨道互差的</w:t>
      </w:r>
      <w:r w:rsidR="00B850AE">
        <w:rPr>
          <w:rFonts w:hint="eastAsia"/>
        </w:rPr>
        <w:t>时序结果</w:t>
      </w:r>
      <w:r w:rsidR="006975C3">
        <w:rPr>
          <w:rFonts w:hint="eastAsia"/>
        </w:rPr>
        <w:t>，法向和径向方向上的变化幅度基本在±</w:t>
      </w:r>
      <w:r w:rsidR="006975C3">
        <w:rPr>
          <w:rFonts w:hint="eastAsia"/>
        </w:rPr>
        <w:t>1</w:t>
      </w:r>
      <w:r w:rsidR="006975C3">
        <w:t>0</w:t>
      </w:r>
      <w:r w:rsidR="006975C3">
        <w:rPr>
          <w:rFonts w:hint="eastAsia"/>
        </w:rPr>
        <w:t>cm</w:t>
      </w:r>
      <w:r w:rsidR="006975C3">
        <w:rPr>
          <w:rFonts w:hint="eastAsia"/>
        </w:rPr>
        <w:t>以内，切向方向上</w:t>
      </w:r>
      <w:r w:rsidR="00703FDD">
        <w:rPr>
          <w:rFonts w:hint="eastAsia"/>
        </w:rPr>
        <w:t>大部分</w:t>
      </w:r>
      <w:r w:rsidR="006975C3">
        <w:rPr>
          <w:rFonts w:hint="eastAsia"/>
        </w:rPr>
        <w:t>在±</w:t>
      </w:r>
      <w:r w:rsidR="006975C3">
        <w:rPr>
          <w:rFonts w:hint="eastAsia"/>
        </w:rPr>
        <w:t>1</w:t>
      </w:r>
      <w:r w:rsidR="006975C3">
        <w:t>5</w:t>
      </w:r>
      <w:r w:rsidR="006975C3">
        <w:rPr>
          <w:rFonts w:hint="eastAsia"/>
        </w:rPr>
        <w:t>cm</w:t>
      </w:r>
      <w:r w:rsidR="006975C3">
        <w:rPr>
          <w:rFonts w:hint="eastAsia"/>
        </w:rPr>
        <w:t>以内</w:t>
      </w:r>
      <w:r w:rsidR="003B2709">
        <w:rPr>
          <w:rFonts w:hint="eastAsia"/>
        </w:rPr>
        <w:t>。</w:t>
      </w:r>
      <w:ins w:id="666" w:author="王 庆云" w:date="2022-04-17T22:33:00Z">
        <w:r w:rsidR="002406C7">
          <w:rPr>
            <w:rFonts w:hint="eastAsia"/>
          </w:rPr>
          <w:t>此外</w:t>
        </w:r>
      </w:ins>
      <w:ins w:id="667" w:author="王 庆云" w:date="2022-04-17T22:34:00Z">
        <w:r w:rsidR="002406C7">
          <w:rPr>
            <w:rFonts w:hint="eastAsia"/>
          </w:rPr>
          <w:t>，</w:t>
        </w:r>
      </w:ins>
      <w:r w:rsidR="00703FDD">
        <w:rPr>
          <w:rFonts w:hint="eastAsia"/>
        </w:rPr>
        <w:t>可以看到两个系统的轨道互差结果在切向方向上收敛后部分卫星都依然出现了</w:t>
      </w:r>
      <w:r w:rsidR="00650220">
        <w:rPr>
          <w:rFonts w:hint="eastAsia"/>
        </w:rPr>
        <w:t>明显</w:t>
      </w:r>
      <w:r w:rsidR="00703FDD">
        <w:rPr>
          <w:rFonts w:hint="eastAsia"/>
        </w:rPr>
        <w:t>跳变情况，这种情况</w:t>
      </w:r>
      <w:r w:rsidR="00650220">
        <w:rPr>
          <w:rFonts w:hint="eastAsia"/>
        </w:rPr>
        <w:t>主要可能是由</w:t>
      </w:r>
      <w:del w:id="668" w:author="王 庆云" w:date="2022-04-17T22:34:00Z">
        <w:r w:rsidR="00650220" w:rsidDel="002406C7">
          <w:rPr>
            <w:rFonts w:hint="eastAsia"/>
          </w:rPr>
          <w:delText>于</w:delText>
        </w:r>
      </w:del>
      <w:r w:rsidR="00650220">
        <w:rPr>
          <w:rFonts w:hint="eastAsia"/>
        </w:rPr>
        <w:t>模糊度固定导致</w:t>
      </w:r>
      <w:ins w:id="669" w:author="王 庆云" w:date="2022-04-17T22:34:00Z">
        <w:r w:rsidR="002406C7">
          <w:rPr>
            <w:rFonts w:hint="eastAsia"/>
          </w:rPr>
          <w:t>。</w:t>
        </w:r>
      </w:ins>
      <w:del w:id="670" w:author="王 庆云" w:date="2022-04-17T22:34:00Z">
        <w:r w:rsidR="00650220" w:rsidDel="002406C7">
          <w:rPr>
            <w:rFonts w:hint="eastAsia"/>
          </w:rPr>
          <w:delText>，</w:delText>
        </w:r>
      </w:del>
      <w:r w:rsidR="00650220">
        <w:rPr>
          <w:rFonts w:hint="eastAsia"/>
        </w:rPr>
        <w:t>由于模糊度固定算法对切向上轨道精度影响最大，因此在前后历元固定质量差异较大的情况下，可能导致法向上精度的跳变</w:t>
      </w:r>
      <w:r w:rsidR="003B2709">
        <w:rPr>
          <w:rFonts w:hint="eastAsia"/>
        </w:rPr>
        <w:t>。特别地，两个系统在天边界</w:t>
      </w:r>
      <w:r w:rsidR="005B7FE9">
        <w:rPr>
          <w:rFonts w:hint="eastAsia"/>
        </w:rPr>
        <w:t>处</w:t>
      </w:r>
      <w:r w:rsidR="003B2709">
        <w:rPr>
          <w:rFonts w:hint="eastAsia"/>
        </w:rPr>
        <w:t>的轨道互差结果都出现了轻微跳变，考虑到实时滤波轨道解算结果为连续变化的，因此跳变主要是</w:t>
      </w:r>
      <w:r w:rsidR="003B2709">
        <w:rPr>
          <w:rFonts w:hint="eastAsia"/>
        </w:rPr>
        <w:t>COD</w:t>
      </w:r>
      <w:r w:rsidR="003B2709">
        <w:rPr>
          <w:rFonts w:hint="eastAsia"/>
        </w:rPr>
        <w:t>轨道</w:t>
      </w:r>
      <w:r w:rsidR="00163515">
        <w:rPr>
          <w:rFonts w:hint="eastAsia"/>
        </w:rPr>
        <w:t>产品</w:t>
      </w:r>
      <w:r w:rsidR="003B2709">
        <w:rPr>
          <w:rFonts w:hint="eastAsia"/>
        </w:rPr>
        <w:t>的不连续性所</w:t>
      </w:r>
      <w:r w:rsidR="00BC2620">
        <w:rPr>
          <w:rFonts w:hint="eastAsia"/>
        </w:rPr>
        <w:t>导致</w:t>
      </w:r>
      <w:r w:rsidR="003B2709">
        <w:rPr>
          <w:rFonts w:hint="eastAsia"/>
        </w:rPr>
        <w:t>的。</w:t>
      </w:r>
    </w:p>
    <w:p w14:paraId="0598BFCE" w14:textId="7432FAEF" w:rsidR="00E94516" w:rsidRDefault="00BC2620" w:rsidP="00923D2F">
      <w:pPr>
        <w:spacing w:before="60" w:after="60"/>
        <w:ind w:firstLine="480"/>
      </w:pPr>
      <w:r>
        <w:rPr>
          <w:rFonts w:hint="eastAsia"/>
        </w:rPr>
        <w:t>对于收敛时间而言，</w:t>
      </w:r>
      <w:r>
        <w:rPr>
          <w:rFonts w:hint="eastAsia"/>
        </w:rPr>
        <w:t>GPS</w:t>
      </w:r>
      <w:r>
        <w:rPr>
          <w:rFonts w:hint="eastAsia"/>
        </w:rPr>
        <w:t>卫星的收敛速度要整体快于</w:t>
      </w:r>
      <w:r>
        <w:rPr>
          <w:rFonts w:hint="eastAsia"/>
        </w:rPr>
        <w:t>Galileo</w:t>
      </w:r>
      <w:r>
        <w:rPr>
          <w:rFonts w:hint="eastAsia"/>
        </w:rPr>
        <w:t>卫星，同时</w:t>
      </w:r>
      <w:ins w:id="671" w:author="王 庆云" w:date="2022-04-17T22:36:00Z">
        <w:r w:rsidR="002406C7">
          <w:rPr>
            <w:rFonts w:hint="eastAsia"/>
          </w:rPr>
          <w:t>在</w:t>
        </w:r>
      </w:ins>
      <w:del w:id="672" w:author="王 庆云" w:date="2022-04-17T22:36:00Z">
        <w:r w:rsidDel="002406C7">
          <w:rPr>
            <w:rFonts w:hint="eastAsia"/>
          </w:rPr>
          <w:delText>对于</w:delText>
        </w:r>
        <w:r w:rsidR="0020643A" w:rsidDel="002406C7">
          <w:rPr>
            <w:rFonts w:hint="eastAsia"/>
          </w:rPr>
          <w:delText>具体</w:delText>
        </w:r>
      </w:del>
      <w:r w:rsidR="0020643A">
        <w:rPr>
          <w:rFonts w:hint="eastAsia"/>
        </w:rPr>
        <w:t>不同方向上，收敛速度也呈现出了</w:t>
      </w:r>
      <w:del w:id="673" w:author="王 庆云" w:date="2022-04-17T22:37:00Z">
        <w:r w:rsidR="0020643A" w:rsidDel="002406C7">
          <w:rPr>
            <w:rFonts w:hint="eastAsia"/>
          </w:rPr>
          <w:delText>不同的</w:delText>
        </w:r>
      </w:del>
      <w:r w:rsidR="0020643A">
        <w:rPr>
          <w:rFonts w:hint="eastAsia"/>
        </w:rPr>
        <w:t>差异。为进一步</w:t>
      </w:r>
      <w:r w:rsidR="00853DE9">
        <w:rPr>
          <w:rFonts w:hint="eastAsia"/>
        </w:rPr>
        <w:t>对</w:t>
      </w:r>
      <w:r w:rsidR="00A74498">
        <w:rPr>
          <w:rFonts w:hint="eastAsia"/>
        </w:rPr>
        <w:t>实时滤波轨道的收敛时间特性进行分析</w:t>
      </w:r>
      <w:r w:rsidR="00A76575">
        <w:rPr>
          <w:rFonts w:hint="eastAsia"/>
        </w:rPr>
        <w:t>，对</w:t>
      </w:r>
      <w:del w:id="674" w:author="王 庆云" w:date="2022-04-17T22:41:00Z">
        <w:r w:rsidR="00A76575" w:rsidDel="00DB0FCD">
          <w:rPr>
            <w:rFonts w:hint="eastAsia"/>
          </w:rPr>
          <w:delText>上述</w:delText>
        </w:r>
      </w:del>
      <w:r w:rsidR="00A76575">
        <w:rPr>
          <w:rFonts w:hint="eastAsia"/>
        </w:rPr>
        <w:t>GPS</w:t>
      </w:r>
      <w:r w:rsidR="00A76575">
        <w:rPr>
          <w:rFonts w:hint="eastAsia"/>
        </w:rPr>
        <w:t>卫星和</w:t>
      </w:r>
      <w:r w:rsidR="00A76575">
        <w:rPr>
          <w:rFonts w:hint="eastAsia"/>
        </w:rPr>
        <w:t>Galileo</w:t>
      </w:r>
      <w:r w:rsidR="00A76575">
        <w:rPr>
          <w:rFonts w:hint="eastAsia"/>
        </w:rPr>
        <w:t>卫星实时轨道的收敛时间进行了统计，具体</w:t>
      </w:r>
      <w:r w:rsidR="002B66AD">
        <w:rPr>
          <w:rFonts w:hint="eastAsia"/>
        </w:rPr>
        <w:t>选取以下的收敛标准：对于</w:t>
      </w:r>
      <w:r w:rsidR="00A76575">
        <w:rPr>
          <w:rFonts w:hint="eastAsia"/>
        </w:rPr>
        <w:t>GPS</w:t>
      </w:r>
      <w:r w:rsidR="00A76575">
        <w:rPr>
          <w:rFonts w:hint="eastAsia"/>
        </w:rPr>
        <w:t>和</w:t>
      </w:r>
      <w:r w:rsidR="00A76575">
        <w:rPr>
          <w:rFonts w:hint="eastAsia"/>
        </w:rPr>
        <w:t>Galileo</w:t>
      </w:r>
      <w:r w:rsidR="00A76575">
        <w:rPr>
          <w:rFonts w:hint="eastAsia"/>
        </w:rPr>
        <w:t>卫星，在连续</w:t>
      </w:r>
      <w:r w:rsidR="00AF5B91">
        <w:rPr>
          <w:rFonts w:hint="eastAsia"/>
        </w:rPr>
        <w:t>十二</w:t>
      </w:r>
      <w:r w:rsidR="00BB1D5E">
        <w:rPr>
          <w:rFonts w:hint="eastAsia"/>
        </w:rPr>
        <w:t>个</w:t>
      </w:r>
      <w:r w:rsidR="00A76575">
        <w:rPr>
          <w:rFonts w:hint="eastAsia"/>
        </w:rPr>
        <w:t>小时以内，</w:t>
      </w:r>
      <w:ins w:id="675" w:author="王 庆云" w:date="2022-04-17T23:13:00Z">
        <w:r w:rsidR="00E61C46">
          <w:rPr>
            <w:rFonts w:hint="eastAsia"/>
          </w:rPr>
          <w:t>与参考轨道的</w:t>
        </w:r>
      </w:ins>
      <w:ins w:id="676" w:author="王 庆云" w:date="2022-04-17T23:14:00Z">
        <w:r w:rsidR="00E61C46">
          <w:rPr>
            <w:rFonts w:hint="eastAsia"/>
          </w:rPr>
          <w:t>互差结果在</w:t>
        </w:r>
      </w:ins>
      <w:r w:rsidR="00A76575">
        <w:rPr>
          <w:rFonts w:hint="eastAsia"/>
        </w:rPr>
        <w:t>切向方向上</w:t>
      </w:r>
      <w:del w:id="677" w:author="王 庆云" w:date="2022-04-17T23:14:00Z">
        <w:r w:rsidR="00A76575" w:rsidDel="00A6058A">
          <w:rPr>
            <w:rFonts w:hint="eastAsia"/>
          </w:rPr>
          <w:delText>轨道</w:delText>
        </w:r>
        <w:r w:rsidR="00A76575" w:rsidDel="00E61C46">
          <w:rPr>
            <w:rFonts w:hint="eastAsia"/>
          </w:rPr>
          <w:delText>互差结果</w:delText>
        </w:r>
        <w:r w:rsidR="00A76575" w:rsidDel="00A6058A">
          <w:rPr>
            <w:rFonts w:hint="eastAsia"/>
          </w:rPr>
          <w:delText>大小</w:delText>
        </w:r>
      </w:del>
      <w:ins w:id="678" w:author="王 庆云" w:date="2022-04-17T23:14:00Z">
        <w:r w:rsidR="00A6058A">
          <w:rPr>
            <w:rFonts w:hint="eastAsia"/>
          </w:rPr>
          <w:t>小于</w:t>
        </w:r>
      </w:ins>
      <w:del w:id="679" w:author="王 庆云" w:date="2022-04-17T23:14:00Z">
        <w:r w:rsidR="00A76575" w:rsidDel="00A6058A">
          <w:rPr>
            <w:rFonts w:hint="eastAsia"/>
          </w:rPr>
          <w:delText>在</w:delText>
        </w:r>
      </w:del>
      <w:r w:rsidR="00A76575">
        <w:t>2</w:t>
      </w:r>
      <w:r w:rsidR="00F85EF3">
        <w:t>0</w:t>
      </w:r>
      <w:r w:rsidR="00A76575">
        <w:rPr>
          <w:rFonts w:hint="eastAsia"/>
        </w:rPr>
        <w:t>cm</w:t>
      </w:r>
      <w:del w:id="680" w:author="王 庆云" w:date="2022-04-17T23:14:00Z">
        <w:r w:rsidR="00A76575" w:rsidDel="00A6058A">
          <w:rPr>
            <w:rFonts w:hint="eastAsia"/>
          </w:rPr>
          <w:delText>以内</w:delText>
        </w:r>
      </w:del>
      <w:r w:rsidR="00A76575">
        <w:rPr>
          <w:rFonts w:hint="eastAsia"/>
        </w:rPr>
        <w:t>，</w:t>
      </w:r>
      <w:ins w:id="681" w:author="王 庆云" w:date="2022-04-17T23:14:00Z">
        <w:r w:rsidR="00A6058A">
          <w:rPr>
            <w:rFonts w:hint="eastAsia"/>
          </w:rPr>
          <w:t>在</w:t>
        </w:r>
      </w:ins>
      <w:r w:rsidR="00A76575">
        <w:rPr>
          <w:rFonts w:hint="eastAsia"/>
        </w:rPr>
        <w:t>法向和径向</w:t>
      </w:r>
      <w:r w:rsidR="004B5EDB">
        <w:rPr>
          <w:rFonts w:hint="eastAsia"/>
        </w:rPr>
        <w:t>上</w:t>
      </w:r>
      <w:del w:id="682" w:author="王 庆云" w:date="2022-04-17T23:14:00Z">
        <w:r w:rsidR="004B5EDB" w:rsidDel="00A6058A">
          <w:rPr>
            <w:rFonts w:hint="eastAsia"/>
          </w:rPr>
          <w:delText>轨道互差结果</w:delText>
        </w:r>
      </w:del>
      <w:ins w:id="683" w:author="王 庆云" w:date="2022-04-17T23:14:00Z">
        <w:r w:rsidR="00A6058A">
          <w:rPr>
            <w:rFonts w:hint="eastAsia"/>
          </w:rPr>
          <w:t>小于</w:t>
        </w:r>
      </w:ins>
      <w:del w:id="684" w:author="王 庆云" w:date="2022-04-17T23:14:00Z">
        <w:r w:rsidR="004B5EDB" w:rsidDel="00A6058A">
          <w:rPr>
            <w:rFonts w:hint="eastAsia"/>
          </w:rPr>
          <w:delText>在</w:delText>
        </w:r>
      </w:del>
      <w:r w:rsidR="00F85EF3">
        <w:rPr>
          <w:rFonts w:hint="eastAsia"/>
        </w:rPr>
        <w:t>1</w:t>
      </w:r>
      <w:r w:rsidR="00F85EF3">
        <w:t>5</w:t>
      </w:r>
      <w:r w:rsidR="004B5EDB">
        <w:rPr>
          <w:rFonts w:hint="eastAsia"/>
        </w:rPr>
        <w:t>cm</w:t>
      </w:r>
      <w:del w:id="685" w:author="王 庆云" w:date="2022-04-17T23:14:00Z">
        <w:r w:rsidR="004B5EDB" w:rsidDel="00A6058A">
          <w:rPr>
            <w:rFonts w:hint="eastAsia"/>
          </w:rPr>
          <w:delText>以内</w:delText>
        </w:r>
      </w:del>
      <w:r w:rsidR="004B5EDB">
        <w:rPr>
          <w:rFonts w:hint="eastAsia"/>
        </w:rPr>
        <w:t>，即认为卫星在当前方向上已经收敛。</w:t>
      </w:r>
      <w:r w:rsidR="00B409E9">
        <w:fldChar w:fldCharType="begin"/>
      </w:r>
      <w:r w:rsidR="00B409E9">
        <w:instrText xml:space="preserve"> </w:instrText>
      </w:r>
      <w:r w:rsidR="00B409E9">
        <w:rPr>
          <w:rFonts w:hint="eastAsia"/>
        </w:rPr>
        <w:instrText>REF table_GE_convergence \r \h</w:instrText>
      </w:r>
      <w:r w:rsidR="00B409E9">
        <w:instrText xml:space="preserve"> </w:instrText>
      </w:r>
      <w:r w:rsidR="00B409E9">
        <w:fldChar w:fldCharType="separate"/>
      </w:r>
      <w:r w:rsidR="00897A40">
        <w:rPr>
          <w:rFonts w:hint="eastAsia"/>
        </w:rPr>
        <w:t>表</w:t>
      </w:r>
      <w:r w:rsidR="00897A40">
        <w:rPr>
          <w:rFonts w:hint="eastAsia"/>
        </w:rPr>
        <w:t>5-4</w:t>
      </w:r>
      <w:r w:rsidR="00B409E9">
        <w:fldChar w:fldCharType="end"/>
      </w:r>
      <w:r w:rsidR="00FE109E">
        <w:rPr>
          <w:rFonts w:hint="eastAsia"/>
        </w:rPr>
        <w:t>给出了具体的统计结果。从表中可以看出</w:t>
      </w:r>
      <w:r w:rsidR="00B409E9">
        <w:rPr>
          <w:rFonts w:hint="eastAsia"/>
        </w:rPr>
        <w:t>在各个方向上</w:t>
      </w:r>
      <w:r w:rsidR="00B409E9">
        <w:rPr>
          <w:rFonts w:hint="eastAsia"/>
        </w:rPr>
        <w:t>GPS</w:t>
      </w:r>
      <w:r w:rsidR="00B409E9">
        <w:rPr>
          <w:rFonts w:hint="eastAsia"/>
        </w:rPr>
        <w:t>卫星的收敛速度都要优于</w:t>
      </w:r>
      <w:r w:rsidR="00B409E9">
        <w:rPr>
          <w:rFonts w:hint="eastAsia"/>
        </w:rPr>
        <w:t>Galileo</w:t>
      </w:r>
      <w:r w:rsidR="00B409E9">
        <w:rPr>
          <w:rFonts w:hint="eastAsia"/>
        </w:rPr>
        <w:t>卫星</w:t>
      </w:r>
      <w:r w:rsidR="00BF2649">
        <w:rPr>
          <w:rFonts w:hint="eastAsia"/>
        </w:rPr>
        <w:t>，符合之前的结论。</w:t>
      </w:r>
      <w:r w:rsidR="00BF2649">
        <w:rPr>
          <w:rFonts w:hint="eastAsia"/>
        </w:rPr>
        <w:t>GPS</w:t>
      </w:r>
      <w:r w:rsidR="00BF2649">
        <w:rPr>
          <w:rFonts w:hint="eastAsia"/>
        </w:rPr>
        <w:t>卫星</w:t>
      </w:r>
      <w:r w:rsidR="00FF7F22">
        <w:rPr>
          <w:rFonts w:hint="eastAsia"/>
        </w:rPr>
        <w:t>在</w:t>
      </w:r>
      <w:r w:rsidR="00E65770">
        <w:rPr>
          <w:rFonts w:hint="eastAsia"/>
        </w:rPr>
        <w:t>切向</w:t>
      </w:r>
      <w:r w:rsidR="00BF2649">
        <w:rPr>
          <w:rFonts w:hint="eastAsia"/>
        </w:rPr>
        <w:t>方向上收敛速度最</w:t>
      </w:r>
      <w:r w:rsidR="00FF7F22">
        <w:rPr>
          <w:rFonts w:hint="eastAsia"/>
        </w:rPr>
        <w:t>快</w:t>
      </w:r>
      <w:ins w:id="686" w:author="王 庆云" w:date="2022-04-17T23:18:00Z">
        <w:r w:rsidR="00A6058A">
          <w:rPr>
            <w:rFonts w:hint="eastAsia"/>
          </w:rPr>
          <w:t>，</w:t>
        </w:r>
      </w:ins>
      <w:r w:rsidR="000532B1">
        <w:rPr>
          <w:rFonts w:hint="eastAsia"/>
        </w:rPr>
        <w:t>收敛时间</w:t>
      </w:r>
      <w:r w:rsidR="00BF2649">
        <w:rPr>
          <w:rFonts w:hint="eastAsia"/>
        </w:rPr>
        <w:t>为</w:t>
      </w:r>
      <w:r w:rsidR="00E65770">
        <w:t>7</w:t>
      </w:r>
      <w:r w:rsidR="00030BCF">
        <w:rPr>
          <w:rFonts w:hint="eastAsia"/>
        </w:rPr>
        <w:t>.</w:t>
      </w:r>
      <w:r w:rsidR="00E65770">
        <w:rPr>
          <w:rFonts w:hint="eastAsia"/>
        </w:rPr>
        <w:t>4</w:t>
      </w:r>
      <w:r w:rsidR="00E65770">
        <w:t>7</w:t>
      </w:r>
      <w:r w:rsidR="00BF2649">
        <w:rPr>
          <w:rFonts w:hint="eastAsia"/>
        </w:rPr>
        <w:t>h</w:t>
      </w:r>
      <w:r w:rsidR="00BF2649">
        <w:rPr>
          <w:rFonts w:hint="eastAsia"/>
        </w:rPr>
        <w:t>，</w:t>
      </w:r>
      <w:r w:rsidR="00FF7F22">
        <w:rPr>
          <w:rFonts w:hint="eastAsia"/>
        </w:rPr>
        <w:t>法向</w:t>
      </w:r>
      <w:r w:rsidR="000532B1">
        <w:rPr>
          <w:rFonts w:hint="eastAsia"/>
        </w:rPr>
        <w:t>其次收敛时间</w:t>
      </w:r>
      <w:r w:rsidR="00FF7F22">
        <w:rPr>
          <w:rFonts w:hint="eastAsia"/>
        </w:rPr>
        <w:t>为</w:t>
      </w:r>
      <w:r w:rsidR="00E65770">
        <w:t>8.43</w:t>
      </w:r>
      <w:r w:rsidR="00FF7F22">
        <w:rPr>
          <w:rFonts w:hint="eastAsia"/>
        </w:rPr>
        <w:t>h</w:t>
      </w:r>
      <w:r w:rsidR="00FF7F22">
        <w:rPr>
          <w:rFonts w:hint="eastAsia"/>
        </w:rPr>
        <w:t>，</w:t>
      </w:r>
      <w:r w:rsidR="00E65770">
        <w:rPr>
          <w:rFonts w:hint="eastAsia"/>
        </w:rPr>
        <w:t>径向</w:t>
      </w:r>
      <w:r w:rsidR="00FF7F22">
        <w:rPr>
          <w:rFonts w:hint="eastAsia"/>
        </w:rPr>
        <w:t>上最慢</w:t>
      </w:r>
      <w:r w:rsidR="000532B1">
        <w:rPr>
          <w:rFonts w:hint="eastAsia"/>
        </w:rPr>
        <w:t>收敛时间</w:t>
      </w:r>
      <w:r w:rsidR="00FF7F22">
        <w:rPr>
          <w:rFonts w:hint="eastAsia"/>
        </w:rPr>
        <w:t>为</w:t>
      </w:r>
      <w:r w:rsidR="00E65770">
        <w:t>10.16</w:t>
      </w:r>
      <w:r w:rsidR="00FF7F22">
        <w:rPr>
          <w:rFonts w:hint="eastAsia"/>
        </w:rPr>
        <w:t>h</w:t>
      </w:r>
      <w:r w:rsidR="00BF2649">
        <w:rPr>
          <w:rFonts w:hint="eastAsia"/>
        </w:rPr>
        <w:t>。</w:t>
      </w:r>
      <w:r w:rsidR="00E65770">
        <w:rPr>
          <w:rFonts w:hint="eastAsia"/>
        </w:rPr>
        <w:t>这里不同方向上收敛速度差异的现象和原因可以一定程度上和</w:t>
      </w:r>
      <w:r w:rsidR="00E65770">
        <w:rPr>
          <w:rFonts w:hint="eastAsia"/>
        </w:rPr>
        <w:t>GNSS</w:t>
      </w:r>
      <w:r w:rsidR="00E65770">
        <w:rPr>
          <w:rFonts w:hint="eastAsia"/>
        </w:rPr>
        <w:t>定位进行类比。类似于</w:t>
      </w:r>
      <w:r w:rsidR="00E65770">
        <w:rPr>
          <w:rFonts w:hint="eastAsia"/>
        </w:rPr>
        <w:t>GNSS</w:t>
      </w:r>
      <w:r w:rsidR="00E65770">
        <w:rPr>
          <w:rFonts w:hint="eastAsia"/>
        </w:rPr>
        <w:t>定位中</w:t>
      </w:r>
      <w:r w:rsidR="00E65770">
        <w:rPr>
          <w:rFonts w:hint="eastAsia"/>
        </w:rPr>
        <w:t>U</w:t>
      </w:r>
      <w:r w:rsidR="00E65770">
        <w:rPr>
          <w:rFonts w:hint="eastAsia"/>
        </w:rPr>
        <w:t>方向</w:t>
      </w:r>
      <w:r w:rsidR="00256844">
        <w:rPr>
          <w:rFonts w:hint="eastAsia"/>
        </w:rPr>
        <w:t>，卫星轨道径向方向上的</w:t>
      </w:r>
      <w:r w:rsidR="00923D2F">
        <w:rPr>
          <w:rFonts w:hint="eastAsia"/>
        </w:rPr>
        <w:t>仅有单个半球方向的观测（测站都集中在卫星下方），其几何构型相较于其他两个方向更差，更容易受观测误差影响，在卫星运行一段时间后改变径向方向上的几何构型方能改善精度，因此需要更长的收敛时间。</w:t>
      </w:r>
      <w:del w:id="687" w:author="王 庆云" w:date="2022-04-17T23:19:00Z">
        <w:r w:rsidR="00225A2A" w:rsidDel="00A6058A">
          <w:rPr>
            <w:rFonts w:hint="eastAsia"/>
          </w:rPr>
          <w:delText>类似地，</w:delText>
        </w:r>
      </w:del>
      <w:r w:rsidR="000532B1">
        <w:rPr>
          <w:rFonts w:hint="eastAsia"/>
        </w:rPr>
        <w:t>对于</w:t>
      </w:r>
      <w:r w:rsidR="000532B1">
        <w:rPr>
          <w:rFonts w:hint="eastAsia"/>
        </w:rPr>
        <w:t>Galileo</w:t>
      </w:r>
      <w:r w:rsidR="000532B1">
        <w:rPr>
          <w:rFonts w:hint="eastAsia"/>
        </w:rPr>
        <w:t>卫星，</w:t>
      </w:r>
      <w:r w:rsidR="00923D2F">
        <w:rPr>
          <w:rFonts w:hint="eastAsia"/>
        </w:rPr>
        <w:t>其切向方向上</w:t>
      </w:r>
      <w:r w:rsidR="00030BCF">
        <w:rPr>
          <w:rFonts w:hint="eastAsia"/>
        </w:rPr>
        <w:t>收敛</w:t>
      </w:r>
      <w:r w:rsidR="00C86C7D">
        <w:rPr>
          <w:rFonts w:hint="eastAsia"/>
        </w:rPr>
        <w:t>时间最短为</w:t>
      </w:r>
      <w:r w:rsidR="00C86C7D">
        <w:rPr>
          <w:rFonts w:hint="eastAsia"/>
        </w:rPr>
        <w:t>1</w:t>
      </w:r>
      <w:r w:rsidR="00C86C7D">
        <w:t>4.73</w:t>
      </w:r>
      <w:r w:rsidR="00C86C7D">
        <w:rPr>
          <w:rFonts w:hint="eastAsia"/>
        </w:rPr>
        <w:t>h</w:t>
      </w:r>
      <w:r w:rsidR="00C86C7D">
        <w:rPr>
          <w:rFonts w:hint="eastAsia"/>
        </w:rPr>
        <w:t>，</w:t>
      </w:r>
      <w:del w:id="688" w:author="王 庆云" w:date="2022-04-17T23:19:00Z">
        <w:r w:rsidR="000532B1" w:rsidDel="00A6058A">
          <w:rPr>
            <w:rFonts w:hint="eastAsia"/>
          </w:rPr>
          <w:delText>其</w:delText>
        </w:r>
      </w:del>
      <w:r w:rsidR="000532B1">
        <w:rPr>
          <w:rFonts w:hint="eastAsia"/>
        </w:rPr>
        <w:t>法向和径向的收敛时间基本相近，分别为</w:t>
      </w:r>
      <w:r w:rsidR="00C86C7D">
        <w:rPr>
          <w:rFonts w:hint="eastAsia"/>
        </w:rPr>
        <w:t>1</w:t>
      </w:r>
      <w:r w:rsidR="00C86C7D">
        <w:t>6.94</w:t>
      </w:r>
      <w:r w:rsidR="000532B1">
        <w:rPr>
          <w:rFonts w:hint="eastAsia"/>
        </w:rPr>
        <w:t>h</w:t>
      </w:r>
      <w:r w:rsidR="000532B1">
        <w:rPr>
          <w:rFonts w:hint="eastAsia"/>
        </w:rPr>
        <w:t>和</w:t>
      </w:r>
      <w:r w:rsidR="000532B1">
        <w:rPr>
          <w:rFonts w:hint="eastAsia"/>
        </w:rPr>
        <w:lastRenderedPageBreak/>
        <w:t>1</w:t>
      </w:r>
      <w:r w:rsidR="00C86C7D">
        <w:t>6.81</w:t>
      </w:r>
      <w:r w:rsidR="000532B1">
        <w:rPr>
          <w:rFonts w:hint="eastAsia"/>
        </w:rPr>
        <w:t>h</w:t>
      </w:r>
      <w:r w:rsidR="008851EF">
        <w:rPr>
          <w:rFonts w:hint="eastAsia"/>
        </w:rPr>
        <w:t>。就整体收敛时间而言，</w:t>
      </w:r>
      <w:r w:rsidR="008851EF">
        <w:rPr>
          <w:rFonts w:hint="eastAsia"/>
        </w:rPr>
        <w:t>Galileo</w:t>
      </w:r>
      <w:r w:rsidR="008851EF">
        <w:rPr>
          <w:rFonts w:hint="eastAsia"/>
        </w:rPr>
        <w:t>系统几乎是</w:t>
      </w:r>
      <w:r w:rsidR="008851EF">
        <w:rPr>
          <w:rFonts w:hint="eastAsia"/>
        </w:rPr>
        <w:t>GPS</w:t>
      </w:r>
      <w:r w:rsidR="008851EF">
        <w:rPr>
          <w:rFonts w:hint="eastAsia"/>
        </w:rPr>
        <w:t>系统的两倍，</w:t>
      </w:r>
      <w:del w:id="689" w:author="王 庆云" w:date="2022-04-17T23:19:00Z">
        <w:r w:rsidR="008851EF" w:rsidDel="00A6058A">
          <w:rPr>
            <w:rFonts w:hint="eastAsia"/>
          </w:rPr>
          <w:delText>其</w:delText>
        </w:r>
      </w:del>
      <w:r w:rsidR="008851EF">
        <w:rPr>
          <w:rFonts w:hint="eastAsia"/>
        </w:rPr>
        <w:t>可能的原因是</w:t>
      </w:r>
      <w:ins w:id="690" w:author="王 庆云" w:date="2022-04-17T23:19:00Z">
        <w:r w:rsidR="00A6058A">
          <w:rPr>
            <w:rFonts w:hint="eastAsia"/>
          </w:rPr>
          <w:t>其</w:t>
        </w:r>
      </w:ins>
      <w:r w:rsidR="008851EF">
        <w:rPr>
          <w:rFonts w:hint="eastAsia"/>
        </w:rPr>
        <w:t>动力学模型尚不足够完善，收敛过程中受模型误差影响较大。</w:t>
      </w:r>
    </w:p>
    <w:p w14:paraId="5002EA85" w14:textId="77777777" w:rsidR="00AA493F" w:rsidRDefault="00AA493F" w:rsidP="00AA493F">
      <w:pPr>
        <w:pStyle w:val="a0"/>
        <w:spacing w:before="120" w:after="120"/>
      </w:pPr>
      <w:bookmarkStart w:id="691" w:name="table_GE_convergence"/>
      <w:bookmarkEnd w:id="691"/>
      <w:r>
        <w:rPr>
          <w:rFonts w:hint="eastAsia"/>
        </w:rPr>
        <w:t>GPS</w:t>
      </w:r>
      <w:r>
        <w:rPr>
          <w:rFonts w:hint="eastAsia"/>
        </w:rPr>
        <w:t>和</w:t>
      </w:r>
      <w:r>
        <w:rPr>
          <w:rFonts w:hint="eastAsia"/>
        </w:rPr>
        <w:t>Galileo</w:t>
      </w:r>
      <w:r>
        <w:rPr>
          <w:rFonts w:hint="eastAsia"/>
        </w:rPr>
        <w:t>卫星实时滤波轨道平均收敛时间统计（单位：小时）</w:t>
      </w:r>
    </w:p>
    <w:tbl>
      <w:tblPr>
        <w:tblStyle w:val="af"/>
        <w:tblW w:w="0" w:type="auto"/>
        <w:tblLook w:val="04A0" w:firstRow="1" w:lastRow="0" w:firstColumn="1" w:lastColumn="0" w:noHBand="0" w:noVBand="1"/>
      </w:tblPr>
      <w:tblGrid>
        <w:gridCol w:w="1056"/>
        <w:gridCol w:w="636"/>
        <w:gridCol w:w="681"/>
        <w:gridCol w:w="689"/>
      </w:tblGrid>
      <w:tr w:rsidR="00AA493F" w14:paraId="6F1A2D8A" w14:textId="77777777" w:rsidTr="00AA493F">
        <w:trPr>
          <w:cnfStyle w:val="100000000000" w:firstRow="1" w:lastRow="0" w:firstColumn="0" w:lastColumn="0" w:oddVBand="0" w:evenVBand="0" w:oddHBand="0" w:evenHBand="0" w:firstRowFirstColumn="0" w:firstRowLastColumn="0" w:lastRowFirstColumn="0" w:lastRowLastColumn="0"/>
        </w:trPr>
        <w:tc>
          <w:tcPr>
            <w:tcW w:w="0" w:type="auto"/>
          </w:tcPr>
          <w:p w14:paraId="1AEBE25C" w14:textId="77777777" w:rsidR="00AA493F" w:rsidRDefault="00AA493F" w:rsidP="00AA493F">
            <w:pPr>
              <w:pStyle w:val="ab"/>
              <w:spacing w:before="120" w:after="120"/>
            </w:pPr>
            <w:r>
              <w:rPr>
                <w:rFonts w:hint="eastAsia"/>
              </w:rPr>
              <w:t>卫星系统</w:t>
            </w:r>
          </w:p>
        </w:tc>
        <w:tc>
          <w:tcPr>
            <w:tcW w:w="0" w:type="auto"/>
          </w:tcPr>
          <w:p w14:paraId="6657A86E" w14:textId="77777777" w:rsidR="00AA493F" w:rsidRDefault="00AA493F" w:rsidP="00AA493F">
            <w:pPr>
              <w:pStyle w:val="ab"/>
              <w:spacing w:before="120" w:after="120"/>
            </w:pPr>
            <w:r>
              <w:rPr>
                <w:rFonts w:hint="eastAsia"/>
              </w:rPr>
              <w:t>切向</w:t>
            </w:r>
          </w:p>
        </w:tc>
        <w:tc>
          <w:tcPr>
            <w:tcW w:w="0" w:type="auto"/>
          </w:tcPr>
          <w:p w14:paraId="4BE568F7" w14:textId="77777777" w:rsidR="00AA493F" w:rsidRDefault="00AA493F" w:rsidP="00AA493F">
            <w:pPr>
              <w:pStyle w:val="ab"/>
              <w:spacing w:before="120" w:after="120"/>
            </w:pPr>
            <w:r>
              <w:rPr>
                <w:rFonts w:hint="eastAsia"/>
              </w:rPr>
              <w:t>法向</w:t>
            </w:r>
          </w:p>
        </w:tc>
        <w:tc>
          <w:tcPr>
            <w:tcW w:w="0" w:type="auto"/>
          </w:tcPr>
          <w:p w14:paraId="3AF89FE0" w14:textId="77777777" w:rsidR="00AA493F" w:rsidRDefault="00AA493F" w:rsidP="00AA493F">
            <w:pPr>
              <w:pStyle w:val="ab"/>
              <w:spacing w:before="120" w:after="120"/>
            </w:pPr>
            <w:r>
              <w:rPr>
                <w:rFonts w:hint="eastAsia"/>
              </w:rPr>
              <w:t>径向</w:t>
            </w:r>
          </w:p>
        </w:tc>
      </w:tr>
      <w:tr w:rsidR="00AA493F" w14:paraId="4A9F17F8" w14:textId="77777777" w:rsidTr="00AA493F">
        <w:tc>
          <w:tcPr>
            <w:tcW w:w="0" w:type="auto"/>
          </w:tcPr>
          <w:p w14:paraId="5A51E6D1" w14:textId="77777777" w:rsidR="00AA493F" w:rsidRDefault="00AA493F" w:rsidP="00AA493F">
            <w:pPr>
              <w:pStyle w:val="ab"/>
              <w:spacing w:before="120" w:after="120"/>
            </w:pPr>
            <w:r>
              <w:rPr>
                <w:rFonts w:hint="eastAsia"/>
              </w:rPr>
              <w:t>GPS</w:t>
            </w:r>
          </w:p>
        </w:tc>
        <w:tc>
          <w:tcPr>
            <w:tcW w:w="0" w:type="auto"/>
          </w:tcPr>
          <w:p w14:paraId="1310B81F" w14:textId="77777777" w:rsidR="00AA493F" w:rsidRDefault="00D35798" w:rsidP="00AA493F">
            <w:pPr>
              <w:pStyle w:val="ab"/>
              <w:spacing w:before="120" w:after="120"/>
            </w:pPr>
            <w:r>
              <w:rPr>
                <w:rFonts w:hint="eastAsia"/>
              </w:rPr>
              <w:t>7</w:t>
            </w:r>
            <w:r>
              <w:t>.47</w:t>
            </w:r>
          </w:p>
        </w:tc>
        <w:tc>
          <w:tcPr>
            <w:tcW w:w="0" w:type="auto"/>
          </w:tcPr>
          <w:p w14:paraId="037428B9" w14:textId="77777777" w:rsidR="00AA493F" w:rsidRDefault="0010112C" w:rsidP="00AA493F">
            <w:pPr>
              <w:pStyle w:val="ab"/>
              <w:spacing w:before="120" w:after="120"/>
            </w:pPr>
            <w:r>
              <w:t>8</w:t>
            </w:r>
            <w:r w:rsidR="00D35798">
              <w:t>.4</w:t>
            </w:r>
            <w:r>
              <w:t>3</w:t>
            </w:r>
          </w:p>
        </w:tc>
        <w:tc>
          <w:tcPr>
            <w:tcW w:w="0" w:type="auto"/>
          </w:tcPr>
          <w:p w14:paraId="1A4B022C" w14:textId="77777777" w:rsidR="00AA493F" w:rsidRDefault="0010112C" w:rsidP="00AA493F">
            <w:pPr>
              <w:pStyle w:val="ab"/>
              <w:spacing w:before="120" w:after="120"/>
            </w:pPr>
            <w:r>
              <w:rPr>
                <w:rFonts w:hint="eastAsia"/>
              </w:rPr>
              <w:t>1</w:t>
            </w:r>
            <w:r>
              <w:t>0.16</w:t>
            </w:r>
          </w:p>
        </w:tc>
      </w:tr>
      <w:tr w:rsidR="00AA493F" w14:paraId="41753923" w14:textId="77777777" w:rsidTr="00AA493F">
        <w:tc>
          <w:tcPr>
            <w:tcW w:w="0" w:type="auto"/>
          </w:tcPr>
          <w:p w14:paraId="54675198" w14:textId="77777777" w:rsidR="00AA493F" w:rsidRDefault="00AA493F" w:rsidP="00AA493F">
            <w:pPr>
              <w:pStyle w:val="ab"/>
              <w:spacing w:before="120" w:after="120"/>
            </w:pPr>
            <w:r>
              <w:rPr>
                <w:rFonts w:hint="eastAsia"/>
              </w:rPr>
              <w:t>Galileo</w:t>
            </w:r>
          </w:p>
        </w:tc>
        <w:tc>
          <w:tcPr>
            <w:tcW w:w="0" w:type="auto"/>
          </w:tcPr>
          <w:p w14:paraId="1AB21F85" w14:textId="77777777" w:rsidR="00AA493F" w:rsidRDefault="00E85945" w:rsidP="00AA493F">
            <w:pPr>
              <w:pStyle w:val="ab"/>
              <w:spacing w:before="120" w:after="120"/>
            </w:pPr>
            <w:r>
              <w:t>9.90</w:t>
            </w:r>
          </w:p>
        </w:tc>
        <w:tc>
          <w:tcPr>
            <w:tcW w:w="0" w:type="auto"/>
          </w:tcPr>
          <w:p w14:paraId="3E6FE8FD" w14:textId="77777777" w:rsidR="00AA493F" w:rsidRDefault="00E85945" w:rsidP="00AA493F">
            <w:pPr>
              <w:pStyle w:val="ab"/>
              <w:spacing w:before="120" w:after="120"/>
            </w:pPr>
            <w:r>
              <w:t>11.08</w:t>
            </w:r>
          </w:p>
        </w:tc>
        <w:tc>
          <w:tcPr>
            <w:tcW w:w="0" w:type="auto"/>
          </w:tcPr>
          <w:p w14:paraId="664A0A2C" w14:textId="77777777" w:rsidR="00AA493F" w:rsidRDefault="00E85945" w:rsidP="00AA493F">
            <w:pPr>
              <w:pStyle w:val="ab"/>
              <w:spacing w:before="120" w:after="120"/>
            </w:pPr>
            <w:r>
              <w:t>13.99</w:t>
            </w:r>
          </w:p>
        </w:tc>
      </w:tr>
    </w:tbl>
    <w:p w14:paraId="491DD6EB" w14:textId="77777777" w:rsidR="00AA493F" w:rsidRDefault="00AA493F" w:rsidP="00AA493F">
      <w:pPr>
        <w:pStyle w:val="ab"/>
        <w:spacing w:before="120" w:after="120"/>
      </w:pPr>
    </w:p>
    <w:p w14:paraId="18CAE218" w14:textId="3398445A" w:rsidR="0049647B" w:rsidRDefault="00EC7583" w:rsidP="00BF2649">
      <w:pPr>
        <w:spacing w:before="60" w:after="60"/>
        <w:ind w:firstLine="480"/>
      </w:pPr>
      <w:r>
        <w:fldChar w:fldCharType="begin"/>
      </w:r>
      <w:r>
        <w:instrText xml:space="preserve"> </w:instrText>
      </w:r>
      <w:r>
        <w:rPr>
          <w:rFonts w:hint="eastAsia"/>
        </w:rPr>
        <w:instrText>REF fig_multi_BDS_COD_series \r \h</w:instrText>
      </w:r>
      <w:r>
        <w:instrText xml:space="preserve"> </w:instrText>
      </w:r>
      <w:r>
        <w:fldChar w:fldCharType="separate"/>
      </w:r>
      <w:r w:rsidR="00897A40">
        <w:rPr>
          <w:rFonts w:hint="eastAsia"/>
        </w:rPr>
        <w:t>图</w:t>
      </w:r>
      <w:r w:rsidR="00897A40">
        <w:rPr>
          <w:rFonts w:hint="eastAsia"/>
        </w:rPr>
        <w:t>5-8</w:t>
      </w:r>
      <w:r>
        <w:fldChar w:fldCharType="end"/>
      </w:r>
      <w:r w:rsidR="00BF2649">
        <w:rPr>
          <w:rFonts w:hint="eastAsia"/>
        </w:rPr>
        <w:t>给出</w:t>
      </w:r>
      <w:r w:rsidR="00791E55">
        <w:rPr>
          <w:rFonts w:hint="eastAsia"/>
        </w:rPr>
        <w:t>了</w:t>
      </w:r>
      <w:r>
        <w:rPr>
          <w:rFonts w:hint="eastAsia"/>
        </w:rPr>
        <w:t>B</w:t>
      </w:r>
      <w:r>
        <w:t>DS</w:t>
      </w:r>
      <w:r>
        <w:rPr>
          <w:rFonts w:hint="eastAsia"/>
        </w:rPr>
        <w:t>卫星</w:t>
      </w:r>
      <w:r w:rsidR="00165353">
        <w:rPr>
          <w:rFonts w:hint="eastAsia"/>
        </w:rPr>
        <w:t>的实时滤波轨道与</w:t>
      </w:r>
      <w:r w:rsidR="00165353">
        <w:rPr>
          <w:rFonts w:hint="eastAsia"/>
        </w:rPr>
        <w:t>COD</w:t>
      </w:r>
      <w:r w:rsidR="00165353">
        <w:rPr>
          <w:rFonts w:hint="eastAsia"/>
        </w:rPr>
        <w:t>产品轨道互差时</w:t>
      </w:r>
      <w:ins w:id="692" w:author="王 庆云" w:date="2022-04-17T23:21:00Z">
        <w:r w:rsidR="00786F06">
          <w:rPr>
            <w:rFonts w:hint="eastAsia"/>
          </w:rPr>
          <w:t>间</w:t>
        </w:r>
      </w:ins>
      <w:r w:rsidR="00165353">
        <w:rPr>
          <w:rFonts w:hint="eastAsia"/>
        </w:rPr>
        <w:t>序</w:t>
      </w:r>
      <w:ins w:id="693" w:author="王 庆云" w:date="2022-04-17T23:21:00Z">
        <w:r w:rsidR="00786F06">
          <w:rPr>
            <w:rFonts w:hint="eastAsia"/>
          </w:rPr>
          <w:t>列</w:t>
        </w:r>
      </w:ins>
      <w:del w:id="694" w:author="王 庆云" w:date="2022-04-17T23:21:00Z">
        <w:r w:rsidR="00165353" w:rsidDel="00786F06">
          <w:rPr>
            <w:rFonts w:hint="eastAsia"/>
          </w:rPr>
          <w:delText>图</w:delText>
        </w:r>
      </w:del>
      <w:r w:rsidR="00165353">
        <w:rPr>
          <w:rFonts w:hint="eastAsia"/>
        </w:rPr>
        <w:t>，</w:t>
      </w:r>
      <w:ins w:id="695" w:author="王 庆云" w:date="2022-04-17T23:21:00Z">
        <w:r w:rsidR="005B51C3">
          <w:rPr>
            <w:rFonts w:hint="eastAsia"/>
          </w:rPr>
          <w:t>其</w:t>
        </w:r>
      </w:ins>
      <w:del w:id="696" w:author="王 庆云" w:date="2022-04-17T23:21:00Z">
        <w:r w:rsidR="00165353" w:rsidDel="005B51C3">
          <w:rPr>
            <w:rFonts w:hint="eastAsia"/>
          </w:rPr>
          <w:delText>图</w:delText>
        </w:r>
      </w:del>
      <w:r w:rsidR="00165353">
        <w:rPr>
          <w:rFonts w:hint="eastAsia"/>
        </w:rPr>
        <w:t>中</w:t>
      </w:r>
      <w:del w:id="697" w:author="王 庆云" w:date="2022-04-17T23:21:00Z">
        <w:r w:rsidR="002A4CB3" w:rsidDel="005B51C3">
          <w:rPr>
            <w:rFonts w:hint="eastAsia"/>
          </w:rPr>
          <w:delText>的</w:delText>
        </w:r>
      </w:del>
      <w:r w:rsidR="00165353">
        <w:rPr>
          <w:rFonts w:hint="eastAsia"/>
        </w:rPr>
        <w:t>上子图给出了</w:t>
      </w:r>
      <w:r w:rsidR="00165353">
        <w:rPr>
          <w:rFonts w:hint="eastAsia"/>
        </w:rPr>
        <w:t>BDS</w:t>
      </w:r>
      <w:r w:rsidR="00165353">
        <w:t xml:space="preserve"> </w:t>
      </w:r>
      <w:r w:rsidR="00165353">
        <w:rPr>
          <w:rFonts w:hint="eastAsia"/>
        </w:rPr>
        <w:t>MEO</w:t>
      </w:r>
      <w:r w:rsidR="00165353">
        <w:rPr>
          <w:rFonts w:hint="eastAsia"/>
        </w:rPr>
        <w:t>卫星的结果，下子图则</w:t>
      </w:r>
      <w:ins w:id="698" w:author="王 庆云" w:date="2022-04-17T23:21:00Z">
        <w:r w:rsidR="005B51C3">
          <w:rPr>
            <w:rFonts w:hint="eastAsia"/>
          </w:rPr>
          <w:t>为</w:t>
        </w:r>
      </w:ins>
      <w:del w:id="699" w:author="王 庆云" w:date="2022-04-17T23:21:00Z">
        <w:r w:rsidR="00165353" w:rsidDel="005B51C3">
          <w:rPr>
            <w:rFonts w:hint="eastAsia"/>
          </w:rPr>
          <w:delText>给出了</w:delText>
        </w:r>
      </w:del>
      <w:r w:rsidR="00165353">
        <w:rPr>
          <w:rFonts w:hint="eastAsia"/>
        </w:rPr>
        <w:t>BDS</w:t>
      </w:r>
      <w:r w:rsidR="00165353">
        <w:t xml:space="preserve"> </w:t>
      </w:r>
      <w:r w:rsidR="00165353">
        <w:rPr>
          <w:rFonts w:hint="eastAsia"/>
        </w:rPr>
        <w:t>IGSO</w:t>
      </w:r>
      <w:r w:rsidR="00165353">
        <w:rPr>
          <w:rFonts w:hint="eastAsia"/>
        </w:rPr>
        <w:t>卫星结果。可以看到</w:t>
      </w:r>
      <w:r w:rsidR="00D95C3D">
        <w:rPr>
          <w:rFonts w:hint="eastAsia"/>
        </w:rPr>
        <w:t>，</w:t>
      </w:r>
      <w:r w:rsidR="008E222F">
        <w:rPr>
          <w:rFonts w:hint="eastAsia"/>
        </w:rPr>
        <w:t>BD</w:t>
      </w:r>
      <w:r w:rsidR="00D95C3D">
        <w:rPr>
          <w:rFonts w:hint="eastAsia"/>
        </w:rPr>
        <w:t>S</w:t>
      </w:r>
      <w:r w:rsidR="00D95C3D">
        <w:t xml:space="preserve"> </w:t>
      </w:r>
      <w:r w:rsidR="00D95C3D">
        <w:rPr>
          <w:rFonts w:hint="eastAsia"/>
        </w:rPr>
        <w:t>MEO</w:t>
      </w:r>
      <w:r w:rsidR="00D95C3D">
        <w:rPr>
          <w:rFonts w:hint="eastAsia"/>
        </w:rPr>
        <w:t>和</w:t>
      </w:r>
      <w:r w:rsidR="00D95C3D">
        <w:rPr>
          <w:rFonts w:hint="eastAsia"/>
        </w:rPr>
        <w:t>IGSO</w:t>
      </w:r>
      <w:r w:rsidR="008E222F">
        <w:rPr>
          <w:rFonts w:hint="eastAsia"/>
        </w:rPr>
        <w:t>卫星实时滤波轨道基本</w:t>
      </w:r>
      <w:r w:rsidR="00D95C3D">
        <w:rPr>
          <w:rFonts w:hint="eastAsia"/>
        </w:rPr>
        <w:t>均</w:t>
      </w:r>
      <w:r w:rsidR="008E222F">
        <w:rPr>
          <w:rFonts w:hint="eastAsia"/>
        </w:rPr>
        <w:t>在滤波启动后</w:t>
      </w:r>
      <w:r w:rsidR="008E222F">
        <w:rPr>
          <w:rFonts w:hint="eastAsia"/>
        </w:rPr>
        <w:t>2</w:t>
      </w:r>
      <w:r w:rsidR="008E222F">
        <w:t>4</w:t>
      </w:r>
      <w:r w:rsidR="008E222F">
        <w:rPr>
          <w:rFonts w:hint="eastAsia"/>
        </w:rPr>
        <w:t>h</w:t>
      </w:r>
      <w:r w:rsidR="008E222F">
        <w:rPr>
          <w:rFonts w:hint="eastAsia"/>
        </w:rPr>
        <w:t>内达到收敛</w:t>
      </w:r>
      <w:r w:rsidR="007A513E">
        <w:rPr>
          <w:rFonts w:hint="eastAsia"/>
        </w:rPr>
        <w:t>，收敛后的整体精度水平相比与</w:t>
      </w:r>
      <w:r w:rsidR="007A513E">
        <w:rPr>
          <w:rFonts w:hint="eastAsia"/>
        </w:rPr>
        <w:t>GPS</w:t>
      </w:r>
      <w:r w:rsidR="007A513E">
        <w:rPr>
          <w:rFonts w:hint="eastAsia"/>
        </w:rPr>
        <w:t>和</w:t>
      </w:r>
      <w:r w:rsidR="007A513E">
        <w:rPr>
          <w:rFonts w:hint="eastAsia"/>
        </w:rPr>
        <w:t>Galileo</w:t>
      </w:r>
      <w:r w:rsidR="007A513E">
        <w:rPr>
          <w:rFonts w:hint="eastAsia"/>
        </w:rPr>
        <w:t>都要偏大。</w:t>
      </w:r>
      <w:r w:rsidR="00D95C3D">
        <w:rPr>
          <w:rFonts w:hint="eastAsia"/>
        </w:rPr>
        <w:t>对于</w:t>
      </w:r>
      <w:r w:rsidR="00D95C3D">
        <w:rPr>
          <w:rFonts w:hint="eastAsia"/>
        </w:rPr>
        <w:t>BDS</w:t>
      </w:r>
      <w:r w:rsidR="00D95C3D">
        <w:t xml:space="preserve"> </w:t>
      </w:r>
      <w:r w:rsidR="00D95C3D">
        <w:rPr>
          <w:rFonts w:hint="eastAsia"/>
        </w:rPr>
        <w:t>MEO</w:t>
      </w:r>
      <w:r w:rsidR="00D95C3D">
        <w:rPr>
          <w:rFonts w:hint="eastAsia"/>
        </w:rPr>
        <w:t>卫星收敛后的轨道互差的时序结果，其在切向、法向和径向上的变化幅度分别基本在±</w:t>
      </w:r>
      <w:r w:rsidR="00D95C3D">
        <w:t>20</w:t>
      </w:r>
      <w:r w:rsidR="00D95C3D">
        <w:rPr>
          <w:rFonts w:hint="eastAsia"/>
        </w:rPr>
        <w:t>cm</w:t>
      </w:r>
      <w:r w:rsidR="00D95C3D">
        <w:rPr>
          <w:rFonts w:hint="eastAsia"/>
        </w:rPr>
        <w:t>、±</w:t>
      </w:r>
      <w:r w:rsidR="00D95C3D">
        <w:t>15</w:t>
      </w:r>
      <w:r w:rsidR="00D95C3D">
        <w:rPr>
          <w:rFonts w:hint="eastAsia"/>
        </w:rPr>
        <w:t>cm</w:t>
      </w:r>
      <w:r w:rsidR="00D95C3D">
        <w:rPr>
          <w:rFonts w:hint="eastAsia"/>
        </w:rPr>
        <w:t>和±</w:t>
      </w:r>
      <w:r w:rsidR="00D95C3D">
        <w:t>10</w:t>
      </w:r>
      <w:r w:rsidR="00D95C3D">
        <w:rPr>
          <w:rFonts w:hint="eastAsia"/>
        </w:rPr>
        <w:t>cm</w:t>
      </w:r>
      <w:r w:rsidR="00D95C3D">
        <w:rPr>
          <w:rFonts w:hint="eastAsia"/>
        </w:rPr>
        <w:t>之间</w:t>
      </w:r>
      <w:r w:rsidR="0004781A">
        <w:rPr>
          <w:rFonts w:hint="eastAsia"/>
        </w:rPr>
        <w:t>；对于</w:t>
      </w:r>
      <w:r w:rsidR="0004781A">
        <w:rPr>
          <w:rFonts w:hint="eastAsia"/>
        </w:rPr>
        <w:t>BDS</w:t>
      </w:r>
      <w:r w:rsidR="0004781A">
        <w:t xml:space="preserve"> </w:t>
      </w:r>
      <w:r w:rsidR="0004781A">
        <w:rPr>
          <w:rFonts w:hint="eastAsia"/>
        </w:rPr>
        <w:t>IGSO</w:t>
      </w:r>
      <w:r w:rsidR="0004781A">
        <w:rPr>
          <w:rFonts w:hint="eastAsia"/>
        </w:rPr>
        <w:t>卫星，其切向和法向方向上的变化幅度在±</w:t>
      </w:r>
      <w:r w:rsidR="0004781A">
        <w:rPr>
          <w:rFonts w:hint="eastAsia"/>
        </w:rPr>
        <w:t>2</w:t>
      </w:r>
      <w:r w:rsidR="0004781A">
        <w:t>5</w:t>
      </w:r>
      <w:r w:rsidR="0004781A">
        <w:rPr>
          <w:rFonts w:hint="eastAsia"/>
        </w:rPr>
        <w:t>cm</w:t>
      </w:r>
      <w:r w:rsidR="0004781A">
        <w:rPr>
          <w:rFonts w:hint="eastAsia"/>
        </w:rPr>
        <w:t>之间，而在径向方向上</w:t>
      </w:r>
      <w:r w:rsidR="003E37ED">
        <w:rPr>
          <w:rFonts w:hint="eastAsia"/>
        </w:rPr>
        <w:t>在±</w:t>
      </w:r>
      <w:r w:rsidR="003E37ED">
        <w:rPr>
          <w:rFonts w:hint="eastAsia"/>
        </w:rPr>
        <w:t>2</w:t>
      </w:r>
      <w:r w:rsidR="003E37ED">
        <w:t>0</w:t>
      </w:r>
      <w:r w:rsidR="003E37ED">
        <w:rPr>
          <w:rFonts w:hint="eastAsia"/>
        </w:rPr>
        <w:t>cm</w:t>
      </w:r>
      <w:r w:rsidR="003E37ED">
        <w:rPr>
          <w:rFonts w:hint="eastAsia"/>
        </w:rPr>
        <w:t>之间。</w:t>
      </w:r>
      <w:ins w:id="700" w:author="王 庆云" w:date="2022-04-17T23:34:00Z">
        <w:r w:rsidR="001218C2">
          <w:rPr>
            <w:rFonts w:hint="eastAsia"/>
          </w:rPr>
          <w:t>与</w:t>
        </w:r>
        <w:r w:rsidR="001218C2">
          <w:rPr>
            <w:rFonts w:hint="eastAsia"/>
          </w:rPr>
          <w:t>GPS</w:t>
        </w:r>
        <w:r w:rsidR="001218C2">
          <w:rPr>
            <w:rFonts w:hint="eastAsia"/>
          </w:rPr>
          <w:t>和</w:t>
        </w:r>
        <w:r w:rsidR="001218C2">
          <w:rPr>
            <w:rFonts w:hint="eastAsia"/>
          </w:rPr>
          <w:t>Galileo</w:t>
        </w:r>
        <w:r w:rsidR="001218C2">
          <w:rPr>
            <w:rFonts w:hint="eastAsia"/>
          </w:rPr>
          <w:t>卫星结果类似，</w:t>
        </w:r>
        <w:r w:rsidR="001218C2">
          <w:rPr>
            <w:rFonts w:hint="eastAsia"/>
          </w:rPr>
          <w:t>BDS</w:t>
        </w:r>
      </w:ins>
      <w:ins w:id="701" w:author="王 庆云" w:date="2022-04-17T23:35:00Z">
        <w:r w:rsidR="001218C2">
          <w:rPr>
            <w:rFonts w:hint="eastAsia"/>
          </w:rPr>
          <w:t>卫星</w:t>
        </w:r>
      </w:ins>
      <w:del w:id="702" w:author="王 庆云" w:date="2022-04-17T23:34:00Z">
        <w:r w:rsidR="008253BF" w:rsidDel="001218C2">
          <w:rPr>
            <w:rFonts w:hint="eastAsia"/>
          </w:rPr>
          <w:delText>具有</w:delText>
        </w:r>
        <w:r w:rsidR="00236DF3" w:rsidDel="001218C2">
          <w:rPr>
            <w:rFonts w:hint="eastAsia"/>
          </w:rPr>
          <w:delText>与</w:delText>
        </w:r>
        <w:r w:rsidR="002C716A" w:rsidDel="001218C2">
          <w:rPr>
            <w:rFonts w:hint="eastAsia"/>
          </w:rPr>
          <w:delText>GPS</w:delText>
        </w:r>
        <w:r w:rsidR="002C716A" w:rsidDel="001218C2">
          <w:rPr>
            <w:rFonts w:hint="eastAsia"/>
          </w:rPr>
          <w:delText>和</w:delText>
        </w:r>
        <w:r w:rsidR="002C716A" w:rsidDel="001218C2">
          <w:rPr>
            <w:rFonts w:hint="eastAsia"/>
          </w:rPr>
          <w:delText>Galileo</w:delText>
        </w:r>
        <w:r w:rsidR="002C716A" w:rsidDel="001218C2">
          <w:rPr>
            <w:rFonts w:hint="eastAsia"/>
          </w:rPr>
          <w:delText>卫星</w:delText>
        </w:r>
        <w:r w:rsidR="008253BF" w:rsidDel="001218C2">
          <w:rPr>
            <w:rFonts w:hint="eastAsia"/>
          </w:rPr>
          <w:delText>结果</w:delText>
        </w:r>
        <w:r w:rsidR="002C716A" w:rsidDel="001218C2">
          <w:rPr>
            <w:rFonts w:hint="eastAsia"/>
          </w:rPr>
          <w:delText>类似</w:delText>
        </w:r>
        <w:r w:rsidR="008253BF" w:rsidDel="001218C2">
          <w:rPr>
            <w:rFonts w:hint="eastAsia"/>
          </w:rPr>
          <w:delText>的原因</w:delText>
        </w:r>
        <w:r w:rsidR="00236DF3" w:rsidDel="001218C2">
          <w:rPr>
            <w:rFonts w:hint="eastAsia"/>
          </w:rPr>
          <w:delText>，对于</w:delText>
        </w:r>
      </w:del>
      <w:r w:rsidR="00236DF3">
        <w:rPr>
          <w:rFonts w:hint="eastAsia"/>
        </w:rPr>
        <w:t>收敛后的法向方向上的轨道精度，都出现了部分的</w:t>
      </w:r>
      <w:r w:rsidR="009F2491">
        <w:rPr>
          <w:rFonts w:hint="eastAsia"/>
        </w:rPr>
        <w:t>轻微</w:t>
      </w:r>
      <w:r w:rsidR="00236DF3">
        <w:rPr>
          <w:rFonts w:hint="eastAsia"/>
        </w:rPr>
        <w:t>跳变或是锯齿状变化</w:t>
      </w:r>
      <w:r w:rsidR="002C716A">
        <w:rPr>
          <w:rFonts w:hint="eastAsia"/>
        </w:rPr>
        <w:t>，同时在天边界上也出现了跳变，特别是对于</w:t>
      </w:r>
      <w:r w:rsidR="002C716A">
        <w:rPr>
          <w:rFonts w:hint="eastAsia"/>
        </w:rPr>
        <w:t>BDS</w:t>
      </w:r>
      <w:r w:rsidR="002C716A">
        <w:t xml:space="preserve"> </w:t>
      </w:r>
      <w:r w:rsidR="002C716A">
        <w:rPr>
          <w:rFonts w:hint="eastAsia"/>
        </w:rPr>
        <w:t>MEO</w:t>
      </w:r>
      <w:r w:rsidR="002C716A">
        <w:rPr>
          <w:rFonts w:hint="eastAsia"/>
        </w:rPr>
        <w:t>卫星的法向和</w:t>
      </w:r>
      <w:r w:rsidR="002C716A">
        <w:rPr>
          <w:rFonts w:hint="eastAsia"/>
        </w:rPr>
        <w:t>BDS</w:t>
      </w:r>
      <w:r w:rsidR="002C716A">
        <w:t xml:space="preserve"> </w:t>
      </w:r>
      <w:r w:rsidR="002C716A">
        <w:rPr>
          <w:rFonts w:hint="eastAsia"/>
        </w:rPr>
        <w:t>IGSO</w:t>
      </w:r>
      <w:r w:rsidR="002C716A">
        <w:rPr>
          <w:rFonts w:hint="eastAsia"/>
        </w:rPr>
        <w:t>卫星。</w:t>
      </w:r>
      <w:r w:rsidR="00073860">
        <w:rPr>
          <w:rFonts w:hint="eastAsia"/>
        </w:rPr>
        <w:t>进一步地，</w:t>
      </w:r>
      <w:r w:rsidR="00B519EC">
        <w:fldChar w:fldCharType="begin"/>
      </w:r>
      <w:r w:rsidR="00B519EC">
        <w:instrText xml:space="preserve"> </w:instrText>
      </w:r>
      <w:r w:rsidR="00B519EC">
        <w:rPr>
          <w:rFonts w:hint="eastAsia"/>
        </w:rPr>
        <w:instrText>REF fig_multi_BDS_WUM_series \r \h</w:instrText>
      </w:r>
      <w:r w:rsidR="00B519EC">
        <w:instrText xml:space="preserve"> </w:instrText>
      </w:r>
      <w:r w:rsidR="00B519EC">
        <w:fldChar w:fldCharType="separate"/>
      </w:r>
      <w:r w:rsidR="00897A40">
        <w:rPr>
          <w:rFonts w:hint="eastAsia"/>
        </w:rPr>
        <w:t>图</w:t>
      </w:r>
      <w:r w:rsidR="00897A40">
        <w:rPr>
          <w:rFonts w:hint="eastAsia"/>
        </w:rPr>
        <w:t>5-9</w:t>
      </w:r>
      <w:r w:rsidR="00B519EC">
        <w:fldChar w:fldCharType="end"/>
      </w:r>
      <w:r w:rsidR="00264D66">
        <w:rPr>
          <w:rFonts w:hint="eastAsia"/>
        </w:rPr>
        <w:t>中</w:t>
      </w:r>
      <w:r w:rsidR="00073860">
        <w:rPr>
          <w:rFonts w:hint="eastAsia"/>
        </w:rPr>
        <w:t>给出了</w:t>
      </w:r>
      <w:r w:rsidR="00520049" w:rsidRPr="00AA493F">
        <w:rPr>
          <w:rFonts w:hint="eastAsia"/>
        </w:rPr>
        <w:t xml:space="preserve"> </w:t>
      </w:r>
      <w:r w:rsidR="00264D66">
        <w:rPr>
          <w:rFonts w:hint="eastAsia"/>
        </w:rPr>
        <w:t>BDS</w:t>
      </w:r>
      <w:r w:rsidR="00264D66">
        <w:rPr>
          <w:rFonts w:hint="eastAsia"/>
        </w:rPr>
        <w:t>卫星实时滤波轨道与</w:t>
      </w:r>
      <w:r w:rsidR="00264D66">
        <w:rPr>
          <w:rFonts w:hint="eastAsia"/>
        </w:rPr>
        <w:t>WUM</w:t>
      </w:r>
      <w:r w:rsidR="00264D66">
        <w:rPr>
          <w:rFonts w:hint="eastAsia"/>
        </w:rPr>
        <w:t>产品的轨道互差时序图，</w:t>
      </w:r>
      <w:r w:rsidR="009F2491">
        <w:rPr>
          <w:rFonts w:hint="eastAsia"/>
        </w:rPr>
        <w:t>可以看到在收敛时间及收敛后精度水平基本一致的情况下，</w:t>
      </w:r>
      <w:r w:rsidR="009F2491">
        <w:rPr>
          <w:rFonts w:hint="eastAsia"/>
        </w:rPr>
        <w:t>BDS</w:t>
      </w:r>
      <w:r w:rsidR="009F2491">
        <w:rPr>
          <w:rFonts w:hint="eastAsia"/>
        </w:rPr>
        <w:t>卫星实时轨道与</w:t>
      </w:r>
      <w:r w:rsidR="009F2491">
        <w:rPr>
          <w:rFonts w:hint="eastAsia"/>
        </w:rPr>
        <w:t>WUM</w:t>
      </w:r>
      <w:r w:rsidR="009F2491">
        <w:rPr>
          <w:rFonts w:hint="eastAsia"/>
        </w:rPr>
        <w:t>产品的轨道互差在天边界层处</w:t>
      </w:r>
      <w:r w:rsidR="00B519EC">
        <w:rPr>
          <w:rFonts w:hint="eastAsia"/>
        </w:rPr>
        <w:t>存在了</w:t>
      </w:r>
      <w:r w:rsidR="009F2491">
        <w:rPr>
          <w:rFonts w:hint="eastAsia"/>
        </w:rPr>
        <w:t>更明显的一个跳变</w:t>
      </w:r>
      <w:r w:rsidR="00B519EC">
        <w:rPr>
          <w:rFonts w:hint="eastAsia"/>
        </w:rPr>
        <w:t>（特别</w:t>
      </w:r>
      <w:ins w:id="703" w:author="王 庆云" w:date="2022-04-17T23:28:00Z">
        <w:r w:rsidR="001A4289">
          <w:rPr>
            <w:rFonts w:hint="eastAsia"/>
          </w:rPr>
          <w:t>是</w:t>
        </w:r>
      </w:ins>
      <w:r w:rsidR="00B519EC">
        <w:rPr>
          <w:rFonts w:hint="eastAsia"/>
        </w:rPr>
        <w:t>对于</w:t>
      </w:r>
      <w:r w:rsidR="00B519EC">
        <w:rPr>
          <w:rFonts w:hint="eastAsia"/>
        </w:rPr>
        <w:t>IGSO</w:t>
      </w:r>
      <w:r w:rsidR="00B519EC">
        <w:rPr>
          <w:rFonts w:hint="eastAsia"/>
        </w:rPr>
        <w:t>卫星）</w:t>
      </w:r>
      <w:r w:rsidR="009F2491">
        <w:rPr>
          <w:rFonts w:hint="eastAsia"/>
        </w:rPr>
        <w:t>。这与</w:t>
      </w:r>
      <w:r w:rsidR="009F2491">
        <w:rPr>
          <w:rFonts w:hint="eastAsia"/>
        </w:rPr>
        <w:t>WUM</w:t>
      </w:r>
      <w:r w:rsidR="009F2491">
        <w:rPr>
          <w:rFonts w:hint="eastAsia"/>
        </w:rPr>
        <w:t>产品相比</w:t>
      </w:r>
      <w:r w:rsidR="009F2491">
        <w:rPr>
          <w:rFonts w:hint="eastAsia"/>
        </w:rPr>
        <w:t>COD</w:t>
      </w:r>
      <w:r w:rsidR="009F2491">
        <w:rPr>
          <w:rFonts w:hint="eastAsia"/>
        </w:rPr>
        <w:t>产品使用了更短的定轨弧长（</w:t>
      </w:r>
      <w:commentRangeStart w:id="704"/>
      <w:r w:rsidR="009F2491">
        <w:rPr>
          <w:rFonts w:hint="eastAsia"/>
        </w:rPr>
        <w:t>参考文献</w:t>
      </w:r>
      <w:commentRangeEnd w:id="704"/>
      <w:r w:rsidR="001A4289">
        <w:rPr>
          <w:rStyle w:val="aff"/>
        </w:rPr>
        <w:commentReference w:id="704"/>
      </w:r>
      <w:r w:rsidR="009F2491">
        <w:rPr>
          <w:rFonts w:hint="eastAsia"/>
        </w:rPr>
        <w:t>）导致了轨道天边界连续性较差的结果一致</w:t>
      </w:r>
      <w:ins w:id="705" w:author="王 庆云" w:date="2022-04-17T23:29:00Z">
        <w:r w:rsidR="001A4289">
          <w:rPr>
            <w:rFonts w:hint="eastAsia"/>
          </w:rPr>
          <w:t>，</w:t>
        </w:r>
      </w:ins>
      <w:del w:id="706" w:author="王 庆云" w:date="2022-04-17T23:29:00Z">
        <w:r w:rsidR="009F2491" w:rsidDel="001A4289">
          <w:rPr>
            <w:rFonts w:hint="eastAsia"/>
          </w:rPr>
          <w:delText>。</w:delText>
        </w:r>
      </w:del>
      <w:r w:rsidR="00AF6FD8">
        <w:rPr>
          <w:rFonts w:hint="eastAsia"/>
        </w:rPr>
        <w:t>也侧面反映了</w:t>
      </w:r>
      <w:r w:rsidR="00AF6FD8">
        <w:rPr>
          <w:rFonts w:hint="eastAsia"/>
        </w:rPr>
        <w:t>BDS</w:t>
      </w:r>
      <w:r w:rsidR="00AF6FD8">
        <w:rPr>
          <w:rFonts w:hint="eastAsia"/>
        </w:rPr>
        <w:t>实时滤波轨道具有更好的</w:t>
      </w:r>
      <w:del w:id="707" w:author="王 庆云" w:date="2022-04-17T23:33:00Z">
        <w:r w:rsidR="00AF6FD8" w:rsidDel="001218C2">
          <w:rPr>
            <w:rFonts w:hint="eastAsia"/>
          </w:rPr>
          <w:delText>轨</w:delText>
        </w:r>
      </w:del>
      <w:del w:id="708" w:author="王 庆云" w:date="2022-04-17T23:29:00Z">
        <w:r w:rsidR="00AF6FD8" w:rsidDel="001A4289">
          <w:rPr>
            <w:rFonts w:hint="eastAsia"/>
          </w:rPr>
          <w:delText>道</w:delText>
        </w:r>
      </w:del>
      <w:r w:rsidR="00AF6FD8">
        <w:rPr>
          <w:rFonts w:hint="eastAsia"/>
        </w:rPr>
        <w:t>连续性。</w:t>
      </w:r>
    </w:p>
    <w:p w14:paraId="3A507BB3" w14:textId="557EE807" w:rsidR="00BF2649" w:rsidRPr="00EE458B" w:rsidRDefault="00795689" w:rsidP="00BF2649">
      <w:pPr>
        <w:spacing w:before="60" w:after="60"/>
        <w:ind w:firstLine="480"/>
      </w:pPr>
      <w:r>
        <w:rPr>
          <w:rFonts w:hint="eastAsia"/>
        </w:rPr>
        <w:t>为进一步</w:t>
      </w:r>
      <w:r w:rsidR="0049647B">
        <w:rPr>
          <w:rFonts w:hint="eastAsia"/>
        </w:rPr>
        <w:t>分析</w:t>
      </w:r>
      <w:r w:rsidR="0049647B">
        <w:rPr>
          <w:rFonts w:hint="eastAsia"/>
        </w:rPr>
        <w:t>BDS</w:t>
      </w:r>
      <w:r w:rsidR="0049647B">
        <w:rPr>
          <w:rFonts w:hint="eastAsia"/>
        </w:rPr>
        <w:t>卫星轨道</w:t>
      </w:r>
      <w:r w:rsidR="009E2763">
        <w:rPr>
          <w:rFonts w:hint="eastAsia"/>
        </w:rPr>
        <w:t>的收敛速度，</w:t>
      </w:r>
      <w:r w:rsidR="00151F67">
        <w:fldChar w:fldCharType="begin"/>
      </w:r>
      <w:r w:rsidR="00151F67">
        <w:instrText xml:space="preserve"> </w:instrText>
      </w:r>
      <w:r w:rsidR="00151F67">
        <w:rPr>
          <w:rFonts w:hint="eastAsia"/>
        </w:rPr>
        <w:instrText>REF table_BDS_convergence \r \h</w:instrText>
      </w:r>
      <w:r w:rsidR="00151F67">
        <w:instrText xml:space="preserve"> </w:instrText>
      </w:r>
      <w:r w:rsidR="00151F67">
        <w:fldChar w:fldCharType="separate"/>
      </w:r>
      <w:r w:rsidR="00897A40">
        <w:rPr>
          <w:rFonts w:hint="eastAsia"/>
        </w:rPr>
        <w:t>表</w:t>
      </w:r>
      <w:r w:rsidR="00897A40">
        <w:rPr>
          <w:rFonts w:hint="eastAsia"/>
        </w:rPr>
        <w:t>5-5</w:t>
      </w:r>
      <w:r w:rsidR="00151F67">
        <w:fldChar w:fldCharType="end"/>
      </w:r>
      <w:r w:rsidR="009E2763">
        <w:rPr>
          <w:rFonts w:hint="eastAsia"/>
        </w:rPr>
        <w:t>给出了</w:t>
      </w:r>
      <w:r w:rsidR="00D755E9">
        <w:rPr>
          <w:rFonts w:hint="eastAsia"/>
        </w:rPr>
        <w:t>BDS</w:t>
      </w:r>
      <w:r w:rsidR="00D755E9">
        <w:rPr>
          <w:rFonts w:hint="eastAsia"/>
        </w:rPr>
        <w:t>实时轨道与</w:t>
      </w:r>
      <w:r w:rsidR="00D755E9">
        <w:t xml:space="preserve"> </w:t>
      </w:r>
      <w:r w:rsidR="00D755E9">
        <w:rPr>
          <w:rFonts w:hint="eastAsia"/>
        </w:rPr>
        <w:t>COD</w:t>
      </w:r>
      <w:r w:rsidR="00D755E9">
        <w:rPr>
          <w:rFonts w:hint="eastAsia"/>
        </w:rPr>
        <w:t>产品轨道比较平均收敛时间统计结果。这里对</w:t>
      </w:r>
      <w:r w:rsidR="00D755E9">
        <w:rPr>
          <w:rFonts w:hint="eastAsia"/>
        </w:rPr>
        <w:t>BDS</w:t>
      </w:r>
      <w:r w:rsidR="00D755E9">
        <w:rPr>
          <w:rFonts w:hint="eastAsia"/>
        </w:rPr>
        <w:t>卫星的收敛定义如下：在连续十二小时内，对于</w:t>
      </w:r>
      <w:r w:rsidR="00D755E9">
        <w:rPr>
          <w:rFonts w:hint="eastAsia"/>
        </w:rPr>
        <w:t>MEO</w:t>
      </w:r>
      <w:r w:rsidR="00D755E9">
        <w:rPr>
          <w:rFonts w:hint="eastAsia"/>
        </w:rPr>
        <w:t>卫星轨道互差绝对值切向上小于</w:t>
      </w:r>
      <w:r w:rsidR="00D755E9">
        <w:t>25</w:t>
      </w:r>
      <w:r w:rsidR="00D755E9">
        <w:rPr>
          <w:rFonts w:hint="eastAsia"/>
        </w:rPr>
        <w:t>cm</w:t>
      </w:r>
      <w:r w:rsidR="00D755E9">
        <w:rPr>
          <w:rFonts w:hint="eastAsia"/>
        </w:rPr>
        <w:t>、法向上小于</w:t>
      </w:r>
      <w:r w:rsidR="00D755E9">
        <w:t>20</w:t>
      </w:r>
      <w:r w:rsidR="00D755E9">
        <w:rPr>
          <w:rFonts w:hint="eastAsia"/>
        </w:rPr>
        <w:t>cm</w:t>
      </w:r>
      <w:r w:rsidR="00D755E9">
        <w:rPr>
          <w:rFonts w:hint="eastAsia"/>
        </w:rPr>
        <w:t>、径向上小于</w:t>
      </w:r>
      <w:r w:rsidR="00D755E9">
        <w:rPr>
          <w:rFonts w:hint="eastAsia"/>
        </w:rPr>
        <w:t>1</w:t>
      </w:r>
      <w:r w:rsidR="00D755E9">
        <w:t>5</w:t>
      </w:r>
      <w:r w:rsidR="00D755E9">
        <w:rPr>
          <w:rFonts w:hint="eastAsia"/>
        </w:rPr>
        <w:t>cm</w:t>
      </w:r>
      <w:r w:rsidR="00D755E9">
        <w:rPr>
          <w:rFonts w:hint="eastAsia"/>
        </w:rPr>
        <w:t>，以及对于</w:t>
      </w:r>
      <w:r w:rsidR="00D755E9">
        <w:rPr>
          <w:rFonts w:hint="eastAsia"/>
        </w:rPr>
        <w:t>IGSO</w:t>
      </w:r>
      <w:r w:rsidR="00D755E9">
        <w:rPr>
          <w:rFonts w:hint="eastAsia"/>
        </w:rPr>
        <w:t>卫星轨道互差绝对值切向</w:t>
      </w:r>
      <w:r w:rsidR="00D518C3">
        <w:rPr>
          <w:rFonts w:hint="eastAsia"/>
        </w:rPr>
        <w:t>、法向和径向</w:t>
      </w:r>
      <w:r w:rsidR="00D755E9">
        <w:rPr>
          <w:rFonts w:hint="eastAsia"/>
        </w:rPr>
        <w:t>上小于</w:t>
      </w:r>
      <w:r w:rsidR="00D755E9">
        <w:rPr>
          <w:rFonts w:hint="eastAsia"/>
        </w:rPr>
        <w:t>3</w:t>
      </w:r>
      <w:r w:rsidR="00D755E9">
        <w:t>0</w:t>
      </w:r>
      <w:r w:rsidR="00D755E9">
        <w:rPr>
          <w:rFonts w:hint="eastAsia"/>
        </w:rPr>
        <w:t>cm</w:t>
      </w:r>
      <w:r w:rsidR="00D755E9">
        <w:rPr>
          <w:rFonts w:hint="eastAsia"/>
        </w:rPr>
        <w:t>，则认为卫星在当前方向上收敛</w:t>
      </w:r>
      <w:r w:rsidR="00CF020F">
        <w:rPr>
          <w:rFonts w:hint="eastAsia"/>
        </w:rPr>
        <w:t>。</w:t>
      </w:r>
      <w:r w:rsidR="007C3C25">
        <w:rPr>
          <w:rFonts w:hint="eastAsia"/>
        </w:rPr>
        <w:t>BDS</w:t>
      </w:r>
      <w:r w:rsidR="007C3C25">
        <w:t xml:space="preserve"> </w:t>
      </w:r>
      <w:r w:rsidR="007C3C25">
        <w:rPr>
          <w:rFonts w:hint="eastAsia"/>
        </w:rPr>
        <w:t>IGSO</w:t>
      </w:r>
      <w:r w:rsidR="00DE4508">
        <w:rPr>
          <w:rFonts w:hint="eastAsia"/>
        </w:rPr>
        <w:t>整体</w:t>
      </w:r>
      <w:r w:rsidR="007C3C25">
        <w:rPr>
          <w:rFonts w:hint="eastAsia"/>
        </w:rPr>
        <w:t>的收敛时间要显著高于</w:t>
      </w:r>
      <w:r w:rsidR="007C3C25">
        <w:rPr>
          <w:rFonts w:hint="eastAsia"/>
        </w:rPr>
        <w:t>BDS</w:t>
      </w:r>
      <w:r w:rsidR="007C3C25">
        <w:t xml:space="preserve"> </w:t>
      </w:r>
      <w:r w:rsidR="007C3C25">
        <w:rPr>
          <w:rFonts w:hint="eastAsia"/>
        </w:rPr>
        <w:t>MEO</w:t>
      </w:r>
      <w:r w:rsidR="007C3C25">
        <w:rPr>
          <w:rFonts w:hint="eastAsia"/>
        </w:rPr>
        <w:t>的收敛时间</w:t>
      </w:r>
      <w:r w:rsidR="00DE4508">
        <w:rPr>
          <w:rFonts w:hint="eastAsia"/>
        </w:rPr>
        <w:t>。</w:t>
      </w:r>
      <w:r w:rsidR="00DE4508">
        <w:rPr>
          <w:rFonts w:hint="eastAsia"/>
        </w:rPr>
        <w:t>BDS</w:t>
      </w:r>
      <w:r w:rsidR="00DE4508">
        <w:t xml:space="preserve"> </w:t>
      </w:r>
      <w:r w:rsidR="00DE4508">
        <w:rPr>
          <w:rFonts w:hint="eastAsia"/>
        </w:rPr>
        <w:t>MEO</w:t>
      </w:r>
      <w:r w:rsidR="00225A2A">
        <w:rPr>
          <w:rFonts w:hint="eastAsia"/>
        </w:rPr>
        <w:t>切向和法向上的收敛时间相近，分别为</w:t>
      </w:r>
      <w:r w:rsidR="00225A2A">
        <w:rPr>
          <w:rFonts w:hint="eastAsia"/>
        </w:rPr>
        <w:t>7</w:t>
      </w:r>
      <w:r w:rsidR="00225A2A">
        <w:t>.37</w:t>
      </w:r>
      <w:r w:rsidR="00225A2A">
        <w:rPr>
          <w:rFonts w:hint="eastAsia"/>
        </w:rPr>
        <w:t>h</w:t>
      </w:r>
      <w:r w:rsidR="00225A2A">
        <w:rPr>
          <w:rFonts w:hint="eastAsia"/>
        </w:rPr>
        <w:t>和</w:t>
      </w:r>
      <w:r w:rsidR="00225A2A">
        <w:rPr>
          <w:rFonts w:hint="eastAsia"/>
        </w:rPr>
        <w:t>6</w:t>
      </w:r>
      <w:r w:rsidR="00225A2A">
        <w:t>.86</w:t>
      </w:r>
      <w:r w:rsidR="00C82D93">
        <w:rPr>
          <w:rFonts w:hint="eastAsia"/>
        </w:rPr>
        <w:t>h</w:t>
      </w:r>
      <w:r w:rsidR="00C82D93">
        <w:rPr>
          <w:rFonts w:hint="eastAsia"/>
        </w:rPr>
        <w:t>，径向上的收敛时间最长，为</w:t>
      </w:r>
      <w:r w:rsidR="00C82D93">
        <w:t>13.25</w:t>
      </w:r>
      <w:r w:rsidR="00C82D93">
        <w:rPr>
          <w:rFonts w:hint="eastAsia"/>
        </w:rPr>
        <w:t>h</w:t>
      </w:r>
      <w:r w:rsidR="00C82D93">
        <w:rPr>
          <w:rFonts w:hint="eastAsia"/>
        </w:rPr>
        <w:t>。整体收敛速度</w:t>
      </w:r>
      <w:ins w:id="709" w:author="王 庆云" w:date="2022-04-17T23:27:00Z">
        <w:r w:rsidR="001A4289">
          <w:rPr>
            <w:rFonts w:hint="eastAsia"/>
          </w:rPr>
          <w:t>介</w:t>
        </w:r>
      </w:ins>
      <w:del w:id="710" w:author="王 庆云" w:date="2022-04-17T23:27:00Z">
        <w:r w:rsidR="00C82D93" w:rsidDel="001A4289">
          <w:rPr>
            <w:rFonts w:hint="eastAsia"/>
          </w:rPr>
          <w:delText>位</w:delText>
        </w:r>
      </w:del>
      <w:r w:rsidR="00C82D93">
        <w:rPr>
          <w:rFonts w:hint="eastAsia"/>
        </w:rPr>
        <w:t>于</w:t>
      </w:r>
      <w:r w:rsidR="00C82D93">
        <w:rPr>
          <w:rFonts w:hint="eastAsia"/>
        </w:rPr>
        <w:t>GPS</w:t>
      </w:r>
      <w:r w:rsidR="00C82D93">
        <w:rPr>
          <w:rFonts w:hint="eastAsia"/>
        </w:rPr>
        <w:t>和</w:t>
      </w:r>
      <w:r w:rsidR="00C82D93">
        <w:rPr>
          <w:rFonts w:hint="eastAsia"/>
        </w:rPr>
        <w:t>Galileo</w:t>
      </w:r>
      <w:r w:rsidR="00C82D93">
        <w:rPr>
          <w:rFonts w:hint="eastAsia"/>
        </w:rPr>
        <w:t>卫星之间。对于</w:t>
      </w:r>
      <w:r w:rsidR="00C82D93">
        <w:rPr>
          <w:rFonts w:hint="eastAsia"/>
        </w:rPr>
        <w:t>BDS</w:t>
      </w:r>
      <w:r w:rsidR="00C82D93">
        <w:t xml:space="preserve"> </w:t>
      </w:r>
      <w:r w:rsidR="00C82D93">
        <w:rPr>
          <w:rFonts w:hint="eastAsia"/>
        </w:rPr>
        <w:t>IGSO</w:t>
      </w:r>
      <w:r w:rsidR="00C82D93">
        <w:rPr>
          <w:rFonts w:hint="eastAsia"/>
        </w:rPr>
        <w:t>卫星</w:t>
      </w:r>
      <w:r w:rsidR="00EE458B">
        <w:rPr>
          <w:rFonts w:hint="eastAsia"/>
        </w:rPr>
        <w:t>，切向和法向上的收敛时间为</w:t>
      </w:r>
      <w:r w:rsidR="00EE458B">
        <w:rPr>
          <w:rFonts w:hint="eastAsia"/>
        </w:rPr>
        <w:t>1</w:t>
      </w:r>
      <w:r w:rsidR="00EE458B">
        <w:t>1.85</w:t>
      </w:r>
      <w:r w:rsidR="00EE458B">
        <w:rPr>
          <w:rFonts w:hint="eastAsia"/>
        </w:rPr>
        <w:t>h</w:t>
      </w:r>
      <w:r w:rsidR="00EE458B">
        <w:rPr>
          <w:rFonts w:hint="eastAsia"/>
        </w:rPr>
        <w:t>和</w:t>
      </w:r>
      <w:r w:rsidR="00EE458B">
        <w:rPr>
          <w:rFonts w:hint="eastAsia"/>
        </w:rPr>
        <w:t>1</w:t>
      </w:r>
      <w:r w:rsidR="00EE458B">
        <w:t>3.80</w:t>
      </w:r>
      <w:r w:rsidR="00EE458B">
        <w:rPr>
          <w:rFonts w:hint="eastAsia"/>
        </w:rPr>
        <w:t>h</w:t>
      </w:r>
      <w:r w:rsidR="00EE458B">
        <w:rPr>
          <w:rFonts w:hint="eastAsia"/>
        </w:rPr>
        <w:t>，特别地，其径向方向上所需收敛时间最长为</w:t>
      </w:r>
      <w:r w:rsidR="00EE458B">
        <w:rPr>
          <w:rFonts w:hint="eastAsia"/>
        </w:rPr>
        <w:t>2</w:t>
      </w:r>
      <w:r w:rsidR="00EE458B">
        <w:t>0.67</w:t>
      </w:r>
      <w:r w:rsidR="00EE458B">
        <w:rPr>
          <w:rFonts w:hint="eastAsia"/>
        </w:rPr>
        <w:t>h</w:t>
      </w:r>
      <w:r w:rsidR="00EE458B">
        <w:rPr>
          <w:rFonts w:hint="eastAsia"/>
        </w:rPr>
        <w:t>。</w:t>
      </w:r>
    </w:p>
    <w:p w14:paraId="3CA658B8" w14:textId="77777777" w:rsidR="00D45EA1" w:rsidRDefault="00C564D6" w:rsidP="00D45EA1">
      <w:pPr>
        <w:pStyle w:val="aa"/>
        <w:spacing w:before="120" w:after="120"/>
      </w:pPr>
      <w:r>
        <w:rPr>
          <w:noProof/>
        </w:rPr>
        <w:lastRenderedPageBreak/>
        <w:drawing>
          <wp:inline distT="0" distB="0" distL="0" distR="0" wp14:anchorId="1CCB86F3" wp14:editId="4704E9E0">
            <wp:extent cx="4312920" cy="2587625"/>
            <wp:effectExtent l="0" t="0" r="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32"/>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4312920" cy="2587625"/>
                    </a:xfrm>
                    <a:prstGeom prst="rect">
                      <a:avLst/>
                    </a:prstGeom>
                    <a:noFill/>
                    <a:ln>
                      <a:noFill/>
                    </a:ln>
                  </pic:spPr>
                </pic:pic>
              </a:graphicData>
            </a:graphic>
          </wp:inline>
        </w:drawing>
      </w:r>
      <w:r w:rsidR="00D45EA1" w:rsidRPr="00D45EA1">
        <w:t xml:space="preserve"> </w:t>
      </w:r>
      <w:r>
        <w:rPr>
          <w:noProof/>
        </w:rPr>
        <w:drawing>
          <wp:inline distT="0" distB="0" distL="0" distR="0" wp14:anchorId="228D08CC" wp14:editId="17974C75">
            <wp:extent cx="4312920" cy="2587625"/>
            <wp:effectExtent l="0" t="0" r="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34"/>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4312920" cy="2587625"/>
                    </a:xfrm>
                    <a:prstGeom prst="rect">
                      <a:avLst/>
                    </a:prstGeom>
                    <a:noFill/>
                    <a:ln>
                      <a:noFill/>
                    </a:ln>
                  </pic:spPr>
                </pic:pic>
              </a:graphicData>
            </a:graphic>
          </wp:inline>
        </w:drawing>
      </w:r>
    </w:p>
    <w:p w14:paraId="54A66AC0" w14:textId="77777777" w:rsidR="00D45EA1" w:rsidRDefault="001309C1" w:rsidP="00D45EA1">
      <w:pPr>
        <w:pStyle w:val="a"/>
        <w:spacing w:before="120" w:after="120"/>
      </w:pPr>
      <w:bookmarkStart w:id="711" w:name="fig_multi_BDS_COD_series"/>
      <w:bookmarkEnd w:id="711"/>
      <w:r>
        <w:rPr>
          <w:rFonts w:hint="eastAsia"/>
        </w:rPr>
        <w:t>BDS</w:t>
      </w:r>
      <w:r>
        <w:rPr>
          <w:rFonts w:hint="eastAsia"/>
        </w:rPr>
        <w:t>卫星实时滤波轨道与</w:t>
      </w:r>
      <w:r>
        <w:rPr>
          <w:rFonts w:hint="eastAsia"/>
        </w:rPr>
        <w:t>COD</w:t>
      </w:r>
      <w:r>
        <w:rPr>
          <w:rFonts w:hint="eastAsia"/>
        </w:rPr>
        <w:t>产品轨道互差时序图（</w:t>
      </w:r>
      <w:r w:rsidR="003E37ED">
        <w:rPr>
          <w:rFonts w:hint="eastAsia"/>
        </w:rPr>
        <w:t>上图</w:t>
      </w:r>
      <w:r>
        <w:rPr>
          <w:rFonts w:hint="eastAsia"/>
        </w:rPr>
        <w:t>为</w:t>
      </w:r>
      <w:r>
        <w:rPr>
          <w:rFonts w:hint="eastAsia"/>
        </w:rPr>
        <w:t>MEO</w:t>
      </w:r>
      <w:r>
        <w:rPr>
          <w:rFonts w:hint="eastAsia"/>
        </w:rPr>
        <w:t>结果，下图为</w:t>
      </w:r>
      <w:r>
        <w:rPr>
          <w:rFonts w:hint="eastAsia"/>
        </w:rPr>
        <w:t>IGSO</w:t>
      </w:r>
      <w:r>
        <w:rPr>
          <w:rFonts w:hint="eastAsia"/>
        </w:rPr>
        <w:t>结果）</w:t>
      </w:r>
    </w:p>
    <w:p w14:paraId="0F5A34C6" w14:textId="77777777" w:rsidR="00C45BA1" w:rsidRDefault="00C45BA1" w:rsidP="00C45BA1">
      <w:pPr>
        <w:pStyle w:val="ab"/>
        <w:spacing w:before="120" w:after="120"/>
      </w:pPr>
    </w:p>
    <w:p w14:paraId="12A74E6C" w14:textId="77777777" w:rsidR="00B84735" w:rsidRDefault="00E33767" w:rsidP="00B84735">
      <w:pPr>
        <w:pStyle w:val="aa"/>
        <w:spacing w:before="120" w:after="120"/>
      </w:pPr>
      <w:r>
        <w:rPr>
          <w:noProof/>
        </w:rPr>
        <w:lastRenderedPageBreak/>
        <w:drawing>
          <wp:inline distT="0" distB="0" distL="0" distR="0" wp14:anchorId="225CEFE2" wp14:editId="626B8099">
            <wp:extent cx="4297680" cy="2560320"/>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36"/>
                    <pic:cNvPicPr>
                      <a:picLocks noChangeAspect="1" noChangeArrowheads="1"/>
                    </pic:cNvPicPr>
                  </pic:nvPicPr>
                  <pic:blipFill>
                    <a:blip r:embed="rId568" cstate="print">
                      <a:extLst>
                        <a:ext uri="{28A0092B-C50C-407E-A947-70E740481C1C}">
                          <a14:useLocalDpi xmlns:a14="http://schemas.microsoft.com/office/drawing/2010/main" val="0"/>
                        </a:ext>
                      </a:extLst>
                    </a:blip>
                    <a:srcRect/>
                    <a:stretch>
                      <a:fillRect/>
                    </a:stretch>
                  </pic:blipFill>
                  <pic:spPr bwMode="auto">
                    <a:xfrm>
                      <a:off x="0" y="0"/>
                      <a:ext cx="4297680" cy="2560320"/>
                    </a:xfrm>
                    <a:prstGeom prst="rect">
                      <a:avLst/>
                    </a:prstGeom>
                    <a:noFill/>
                    <a:ln>
                      <a:noFill/>
                    </a:ln>
                  </pic:spPr>
                </pic:pic>
              </a:graphicData>
            </a:graphic>
          </wp:inline>
        </w:drawing>
      </w:r>
      <w:r w:rsidR="00D45EA1" w:rsidRPr="00D45EA1">
        <w:t xml:space="preserve"> </w:t>
      </w:r>
      <w:r>
        <w:rPr>
          <w:noProof/>
        </w:rPr>
        <w:drawing>
          <wp:inline distT="0" distB="0" distL="0" distR="0" wp14:anchorId="51316312" wp14:editId="6EB27C2F">
            <wp:extent cx="4309745" cy="25920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38"/>
                    <pic:cNvPicPr>
                      <a:picLocks noChangeAspect="1" noChangeArrowheads="1"/>
                    </pic:cNvPicPr>
                  </pic:nvPicPr>
                  <pic:blipFill>
                    <a:blip r:embed="rId569" cstate="print">
                      <a:extLst>
                        <a:ext uri="{28A0092B-C50C-407E-A947-70E740481C1C}">
                          <a14:useLocalDpi xmlns:a14="http://schemas.microsoft.com/office/drawing/2010/main" val="0"/>
                        </a:ext>
                      </a:extLst>
                    </a:blip>
                    <a:srcRect/>
                    <a:stretch>
                      <a:fillRect/>
                    </a:stretch>
                  </pic:blipFill>
                  <pic:spPr bwMode="auto">
                    <a:xfrm>
                      <a:off x="0" y="0"/>
                      <a:ext cx="4309745" cy="2592070"/>
                    </a:xfrm>
                    <a:prstGeom prst="rect">
                      <a:avLst/>
                    </a:prstGeom>
                    <a:noFill/>
                    <a:ln>
                      <a:noFill/>
                    </a:ln>
                  </pic:spPr>
                </pic:pic>
              </a:graphicData>
            </a:graphic>
          </wp:inline>
        </w:drawing>
      </w:r>
    </w:p>
    <w:p w14:paraId="37784B71" w14:textId="77777777" w:rsidR="00E90BA2" w:rsidRDefault="00074D66" w:rsidP="00E90BA2">
      <w:pPr>
        <w:pStyle w:val="a"/>
        <w:spacing w:before="120" w:after="120"/>
        <w:ind w:firstLine="480"/>
      </w:pPr>
      <w:bookmarkStart w:id="712" w:name="fig_multi_BDS_WUM_series"/>
      <w:bookmarkEnd w:id="712"/>
      <w:r>
        <w:rPr>
          <w:rFonts w:hint="eastAsia"/>
        </w:rPr>
        <w:t>BDS</w:t>
      </w:r>
      <w:r>
        <w:rPr>
          <w:rFonts w:hint="eastAsia"/>
        </w:rPr>
        <w:t>卫星实时滤波轨道与</w:t>
      </w:r>
      <w:r>
        <w:rPr>
          <w:rFonts w:hint="eastAsia"/>
        </w:rPr>
        <w:t>WUM</w:t>
      </w:r>
      <w:r>
        <w:rPr>
          <w:rFonts w:hint="eastAsia"/>
        </w:rPr>
        <w:t>产品轨道互差时序图（上图为</w:t>
      </w:r>
      <w:r>
        <w:rPr>
          <w:rFonts w:hint="eastAsia"/>
        </w:rPr>
        <w:t>MEO</w:t>
      </w:r>
      <w:r>
        <w:rPr>
          <w:rFonts w:hint="eastAsia"/>
        </w:rPr>
        <w:t>结果，下图为</w:t>
      </w:r>
      <w:r>
        <w:rPr>
          <w:rFonts w:hint="eastAsia"/>
        </w:rPr>
        <w:t>IGSO</w:t>
      </w:r>
      <w:r>
        <w:rPr>
          <w:rFonts w:hint="eastAsia"/>
        </w:rPr>
        <w:t>结果）</w:t>
      </w:r>
    </w:p>
    <w:p w14:paraId="1CF30F76" w14:textId="77777777" w:rsidR="00E90BA2" w:rsidRDefault="00E90BA2" w:rsidP="00E90BA2">
      <w:pPr>
        <w:pStyle w:val="a0"/>
        <w:spacing w:before="120" w:after="120"/>
        <w:ind w:firstLine="480"/>
      </w:pPr>
      <w:bookmarkStart w:id="713" w:name="table_BDS_convergence"/>
      <w:bookmarkEnd w:id="713"/>
      <w:r>
        <w:rPr>
          <w:rFonts w:hint="eastAsia"/>
        </w:rPr>
        <w:t>BDS</w:t>
      </w:r>
      <w:r>
        <w:rPr>
          <w:rFonts w:hint="eastAsia"/>
        </w:rPr>
        <w:t>卫星实时滤波轨道平均收敛时间统计（单位：小时）</w:t>
      </w:r>
    </w:p>
    <w:tbl>
      <w:tblPr>
        <w:tblStyle w:val="af"/>
        <w:tblW w:w="0" w:type="auto"/>
        <w:tblLook w:val="04A0" w:firstRow="1" w:lastRow="0" w:firstColumn="1" w:lastColumn="0" w:noHBand="0" w:noVBand="1"/>
      </w:tblPr>
      <w:tblGrid>
        <w:gridCol w:w="1702"/>
        <w:gridCol w:w="1163"/>
        <w:gridCol w:w="1171"/>
        <w:gridCol w:w="1171"/>
      </w:tblGrid>
      <w:tr w:rsidR="00E90BA2" w14:paraId="757618A1" w14:textId="77777777" w:rsidTr="0063529F">
        <w:trPr>
          <w:cnfStyle w:val="100000000000" w:firstRow="1" w:lastRow="0" w:firstColumn="0" w:lastColumn="0" w:oddVBand="0" w:evenVBand="0" w:oddHBand="0" w:evenHBand="0" w:firstRowFirstColumn="0" w:firstRowLastColumn="0" w:lastRowFirstColumn="0" w:lastRowLastColumn="0"/>
        </w:trPr>
        <w:tc>
          <w:tcPr>
            <w:tcW w:w="0" w:type="auto"/>
          </w:tcPr>
          <w:p w14:paraId="33A4DA70" w14:textId="77777777" w:rsidR="00E90BA2" w:rsidRDefault="00E90BA2" w:rsidP="0063529F">
            <w:pPr>
              <w:pStyle w:val="ab"/>
              <w:spacing w:before="120" w:after="120"/>
              <w:ind w:firstLine="482"/>
            </w:pPr>
            <w:r>
              <w:rPr>
                <w:rFonts w:hint="eastAsia"/>
              </w:rPr>
              <w:t>卫星类型</w:t>
            </w:r>
          </w:p>
        </w:tc>
        <w:tc>
          <w:tcPr>
            <w:tcW w:w="0" w:type="auto"/>
          </w:tcPr>
          <w:p w14:paraId="565CD9D8" w14:textId="77777777" w:rsidR="00E90BA2" w:rsidRDefault="00E90BA2" w:rsidP="0063529F">
            <w:pPr>
              <w:pStyle w:val="ab"/>
              <w:spacing w:before="120" w:after="120"/>
              <w:ind w:firstLine="482"/>
            </w:pPr>
            <w:r>
              <w:rPr>
                <w:rFonts w:hint="eastAsia"/>
              </w:rPr>
              <w:t>切向</w:t>
            </w:r>
          </w:p>
        </w:tc>
        <w:tc>
          <w:tcPr>
            <w:tcW w:w="0" w:type="auto"/>
          </w:tcPr>
          <w:p w14:paraId="431E2788" w14:textId="77777777" w:rsidR="00E90BA2" w:rsidRDefault="00E90BA2" w:rsidP="0063529F">
            <w:pPr>
              <w:pStyle w:val="ab"/>
              <w:spacing w:before="120" w:after="120"/>
              <w:ind w:firstLine="482"/>
            </w:pPr>
            <w:r>
              <w:rPr>
                <w:rFonts w:hint="eastAsia"/>
              </w:rPr>
              <w:t>法向</w:t>
            </w:r>
          </w:p>
        </w:tc>
        <w:tc>
          <w:tcPr>
            <w:tcW w:w="0" w:type="auto"/>
          </w:tcPr>
          <w:p w14:paraId="76DF741B" w14:textId="77777777" w:rsidR="00E90BA2" w:rsidRDefault="00E90BA2" w:rsidP="0063529F">
            <w:pPr>
              <w:pStyle w:val="ab"/>
              <w:spacing w:before="120" w:after="120"/>
              <w:ind w:firstLine="482"/>
            </w:pPr>
            <w:r>
              <w:rPr>
                <w:rFonts w:hint="eastAsia"/>
              </w:rPr>
              <w:t>径向</w:t>
            </w:r>
          </w:p>
        </w:tc>
      </w:tr>
      <w:tr w:rsidR="00E90BA2" w14:paraId="195E388C" w14:textId="77777777" w:rsidTr="0063529F">
        <w:tc>
          <w:tcPr>
            <w:tcW w:w="0" w:type="auto"/>
          </w:tcPr>
          <w:p w14:paraId="4E9BDD30" w14:textId="77777777" w:rsidR="00E90BA2" w:rsidRDefault="00E90BA2" w:rsidP="0063529F">
            <w:pPr>
              <w:pStyle w:val="ab"/>
              <w:spacing w:before="120" w:after="120"/>
              <w:ind w:firstLine="482"/>
            </w:pPr>
            <w:r>
              <w:rPr>
                <w:rFonts w:hint="eastAsia"/>
              </w:rPr>
              <w:t>BDS</w:t>
            </w:r>
            <w:r>
              <w:t xml:space="preserve"> </w:t>
            </w:r>
            <w:r>
              <w:rPr>
                <w:rFonts w:hint="eastAsia"/>
              </w:rPr>
              <w:t>MEO</w:t>
            </w:r>
          </w:p>
        </w:tc>
        <w:tc>
          <w:tcPr>
            <w:tcW w:w="0" w:type="auto"/>
          </w:tcPr>
          <w:p w14:paraId="4C81484A" w14:textId="77777777" w:rsidR="00E90BA2" w:rsidRDefault="00252CBE" w:rsidP="0063529F">
            <w:pPr>
              <w:pStyle w:val="ab"/>
              <w:spacing w:before="120" w:after="120"/>
              <w:ind w:firstLine="482"/>
            </w:pPr>
            <w:r>
              <w:rPr>
                <w:rFonts w:hint="eastAsia"/>
              </w:rPr>
              <w:t>7</w:t>
            </w:r>
            <w:r>
              <w:t>.37</w:t>
            </w:r>
          </w:p>
        </w:tc>
        <w:tc>
          <w:tcPr>
            <w:tcW w:w="0" w:type="auto"/>
          </w:tcPr>
          <w:p w14:paraId="16BF0E29" w14:textId="77777777" w:rsidR="00E90BA2" w:rsidRDefault="00252CBE" w:rsidP="0063529F">
            <w:pPr>
              <w:pStyle w:val="ab"/>
              <w:spacing w:before="120" w:after="120"/>
              <w:ind w:firstLine="482"/>
            </w:pPr>
            <w:r>
              <w:rPr>
                <w:rFonts w:hint="eastAsia"/>
              </w:rPr>
              <w:t>6</w:t>
            </w:r>
            <w:r>
              <w:t>.86</w:t>
            </w:r>
          </w:p>
        </w:tc>
        <w:tc>
          <w:tcPr>
            <w:tcW w:w="0" w:type="auto"/>
          </w:tcPr>
          <w:p w14:paraId="3A8EF51D" w14:textId="77777777" w:rsidR="00E90BA2" w:rsidRDefault="00624B8C" w:rsidP="0063529F">
            <w:pPr>
              <w:pStyle w:val="ab"/>
              <w:spacing w:before="120" w:after="120"/>
              <w:ind w:firstLine="482"/>
            </w:pPr>
            <w:r>
              <w:t>13.</w:t>
            </w:r>
            <w:r w:rsidR="00252CBE">
              <w:t>25</w:t>
            </w:r>
          </w:p>
        </w:tc>
      </w:tr>
      <w:tr w:rsidR="00E90BA2" w14:paraId="561C0D6C" w14:textId="77777777" w:rsidTr="0063529F">
        <w:tc>
          <w:tcPr>
            <w:tcW w:w="0" w:type="auto"/>
          </w:tcPr>
          <w:p w14:paraId="4EAC129F" w14:textId="77777777" w:rsidR="00E90BA2" w:rsidRDefault="00E90BA2" w:rsidP="0063529F">
            <w:pPr>
              <w:pStyle w:val="ab"/>
              <w:spacing w:before="120" w:after="120"/>
              <w:ind w:firstLine="482"/>
            </w:pPr>
            <w:r>
              <w:rPr>
                <w:rFonts w:hint="eastAsia"/>
              </w:rPr>
              <w:t>BDS</w:t>
            </w:r>
            <w:r>
              <w:t xml:space="preserve"> </w:t>
            </w:r>
            <w:r>
              <w:rPr>
                <w:rFonts w:hint="eastAsia"/>
              </w:rPr>
              <w:t>IGSO</w:t>
            </w:r>
          </w:p>
        </w:tc>
        <w:tc>
          <w:tcPr>
            <w:tcW w:w="0" w:type="auto"/>
          </w:tcPr>
          <w:p w14:paraId="3A534DB5" w14:textId="77777777" w:rsidR="00E90BA2" w:rsidRDefault="00543C61" w:rsidP="0063529F">
            <w:pPr>
              <w:pStyle w:val="ab"/>
              <w:spacing w:before="120" w:after="120"/>
              <w:ind w:firstLine="482"/>
            </w:pPr>
            <w:r>
              <w:rPr>
                <w:rFonts w:hint="eastAsia"/>
              </w:rPr>
              <w:t>1</w:t>
            </w:r>
            <w:r>
              <w:t>1.85</w:t>
            </w:r>
          </w:p>
        </w:tc>
        <w:tc>
          <w:tcPr>
            <w:tcW w:w="0" w:type="auto"/>
          </w:tcPr>
          <w:p w14:paraId="28D8DA78" w14:textId="77777777" w:rsidR="00E90BA2" w:rsidRDefault="00C7521D" w:rsidP="0063529F">
            <w:pPr>
              <w:pStyle w:val="ab"/>
              <w:spacing w:before="120" w:after="120"/>
              <w:ind w:firstLine="482"/>
            </w:pPr>
            <w:r>
              <w:t>13.80</w:t>
            </w:r>
          </w:p>
        </w:tc>
        <w:tc>
          <w:tcPr>
            <w:tcW w:w="0" w:type="auto"/>
          </w:tcPr>
          <w:p w14:paraId="2241EC89" w14:textId="77777777" w:rsidR="00E90BA2" w:rsidRDefault="00C7521D" w:rsidP="0063529F">
            <w:pPr>
              <w:pStyle w:val="ab"/>
              <w:spacing w:before="120" w:after="120"/>
              <w:ind w:firstLine="482"/>
            </w:pPr>
            <w:r>
              <w:t>2</w:t>
            </w:r>
            <w:r w:rsidR="00C82D93">
              <w:t>0.67</w:t>
            </w:r>
          </w:p>
        </w:tc>
      </w:tr>
    </w:tbl>
    <w:p w14:paraId="0D3BD748" w14:textId="77777777" w:rsidR="00E90BA2" w:rsidRPr="00E90BA2" w:rsidRDefault="00E90BA2" w:rsidP="00E90BA2">
      <w:pPr>
        <w:spacing w:before="60" w:after="60"/>
        <w:ind w:firstLine="480"/>
      </w:pPr>
    </w:p>
    <w:p w14:paraId="4BBE9FF9" w14:textId="77777777" w:rsidR="00857991" w:rsidRDefault="00857991" w:rsidP="00596A6E">
      <w:pPr>
        <w:pStyle w:val="2"/>
      </w:pPr>
      <w:bookmarkStart w:id="714" w:name="_Toc101082683"/>
      <w:r>
        <w:rPr>
          <w:rFonts w:hint="eastAsia"/>
        </w:rPr>
        <w:t>本章小结</w:t>
      </w:r>
      <w:bookmarkEnd w:id="714"/>
    </w:p>
    <w:p w14:paraId="6B0C03D9" w14:textId="63C2F2D1" w:rsidR="000E28D4" w:rsidRPr="000E28D4" w:rsidRDefault="000E28D4" w:rsidP="00E851D1">
      <w:pPr>
        <w:spacing w:before="60" w:after="60"/>
        <w:ind w:firstLine="480"/>
      </w:pPr>
      <w:r>
        <w:rPr>
          <w:rFonts w:hint="eastAsia"/>
        </w:rPr>
        <w:t>本章主要对所构建的基于</w:t>
      </w:r>
      <w:r>
        <w:rPr>
          <w:rFonts w:hint="eastAsia"/>
        </w:rPr>
        <w:t>SRIF</w:t>
      </w:r>
      <w:r>
        <w:rPr>
          <w:rFonts w:hint="eastAsia"/>
        </w:rPr>
        <w:t>的导航卫星实时精密轨道确定的软件平台进行整体性能评估</w:t>
      </w:r>
      <w:r w:rsidR="00C21B0D">
        <w:rPr>
          <w:rFonts w:hint="eastAsia"/>
        </w:rPr>
        <w:t>，采用了多系统联合仿实时滤波轨道确定进行实验验证。给</w:t>
      </w:r>
      <w:r w:rsidR="00882433">
        <w:rPr>
          <w:rFonts w:hint="eastAsia"/>
        </w:rPr>
        <w:t>出了实验方案设计并详细阐述了基于</w:t>
      </w:r>
      <w:r w:rsidR="00882433">
        <w:rPr>
          <w:rFonts w:hint="eastAsia"/>
        </w:rPr>
        <w:t>SRIF</w:t>
      </w:r>
      <w:r w:rsidR="00882433">
        <w:rPr>
          <w:rFonts w:hint="eastAsia"/>
        </w:rPr>
        <w:t>的实时滤波轨道中的各环节的处理策略。首先分析了实时轨道</w:t>
      </w:r>
      <w:r w:rsidR="00882433">
        <w:rPr>
          <w:rFonts w:hint="eastAsia"/>
        </w:rPr>
        <w:lastRenderedPageBreak/>
        <w:t>精度，实验结果表明：与</w:t>
      </w:r>
      <w:r w:rsidR="00882433">
        <w:rPr>
          <w:rFonts w:hint="eastAsia"/>
        </w:rPr>
        <w:t>COD</w:t>
      </w:r>
      <w:r w:rsidR="00882433">
        <w:rPr>
          <w:rFonts w:hint="eastAsia"/>
        </w:rPr>
        <w:t>事后轨道产品相比，</w:t>
      </w:r>
      <w:r w:rsidR="00436450">
        <w:rPr>
          <w:rFonts w:hint="eastAsia"/>
        </w:rPr>
        <w:t>在</w:t>
      </w:r>
      <w:r w:rsidR="000C63C2">
        <w:rPr>
          <w:rFonts w:hint="eastAsia"/>
        </w:rPr>
        <w:t>三</w:t>
      </w:r>
      <w:r w:rsidR="00436450">
        <w:rPr>
          <w:rFonts w:hint="eastAsia"/>
        </w:rPr>
        <w:t>维方向上，</w:t>
      </w:r>
      <w:r w:rsidR="0063529F">
        <w:rPr>
          <w:rFonts w:hint="eastAsia"/>
        </w:rPr>
        <w:t>GPS</w:t>
      </w:r>
      <w:r w:rsidR="0063529F">
        <w:rPr>
          <w:rFonts w:hint="eastAsia"/>
        </w:rPr>
        <w:t>卫星</w:t>
      </w:r>
      <w:r w:rsidR="00436450">
        <w:rPr>
          <w:rFonts w:hint="eastAsia"/>
        </w:rPr>
        <w:t>实时</w:t>
      </w:r>
      <w:r w:rsidR="000C63C2">
        <w:rPr>
          <w:rFonts w:hint="eastAsia"/>
        </w:rPr>
        <w:t>轨道平均</w:t>
      </w:r>
      <w:r w:rsidR="000C63C2">
        <w:rPr>
          <w:rFonts w:hint="eastAsia"/>
        </w:rPr>
        <w:t>RMS</w:t>
      </w:r>
      <w:r w:rsidR="00436450">
        <w:rPr>
          <w:rFonts w:hint="eastAsia"/>
        </w:rPr>
        <w:t>可以达到</w:t>
      </w:r>
      <w:r w:rsidR="000C63C2">
        <w:t>6</w:t>
      </w:r>
      <w:r w:rsidR="000C63C2">
        <w:rPr>
          <w:rFonts w:hint="eastAsia"/>
        </w:rPr>
        <w:t>.</w:t>
      </w:r>
      <w:r w:rsidR="000C63C2">
        <w:t>1cm</w:t>
      </w:r>
      <w:r w:rsidR="00436450">
        <w:rPr>
          <w:rFonts w:hint="eastAsia"/>
        </w:rPr>
        <w:t>，</w:t>
      </w:r>
      <w:r w:rsidR="00436450">
        <w:rPr>
          <w:rFonts w:hint="eastAsia"/>
        </w:rPr>
        <w:t>Galileo</w:t>
      </w:r>
      <w:r w:rsidR="00436450">
        <w:rPr>
          <w:rFonts w:hint="eastAsia"/>
        </w:rPr>
        <w:t>卫星</w:t>
      </w:r>
      <w:r w:rsidR="000C63C2">
        <w:rPr>
          <w:rFonts w:hint="eastAsia"/>
        </w:rPr>
        <w:t>实时轨道平均</w:t>
      </w:r>
      <w:r w:rsidR="000C63C2">
        <w:rPr>
          <w:rFonts w:hint="eastAsia"/>
        </w:rPr>
        <w:t>RMS</w:t>
      </w:r>
      <w:r w:rsidR="000C63C2">
        <w:rPr>
          <w:rFonts w:hint="eastAsia"/>
        </w:rPr>
        <w:t>为</w:t>
      </w:r>
      <w:r w:rsidR="000C63C2">
        <w:rPr>
          <w:rFonts w:hint="eastAsia"/>
        </w:rPr>
        <w:t>7</w:t>
      </w:r>
      <w:r w:rsidR="000C63C2">
        <w:t>.1</w:t>
      </w:r>
      <w:r w:rsidR="000C63C2">
        <w:rPr>
          <w:rFonts w:hint="eastAsia"/>
        </w:rPr>
        <w:t>cm</w:t>
      </w:r>
      <w:r w:rsidR="00436450">
        <w:rPr>
          <w:rFonts w:hint="eastAsia"/>
        </w:rPr>
        <w:t>，</w:t>
      </w:r>
      <w:r w:rsidR="00436450">
        <w:rPr>
          <w:rFonts w:hint="eastAsia"/>
        </w:rPr>
        <w:t>BDS</w:t>
      </w:r>
      <w:r w:rsidR="00436450">
        <w:t xml:space="preserve"> </w:t>
      </w:r>
      <w:r w:rsidR="00436450">
        <w:rPr>
          <w:rFonts w:hint="eastAsia"/>
        </w:rPr>
        <w:t>MEO</w:t>
      </w:r>
      <w:r w:rsidR="00436450">
        <w:rPr>
          <w:rFonts w:hint="eastAsia"/>
        </w:rPr>
        <w:t>和</w:t>
      </w:r>
      <w:r w:rsidR="00436450">
        <w:rPr>
          <w:rFonts w:hint="eastAsia"/>
        </w:rPr>
        <w:t>IGSO</w:t>
      </w:r>
      <w:r w:rsidR="00436450">
        <w:rPr>
          <w:rFonts w:hint="eastAsia"/>
        </w:rPr>
        <w:t>卫星的实时轨的平均</w:t>
      </w:r>
      <w:r w:rsidR="00436450">
        <w:rPr>
          <w:rFonts w:hint="eastAsia"/>
        </w:rPr>
        <w:t>RMS</w:t>
      </w:r>
      <w:r w:rsidR="00436450">
        <w:rPr>
          <w:rFonts w:hint="eastAsia"/>
        </w:rPr>
        <w:t>值分别为</w:t>
      </w:r>
      <w:r w:rsidR="000C63C2">
        <w:t>11</w:t>
      </w:r>
      <w:r w:rsidR="00436450">
        <w:t>.</w:t>
      </w:r>
      <w:r w:rsidR="000C63C2">
        <w:t>2</w:t>
      </w:r>
      <w:r w:rsidR="00436450">
        <w:rPr>
          <w:rFonts w:hint="eastAsia"/>
        </w:rPr>
        <w:t>cm</w:t>
      </w:r>
      <w:r w:rsidR="00436450">
        <w:rPr>
          <w:rFonts w:hint="eastAsia"/>
        </w:rPr>
        <w:t>和</w:t>
      </w:r>
      <w:r w:rsidR="000C63C2">
        <w:rPr>
          <w:rFonts w:hint="eastAsia"/>
        </w:rPr>
        <w:t>2</w:t>
      </w:r>
      <w:r w:rsidR="000C63C2">
        <w:t>1.2</w:t>
      </w:r>
      <w:r w:rsidR="00436450">
        <w:rPr>
          <w:rFonts w:hint="eastAsia"/>
        </w:rPr>
        <w:t>cm</w:t>
      </w:r>
      <w:r w:rsidR="00436450">
        <w:rPr>
          <w:rFonts w:hint="eastAsia"/>
        </w:rPr>
        <w:t>，与当前主流研究成果</w:t>
      </w:r>
      <w:r w:rsidR="00763CD2">
        <w:rPr>
          <w:rFonts w:hint="eastAsia"/>
        </w:rPr>
        <w:t>精度</w:t>
      </w:r>
      <w:r w:rsidR="00436450">
        <w:rPr>
          <w:rFonts w:hint="eastAsia"/>
        </w:rPr>
        <w:t>相当。</w:t>
      </w:r>
      <w:r w:rsidR="00542FA6">
        <w:rPr>
          <w:rFonts w:hint="eastAsia"/>
        </w:rPr>
        <w:t>接着</w:t>
      </w:r>
      <w:r w:rsidR="00436450">
        <w:rPr>
          <w:rFonts w:hint="eastAsia"/>
        </w:rPr>
        <w:t>统计了实时轨道与</w:t>
      </w:r>
      <w:r w:rsidR="00436450">
        <w:rPr>
          <w:rFonts w:hint="eastAsia"/>
        </w:rPr>
        <w:t>COD</w:t>
      </w:r>
      <w:r w:rsidR="00436450">
        <w:rPr>
          <w:rFonts w:hint="eastAsia"/>
        </w:rPr>
        <w:t>产品轨道互差的时</w:t>
      </w:r>
      <w:ins w:id="715" w:author="王 庆云" w:date="2022-04-17T23:09:00Z">
        <w:r w:rsidR="00E61C46">
          <w:rPr>
            <w:rFonts w:hint="eastAsia"/>
          </w:rPr>
          <w:t>间</w:t>
        </w:r>
      </w:ins>
      <w:r w:rsidR="00436450">
        <w:rPr>
          <w:rFonts w:hint="eastAsia"/>
        </w:rPr>
        <w:t>序</w:t>
      </w:r>
      <w:ins w:id="716" w:author="王 庆云" w:date="2022-04-17T23:09:00Z">
        <w:r w:rsidR="00E61C46">
          <w:rPr>
            <w:rFonts w:hint="eastAsia"/>
          </w:rPr>
          <w:t>列</w:t>
        </w:r>
      </w:ins>
      <w:del w:id="717" w:author="王 庆云" w:date="2022-04-17T23:09:00Z">
        <w:r w:rsidR="00436450" w:rsidDel="00E61C46">
          <w:rPr>
            <w:rFonts w:hint="eastAsia"/>
          </w:rPr>
          <w:delText>图</w:delText>
        </w:r>
      </w:del>
      <w:r w:rsidR="00436450">
        <w:rPr>
          <w:rFonts w:hint="eastAsia"/>
        </w:rPr>
        <w:t>，结果表明，三个系统的实时轨道均能在</w:t>
      </w:r>
      <w:r w:rsidR="00436450">
        <w:t>24</w:t>
      </w:r>
      <w:r w:rsidR="00436450">
        <w:rPr>
          <w:rFonts w:hint="eastAsia"/>
        </w:rPr>
        <w:t>h</w:t>
      </w:r>
      <w:r w:rsidR="00436450">
        <w:rPr>
          <w:rFonts w:hint="eastAsia"/>
        </w:rPr>
        <w:t>后完全收敛，同时</w:t>
      </w:r>
      <w:ins w:id="718" w:author="王 庆云" w:date="2022-04-17T23:10:00Z">
        <w:r w:rsidR="00E61C46">
          <w:rPr>
            <w:rFonts w:hint="eastAsia"/>
          </w:rPr>
          <w:t>受</w:t>
        </w:r>
      </w:ins>
      <w:del w:id="719" w:author="王 庆云" w:date="2022-04-17T23:10:00Z">
        <w:r w:rsidR="00436450" w:rsidDel="00E61C46">
          <w:rPr>
            <w:rFonts w:hint="eastAsia"/>
          </w:rPr>
          <w:delText>由于</w:delText>
        </w:r>
      </w:del>
      <w:r w:rsidR="00436450">
        <w:rPr>
          <w:rFonts w:hint="eastAsia"/>
        </w:rPr>
        <w:t>模糊度固定的影响，</w:t>
      </w:r>
      <w:del w:id="720" w:author="王 庆云" w:date="2022-04-17T23:10:00Z">
        <w:r w:rsidR="00436450" w:rsidDel="00E61C46">
          <w:rPr>
            <w:rFonts w:hint="eastAsia"/>
          </w:rPr>
          <w:delText>导致</w:delText>
        </w:r>
      </w:del>
      <w:r w:rsidR="00436450">
        <w:rPr>
          <w:rFonts w:hint="eastAsia"/>
        </w:rPr>
        <w:t>实时轨道在切向方向上容易</w:t>
      </w:r>
      <w:r w:rsidR="00580F35">
        <w:rPr>
          <w:rFonts w:hint="eastAsia"/>
        </w:rPr>
        <w:t>发生</w:t>
      </w:r>
      <w:r w:rsidR="00436450">
        <w:rPr>
          <w:rFonts w:hint="eastAsia"/>
        </w:rPr>
        <w:t>跳变。</w:t>
      </w:r>
      <w:r w:rsidR="00580F35">
        <w:rPr>
          <w:rFonts w:hint="eastAsia"/>
        </w:rPr>
        <w:t>除此之外，</w:t>
      </w:r>
      <w:del w:id="721" w:author="王 庆云" w:date="2022-04-17T23:10:00Z">
        <w:r w:rsidR="00580F35" w:rsidDel="00E61C46">
          <w:rPr>
            <w:rFonts w:hint="eastAsia"/>
          </w:rPr>
          <w:delText>特别对比了</w:delText>
        </w:r>
      </w:del>
      <w:r w:rsidR="00580F35">
        <w:rPr>
          <w:rFonts w:hint="eastAsia"/>
        </w:rPr>
        <w:t>BDS</w:t>
      </w:r>
      <w:r w:rsidR="00580F35">
        <w:rPr>
          <w:rFonts w:hint="eastAsia"/>
        </w:rPr>
        <w:t>实时轨道和</w:t>
      </w:r>
      <w:r w:rsidR="00580F35">
        <w:rPr>
          <w:rFonts w:hint="eastAsia"/>
        </w:rPr>
        <w:t>WUM</w:t>
      </w:r>
      <w:r w:rsidR="00580F35">
        <w:rPr>
          <w:rFonts w:hint="eastAsia"/>
        </w:rPr>
        <w:t>产品轨道互差进一步说明了实时滤波轨道相比事后处理轨道具有更好的轨道连续性。</w:t>
      </w:r>
      <w:r w:rsidR="00542FA6">
        <w:rPr>
          <w:rFonts w:hint="eastAsia"/>
        </w:rPr>
        <w:t>最后统计了</w:t>
      </w:r>
      <w:r w:rsidR="00151EC5">
        <w:rPr>
          <w:rFonts w:hint="eastAsia"/>
        </w:rPr>
        <w:t>实时轨道收敛时间，</w:t>
      </w:r>
      <w:r w:rsidR="00A54D63">
        <w:rPr>
          <w:rFonts w:hint="eastAsia"/>
        </w:rPr>
        <w:t>分析了各个系统各个轨道方向上</w:t>
      </w:r>
      <w:r w:rsidR="00DC72D9">
        <w:rPr>
          <w:rFonts w:hint="eastAsia"/>
        </w:rPr>
        <w:t>的</w:t>
      </w:r>
      <w:r w:rsidR="00A54D63">
        <w:rPr>
          <w:rFonts w:hint="eastAsia"/>
        </w:rPr>
        <w:t>收敛速度，</w:t>
      </w:r>
      <w:r w:rsidR="00DC72D9">
        <w:rPr>
          <w:rFonts w:hint="eastAsia"/>
        </w:rPr>
        <w:t>统计</w:t>
      </w:r>
      <w:r w:rsidR="00151EC5">
        <w:rPr>
          <w:rFonts w:hint="eastAsia"/>
        </w:rPr>
        <w:t>结果表明实时轨道在径向上收敛速度最慢，同时各个系统中</w:t>
      </w:r>
      <w:r w:rsidR="00151EC5">
        <w:rPr>
          <w:rFonts w:hint="eastAsia"/>
        </w:rPr>
        <w:t>GPS</w:t>
      </w:r>
      <w:r w:rsidR="00151EC5">
        <w:rPr>
          <w:rFonts w:hint="eastAsia"/>
        </w:rPr>
        <w:t>系统</w:t>
      </w:r>
      <w:r w:rsidR="00DC72D9">
        <w:rPr>
          <w:rFonts w:hint="eastAsia"/>
        </w:rPr>
        <w:t>的</w:t>
      </w:r>
      <w:r w:rsidR="00151EC5">
        <w:rPr>
          <w:rFonts w:hint="eastAsia"/>
        </w:rPr>
        <w:t>平均收敛速度最快。</w:t>
      </w:r>
    </w:p>
    <w:p w14:paraId="46FC875B" w14:textId="77777777" w:rsidR="00AA32E4" w:rsidRDefault="00AA32E4" w:rsidP="001C5752">
      <w:pPr>
        <w:pStyle w:val="1"/>
      </w:pPr>
      <w:bookmarkStart w:id="722" w:name="_Toc101082684"/>
      <w:r>
        <w:rPr>
          <w:rFonts w:hint="eastAsia"/>
        </w:rPr>
        <w:lastRenderedPageBreak/>
        <w:t>结论</w:t>
      </w:r>
      <w:r w:rsidR="005F03BD">
        <w:rPr>
          <w:rFonts w:hint="eastAsia"/>
        </w:rPr>
        <w:t>与展望</w:t>
      </w:r>
      <w:bookmarkEnd w:id="722"/>
    </w:p>
    <w:p w14:paraId="60E17AB5" w14:textId="77777777" w:rsidR="00AA32E4" w:rsidRDefault="00AA32E4" w:rsidP="00596A6E">
      <w:pPr>
        <w:pStyle w:val="2"/>
      </w:pPr>
      <w:bookmarkStart w:id="723" w:name="_Toc101082685"/>
      <w:r>
        <w:rPr>
          <w:rFonts w:hint="eastAsia"/>
        </w:rPr>
        <w:t>工作总结</w:t>
      </w:r>
      <w:bookmarkEnd w:id="723"/>
    </w:p>
    <w:p w14:paraId="452D6AFD" w14:textId="7986D0E1" w:rsidR="0001468C" w:rsidRDefault="00A7042D" w:rsidP="00064980">
      <w:pPr>
        <w:spacing w:before="60" w:after="60"/>
        <w:ind w:firstLine="480"/>
      </w:pPr>
      <w:r>
        <w:rPr>
          <w:rFonts w:hint="eastAsia"/>
        </w:rPr>
        <w:t>本文</w:t>
      </w:r>
      <w:r w:rsidR="00064980">
        <w:rPr>
          <w:rFonts w:hint="eastAsia"/>
        </w:rPr>
        <w:t>首先</w:t>
      </w:r>
      <w:r w:rsidR="00F7483D">
        <w:rPr>
          <w:rFonts w:hint="eastAsia"/>
        </w:rPr>
        <w:t>阐述了</w:t>
      </w:r>
      <w:r w:rsidR="00834560">
        <w:rPr>
          <w:rFonts w:hint="eastAsia"/>
        </w:rPr>
        <w:t>当前</w:t>
      </w:r>
      <w:r>
        <w:rPr>
          <w:rFonts w:hint="eastAsia"/>
        </w:rPr>
        <w:t>GNSS</w:t>
      </w:r>
      <w:r>
        <w:rPr>
          <w:rFonts w:hint="eastAsia"/>
        </w:rPr>
        <w:t>系统的发展状况</w:t>
      </w:r>
      <w:r w:rsidR="00627F4E">
        <w:rPr>
          <w:rFonts w:hint="eastAsia"/>
        </w:rPr>
        <w:t>并</w:t>
      </w:r>
      <w:r>
        <w:rPr>
          <w:rFonts w:hint="eastAsia"/>
        </w:rPr>
        <w:t>论述了当前</w:t>
      </w:r>
      <w:r>
        <w:rPr>
          <w:rFonts w:hint="eastAsia"/>
        </w:rPr>
        <w:t>GNSS</w:t>
      </w:r>
      <w:r w:rsidR="00627F4E">
        <w:rPr>
          <w:rFonts w:hint="eastAsia"/>
        </w:rPr>
        <w:t>高精度</w:t>
      </w:r>
      <w:r>
        <w:rPr>
          <w:rFonts w:hint="eastAsia"/>
        </w:rPr>
        <w:t>实时轨道服务</w:t>
      </w:r>
      <w:r w:rsidR="00627F4E">
        <w:rPr>
          <w:rFonts w:hint="eastAsia"/>
        </w:rPr>
        <w:t>所具有的重要意义。</w:t>
      </w:r>
      <w:ins w:id="724" w:author="王 庆云" w:date="2022-04-17T21:24:00Z">
        <w:r w:rsidR="00AE654E">
          <w:rPr>
            <w:rFonts w:hint="eastAsia"/>
          </w:rPr>
          <w:t>针对目前</w:t>
        </w:r>
        <w:r w:rsidR="00AE654E">
          <w:rPr>
            <w:rFonts w:hint="eastAsia"/>
          </w:rPr>
          <w:t>GNSS</w:t>
        </w:r>
        <w:r w:rsidR="00AE654E">
          <w:rPr>
            <w:rFonts w:hint="eastAsia"/>
          </w:rPr>
          <w:t>高精度定位服务对实时轨道服务的迫切需求，考虑到</w:t>
        </w:r>
      </w:ins>
      <w:del w:id="725" w:author="王 庆云" w:date="2022-04-17T21:24:00Z">
        <w:r w:rsidR="00D40690" w:rsidDel="00AE654E">
          <w:rPr>
            <w:rFonts w:hint="eastAsia"/>
          </w:rPr>
          <w:delText>针对</w:delText>
        </w:r>
      </w:del>
      <w:r w:rsidR="00D520DF">
        <w:rPr>
          <w:rFonts w:hint="eastAsia"/>
        </w:rPr>
        <w:t>目前</w:t>
      </w:r>
      <w:r w:rsidR="00A21464">
        <w:rPr>
          <w:rFonts w:hint="eastAsia"/>
        </w:rPr>
        <w:t>基于超快轨道的实时轨道服务</w:t>
      </w:r>
      <w:r w:rsidR="00D520DF">
        <w:rPr>
          <w:rFonts w:hint="eastAsia"/>
        </w:rPr>
        <w:t>在实时性和精确性上存在</w:t>
      </w:r>
      <w:ins w:id="726" w:author="王 庆云" w:date="2022-04-17T21:22:00Z">
        <w:r w:rsidR="00AE654E">
          <w:rPr>
            <w:rFonts w:hint="eastAsia"/>
          </w:rPr>
          <w:t>的</w:t>
        </w:r>
      </w:ins>
      <w:del w:id="727" w:author="王 庆云" w:date="2022-04-17T21:22:00Z">
        <w:r w:rsidR="00D520DF" w:rsidDel="00AE654E">
          <w:rPr>
            <w:rFonts w:hint="eastAsia"/>
          </w:rPr>
          <w:delText>着</w:delText>
        </w:r>
      </w:del>
      <w:r w:rsidR="00D520DF">
        <w:rPr>
          <w:rFonts w:hint="eastAsia"/>
        </w:rPr>
        <w:t>难以兼容的技术瓶颈，</w:t>
      </w:r>
      <w:del w:id="728" w:author="王 庆云" w:date="2022-04-17T21:24:00Z">
        <w:r w:rsidR="000C3C94" w:rsidDel="00AE654E">
          <w:rPr>
            <w:rFonts w:hint="eastAsia"/>
          </w:rPr>
          <w:delText>同时</w:delText>
        </w:r>
        <w:r w:rsidR="0029103C" w:rsidDel="00AE654E">
          <w:rPr>
            <w:rFonts w:hint="eastAsia"/>
          </w:rPr>
          <w:delText>考虑到</w:delText>
        </w:r>
        <w:r w:rsidR="00252EC7" w:rsidDel="00AE654E">
          <w:rPr>
            <w:rFonts w:hint="eastAsia"/>
          </w:rPr>
          <w:delText>目前</w:delText>
        </w:r>
        <w:r w:rsidR="00252EC7" w:rsidDel="00AE654E">
          <w:rPr>
            <w:rFonts w:hint="eastAsia"/>
          </w:rPr>
          <w:delText>GNSS</w:delText>
        </w:r>
        <w:r w:rsidR="00252EC7" w:rsidDel="00AE654E">
          <w:rPr>
            <w:rFonts w:hint="eastAsia"/>
          </w:rPr>
          <w:delText>高精度定位服务对实时轨道服务</w:delText>
        </w:r>
        <w:r w:rsidR="00064980" w:rsidDel="00AE654E">
          <w:rPr>
            <w:rFonts w:hint="eastAsia"/>
          </w:rPr>
          <w:delText>的</w:delText>
        </w:r>
      </w:del>
      <w:del w:id="729" w:author="王 庆云" w:date="2022-04-17T21:23:00Z">
        <w:r w:rsidR="00252EC7" w:rsidDel="00AE654E">
          <w:rPr>
            <w:rFonts w:hint="eastAsia"/>
          </w:rPr>
          <w:delText>着</w:delText>
        </w:r>
      </w:del>
      <w:del w:id="730" w:author="王 庆云" w:date="2022-04-17T21:24:00Z">
        <w:r w:rsidR="00252EC7" w:rsidDel="00AE654E">
          <w:rPr>
            <w:rFonts w:hint="eastAsia"/>
          </w:rPr>
          <w:delText>迫切需求</w:delText>
        </w:r>
      </w:del>
      <w:r w:rsidR="00064980">
        <w:rPr>
          <w:rFonts w:hint="eastAsia"/>
        </w:rPr>
        <w:t>以及</w:t>
      </w:r>
      <w:r w:rsidR="00D520DF">
        <w:rPr>
          <w:rFonts w:hint="eastAsia"/>
        </w:rPr>
        <w:t>基于滤波方法的实时轨道服务</w:t>
      </w:r>
      <w:del w:id="731" w:author="王 庆云" w:date="2022-04-17T21:25:00Z">
        <w:r w:rsidR="0029103C" w:rsidDel="00AE654E">
          <w:rPr>
            <w:rFonts w:hint="eastAsia"/>
          </w:rPr>
          <w:delText>因</w:delText>
        </w:r>
      </w:del>
      <w:r w:rsidR="0029103C">
        <w:rPr>
          <w:rFonts w:hint="eastAsia"/>
        </w:rPr>
        <w:t>在轨道精度、连续性等方面的优势</w:t>
      </w:r>
      <w:r w:rsidR="00064980">
        <w:rPr>
          <w:rFonts w:hint="eastAsia"/>
        </w:rPr>
        <w:t>所</w:t>
      </w:r>
      <w:ins w:id="732" w:author="王 庆云" w:date="2022-04-17T21:25:00Z">
        <w:r w:rsidR="00AE654E">
          <w:rPr>
            <w:rFonts w:hint="eastAsia"/>
          </w:rPr>
          <w:t>体现出</w:t>
        </w:r>
      </w:ins>
      <w:del w:id="733" w:author="王 庆云" w:date="2022-04-17T21:25:00Z">
        <w:r w:rsidR="0029103C" w:rsidDel="00AE654E">
          <w:rPr>
            <w:rFonts w:hint="eastAsia"/>
          </w:rPr>
          <w:delText>具有</w:delText>
        </w:r>
      </w:del>
      <w:r w:rsidR="00064980">
        <w:rPr>
          <w:rFonts w:hint="eastAsia"/>
        </w:rPr>
        <w:t>的巨大</w:t>
      </w:r>
      <w:r w:rsidR="0029103C">
        <w:rPr>
          <w:rFonts w:hint="eastAsia"/>
        </w:rPr>
        <w:t>应用潜力</w:t>
      </w:r>
      <w:r w:rsidR="000C3C94">
        <w:rPr>
          <w:rFonts w:hint="eastAsia"/>
        </w:rPr>
        <w:t>，</w:t>
      </w:r>
      <w:r w:rsidR="00064980">
        <w:rPr>
          <w:rFonts w:hint="eastAsia"/>
        </w:rPr>
        <w:t>本文对基于滤波的导航卫星实时定轨的方法展开了深入研究</w:t>
      </w:r>
      <w:ins w:id="734" w:author="王 庆云" w:date="2022-04-17T21:25:00Z">
        <w:r w:rsidR="00AE654E">
          <w:rPr>
            <w:rFonts w:hint="eastAsia"/>
          </w:rPr>
          <w:t>。</w:t>
        </w:r>
      </w:ins>
      <w:del w:id="735" w:author="王 庆云" w:date="2022-04-17T21:25:00Z">
        <w:r w:rsidR="00064980" w:rsidDel="00AE654E">
          <w:rPr>
            <w:rFonts w:hint="eastAsia"/>
          </w:rPr>
          <w:delText>，</w:delText>
        </w:r>
      </w:del>
      <w:r w:rsidR="00064980">
        <w:rPr>
          <w:rFonts w:hint="eastAsia"/>
        </w:rPr>
        <w:t>重点分析了分析实时滤波轨道确定中参数估计方法、实时数据质量检测、实时模糊度固定等关键问题，提出了多频多星座多测站的海量观测数据场景下实时滤波轨道的优化方法，构建了一套完整的基于</w:t>
      </w:r>
      <w:r w:rsidR="00064980">
        <w:rPr>
          <w:rFonts w:hint="eastAsia"/>
        </w:rPr>
        <w:t>SRIF</w:t>
      </w:r>
      <w:r w:rsidR="00064980">
        <w:rPr>
          <w:rFonts w:hint="eastAsia"/>
        </w:rPr>
        <w:t>滤波的实时</w:t>
      </w:r>
      <w:r w:rsidR="00064980">
        <w:rPr>
          <w:rFonts w:hint="eastAsia"/>
        </w:rPr>
        <w:t>GNSS</w:t>
      </w:r>
      <w:r w:rsidR="00064980">
        <w:rPr>
          <w:rFonts w:hint="eastAsia"/>
        </w:rPr>
        <w:t>轨道的高效处理平台</w:t>
      </w:r>
      <w:r w:rsidR="00B404DA">
        <w:rPr>
          <w:rFonts w:hint="eastAsia"/>
        </w:rPr>
        <w:t>。</w:t>
      </w:r>
      <w:r w:rsidR="0001468C">
        <w:rPr>
          <w:rFonts w:hint="eastAsia"/>
        </w:rPr>
        <w:t>具体</w:t>
      </w:r>
      <w:r w:rsidR="00064980">
        <w:rPr>
          <w:rFonts w:hint="eastAsia"/>
        </w:rPr>
        <w:t>的</w:t>
      </w:r>
      <w:r w:rsidR="0001468C">
        <w:rPr>
          <w:rFonts w:hint="eastAsia"/>
        </w:rPr>
        <w:t>工作内容</w:t>
      </w:r>
      <w:r w:rsidR="001C679D">
        <w:rPr>
          <w:rFonts w:hint="eastAsia"/>
        </w:rPr>
        <w:t>和研究结果</w:t>
      </w:r>
      <w:r w:rsidR="0001468C">
        <w:rPr>
          <w:rFonts w:hint="eastAsia"/>
        </w:rPr>
        <w:t>如下</w:t>
      </w:r>
      <w:r w:rsidR="00856E4C">
        <w:rPr>
          <w:rFonts w:hint="eastAsia"/>
        </w:rPr>
        <w:t>所示</w:t>
      </w:r>
      <w:r w:rsidR="0001468C">
        <w:rPr>
          <w:rFonts w:hint="eastAsia"/>
        </w:rPr>
        <w:t>：</w:t>
      </w:r>
    </w:p>
    <w:p w14:paraId="7A6E41B3" w14:textId="5FE8159F" w:rsidR="00452742" w:rsidRDefault="00571911" w:rsidP="00064980">
      <w:pPr>
        <w:spacing w:before="60" w:after="60"/>
        <w:ind w:firstLine="480"/>
      </w:pPr>
      <w:r>
        <w:rPr>
          <w:rFonts w:hint="eastAsia"/>
        </w:rPr>
        <w:t>（</w:t>
      </w:r>
      <w:r>
        <w:rPr>
          <w:rFonts w:hint="eastAsia"/>
        </w:rPr>
        <w:t>1</w:t>
      </w:r>
      <w:r>
        <w:rPr>
          <w:rFonts w:hint="eastAsia"/>
        </w:rPr>
        <w:t>）</w:t>
      </w:r>
      <w:r w:rsidR="00452742">
        <w:rPr>
          <w:rFonts w:hint="eastAsia"/>
        </w:rPr>
        <w:t>深入分析总结目前</w:t>
      </w:r>
      <w:r w:rsidR="00452742">
        <w:rPr>
          <w:rFonts w:hint="eastAsia"/>
        </w:rPr>
        <w:t>GNSS</w:t>
      </w:r>
      <w:r w:rsidR="00B9429E">
        <w:rPr>
          <w:rFonts w:hint="eastAsia"/>
        </w:rPr>
        <w:t>系统</w:t>
      </w:r>
      <w:r w:rsidR="00AE3560">
        <w:rPr>
          <w:rFonts w:hint="eastAsia"/>
        </w:rPr>
        <w:t>中的实时精密定位服务发展及其对实时轨道服务的重要需求，</w:t>
      </w:r>
      <w:r w:rsidR="00CA0DCC">
        <w:rPr>
          <w:rFonts w:hint="eastAsia"/>
        </w:rPr>
        <w:t>针对超快速轨道实时服务以及实时滤波轨道服务的发展现状</w:t>
      </w:r>
      <w:r w:rsidR="00687CC3">
        <w:rPr>
          <w:rFonts w:hint="eastAsia"/>
        </w:rPr>
        <w:t>及尚存在的问题</w:t>
      </w:r>
      <w:ins w:id="736" w:author="王 庆云" w:date="2022-04-17T21:27:00Z">
        <w:r w:rsidR="00AC457C">
          <w:rPr>
            <w:rFonts w:hint="eastAsia"/>
          </w:rPr>
          <w:t>进行了</w:t>
        </w:r>
      </w:ins>
      <w:ins w:id="737" w:author="王 庆云" w:date="2022-04-17T21:28:00Z">
        <w:r w:rsidR="006F29F4">
          <w:rPr>
            <w:rFonts w:hint="eastAsia"/>
          </w:rPr>
          <w:t>深入</w:t>
        </w:r>
      </w:ins>
      <w:del w:id="738" w:author="王 庆云" w:date="2022-04-17T21:28:00Z">
        <w:r w:rsidR="00687CC3" w:rsidDel="006F29F4">
          <w:rPr>
            <w:rFonts w:hint="eastAsia"/>
          </w:rPr>
          <w:delText>梳理</w:delText>
        </w:r>
      </w:del>
      <w:r w:rsidR="00687CC3">
        <w:rPr>
          <w:rFonts w:hint="eastAsia"/>
        </w:rPr>
        <w:t>分析，</w:t>
      </w:r>
      <w:r w:rsidR="00AA40AC">
        <w:rPr>
          <w:rFonts w:hint="eastAsia"/>
        </w:rPr>
        <w:t>论述</w:t>
      </w:r>
      <w:r w:rsidR="00687CC3">
        <w:rPr>
          <w:rFonts w:hint="eastAsia"/>
        </w:rPr>
        <w:t>了</w:t>
      </w:r>
      <w:del w:id="739" w:author="王 庆云" w:date="2022-04-17T21:27:00Z">
        <w:r w:rsidR="00C67252" w:rsidDel="00AC457C">
          <w:rPr>
            <w:rFonts w:hint="eastAsia"/>
          </w:rPr>
          <w:delText>关于</w:delText>
        </w:r>
      </w:del>
      <w:r w:rsidR="00C67252">
        <w:rPr>
          <w:rFonts w:hint="eastAsia"/>
        </w:rPr>
        <w:t>实时滤波轨道确定中</w:t>
      </w:r>
      <w:r w:rsidR="00495711">
        <w:rPr>
          <w:rFonts w:hint="eastAsia"/>
        </w:rPr>
        <w:t>的</w:t>
      </w:r>
      <w:del w:id="740" w:author="王 庆云" w:date="2022-04-17T21:27:00Z">
        <w:r w:rsidR="00AA40AC" w:rsidDel="00AC457C">
          <w:rPr>
            <w:rFonts w:hint="eastAsia"/>
          </w:rPr>
          <w:delText>关键</w:delText>
        </w:r>
        <w:r w:rsidR="00C67252" w:rsidDel="00AC457C">
          <w:rPr>
            <w:rFonts w:hint="eastAsia"/>
          </w:rPr>
          <w:delText>问题</w:delText>
        </w:r>
        <w:r w:rsidR="00AA40AC" w:rsidDel="00AC457C">
          <w:rPr>
            <w:rFonts w:hint="eastAsia"/>
          </w:rPr>
          <w:delText>和</w:delText>
        </w:r>
      </w:del>
      <w:r w:rsidR="00495711">
        <w:rPr>
          <w:rFonts w:hint="eastAsia"/>
        </w:rPr>
        <w:t>研究</w:t>
      </w:r>
      <w:r w:rsidR="00AA40AC">
        <w:rPr>
          <w:rFonts w:hint="eastAsia"/>
        </w:rPr>
        <w:t>意义</w:t>
      </w:r>
      <w:ins w:id="741" w:author="王 庆云" w:date="2022-04-17T21:27:00Z">
        <w:r w:rsidR="00AC457C">
          <w:rPr>
            <w:rFonts w:hint="eastAsia"/>
          </w:rPr>
          <w:t>和关键问题</w:t>
        </w:r>
      </w:ins>
      <w:r w:rsidR="00AA40AC">
        <w:rPr>
          <w:rFonts w:hint="eastAsia"/>
        </w:rPr>
        <w:t>，</w:t>
      </w:r>
      <w:ins w:id="742" w:author="王 庆云" w:date="2022-04-17T21:27:00Z">
        <w:r w:rsidR="00AC457C">
          <w:rPr>
            <w:rFonts w:hint="eastAsia"/>
          </w:rPr>
          <w:t>并</w:t>
        </w:r>
      </w:ins>
      <w:del w:id="743" w:author="王 庆云" w:date="2022-04-17T21:27:00Z">
        <w:r w:rsidR="00495711" w:rsidDel="00AC457C">
          <w:rPr>
            <w:rFonts w:hint="eastAsia"/>
          </w:rPr>
          <w:delText>在基础上</w:delText>
        </w:r>
      </w:del>
      <w:r w:rsidR="00AA40AC">
        <w:rPr>
          <w:rFonts w:hint="eastAsia"/>
        </w:rPr>
        <w:t>给出了本文的研究目标和研究内容</w:t>
      </w:r>
      <w:r w:rsidR="00687CC3">
        <w:rPr>
          <w:rFonts w:hint="eastAsia"/>
        </w:rPr>
        <w:t>。</w:t>
      </w:r>
    </w:p>
    <w:p w14:paraId="72DB6F67" w14:textId="726AE637" w:rsidR="00B84F41" w:rsidRDefault="00571911" w:rsidP="00064980">
      <w:pPr>
        <w:spacing w:before="60" w:after="60"/>
        <w:ind w:firstLine="480"/>
      </w:pPr>
      <w:r>
        <w:rPr>
          <w:rFonts w:hint="eastAsia"/>
        </w:rPr>
        <w:t>（</w:t>
      </w:r>
      <w:r>
        <w:rPr>
          <w:rFonts w:hint="eastAsia"/>
        </w:rPr>
        <w:t>2</w:t>
      </w:r>
      <w:r>
        <w:rPr>
          <w:rFonts w:hint="eastAsia"/>
        </w:rPr>
        <w:t>）</w:t>
      </w:r>
      <w:r w:rsidR="00C37AEA">
        <w:rPr>
          <w:rFonts w:hint="eastAsia"/>
        </w:rPr>
        <w:t>系统论述了导航卫星动力学</w:t>
      </w:r>
      <w:r w:rsidR="00D90045">
        <w:rPr>
          <w:rFonts w:hint="eastAsia"/>
        </w:rPr>
        <w:t>精密轨道确定的基本原理和方法，</w:t>
      </w:r>
      <w:r w:rsidR="004A428E">
        <w:rPr>
          <w:rFonts w:hint="eastAsia"/>
        </w:rPr>
        <w:t>依次对</w:t>
      </w:r>
      <w:r w:rsidR="00D90045">
        <w:rPr>
          <w:rFonts w:hint="eastAsia"/>
        </w:rPr>
        <w:t>时空参考坐标系、</w:t>
      </w:r>
      <w:r w:rsidR="00D90045">
        <w:rPr>
          <w:rFonts w:hint="eastAsia"/>
        </w:rPr>
        <w:t>IF</w:t>
      </w:r>
      <w:r w:rsidR="00D90045">
        <w:rPr>
          <w:rFonts w:hint="eastAsia"/>
        </w:rPr>
        <w:t>组合的观</w:t>
      </w:r>
      <w:del w:id="744" w:author="王 庆云" w:date="2022-04-17T21:28:00Z">
        <w:r w:rsidR="00D90045" w:rsidDel="006F29F4">
          <w:rPr>
            <w:rFonts w:hint="eastAsia"/>
          </w:rPr>
          <w:delText>测</w:delText>
        </w:r>
        <w:r w:rsidR="008B0A79" w:rsidDel="006F29F4">
          <w:rPr>
            <w:rFonts w:hint="eastAsia"/>
          </w:rPr>
          <w:delText>观</w:delText>
        </w:r>
      </w:del>
      <w:r w:rsidR="008B0A79">
        <w:rPr>
          <w:rFonts w:hint="eastAsia"/>
        </w:rPr>
        <w:t>测方程、导航卫星运动模型进行</w:t>
      </w:r>
      <w:r w:rsidR="004A428E">
        <w:rPr>
          <w:rFonts w:hint="eastAsia"/>
        </w:rPr>
        <w:t>梳理</w:t>
      </w:r>
      <w:ins w:id="745" w:author="王 庆云" w:date="2022-04-17T21:29:00Z">
        <w:r w:rsidR="006F29F4">
          <w:rPr>
            <w:rFonts w:hint="eastAsia"/>
          </w:rPr>
          <w:t>总结</w:t>
        </w:r>
      </w:ins>
      <w:del w:id="746" w:author="王 庆云" w:date="2022-04-17T21:29:00Z">
        <w:r w:rsidR="008B0A79" w:rsidDel="006F29F4">
          <w:rPr>
            <w:rFonts w:hint="eastAsia"/>
          </w:rPr>
          <w:delText>分析</w:delText>
        </w:r>
      </w:del>
      <w:r w:rsidR="008B0A79">
        <w:rPr>
          <w:rFonts w:hint="eastAsia"/>
        </w:rPr>
        <w:t>。最后介绍了整体最小二乘以及卡尔曼滤波两种</w:t>
      </w:r>
      <w:r w:rsidR="008B0A79">
        <w:rPr>
          <w:rFonts w:hint="eastAsia"/>
        </w:rPr>
        <w:t>GNSS</w:t>
      </w:r>
      <w:r w:rsidR="008B0A79">
        <w:rPr>
          <w:rFonts w:hint="eastAsia"/>
        </w:rPr>
        <w:t>数据处理常用的参数估计方法。</w:t>
      </w:r>
    </w:p>
    <w:p w14:paraId="674DBA87" w14:textId="21FEC855" w:rsidR="00571911" w:rsidRPr="00FE735E" w:rsidRDefault="009F0996" w:rsidP="00047A9E">
      <w:pPr>
        <w:spacing w:before="60" w:after="60"/>
        <w:ind w:firstLine="480"/>
      </w:pPr>
      <w:r>
        <w:rPr>
          <w:rFonts w:hint="eastAsia"/>
        </w:rPr>
        <w:t>（</w:t>
      </w:r>
      <w:r w:rsidR="00571911">
        <w:rPr>
          <w:rFonts w:hint="eastAsia"/>
        </w:rPr>
        <w:t>3</w:t>
      </w:r>
      <w:r>
        <w:rPr>
          <w:rFonts w:hint="eastAsia"/>
        </w:rPr>
        <w:t>）</w:t>
      </w:r>
      <w:r w:rsidR="00A44FCA">
        <w:rPr>
          <w:rFonts w:hint="eastAsia"/>
        </w:rPr>
        <w:t>从参数估计、实时数据质量检测、实时模糊度固定方面</w:t>
      </w:r>
      <w:r w:rsidR="00BD26F4">
        <w:rPr>
          <w:rFonts w:hint="eastAsia"/>
        </w:rPr>
        <w:t>深入研究了</w:t>
      </w:r>
      <w:r w:rsidR="00AC7D80">
        <w:rPr>
          <w:rFonts w:hint="eastAsia"/>
        </w:rPr>
        <w:t>实时滤波轨道确定处理</w:t>
      </w:r>
      <w:r w:rsidR="00A44FCA">
        <w:rPr>
          <w:rFonts w:hint="eastAsia"/>
        </w:rPr>
        <w:t>的关键问题和实现方法。梳理分析了</w:t>
      </w:r>
      <w:r w:rsidR="00A44FCA">
        <w:rPr>
          <w:rFonts w:hint="eastAsia"/>
        </w:rPr>
        <w:t>SRIF</w:t>
      </w:r>
      <w:r w:rsidR="00A44FCA">
        <w:rPr>
          <w:rFonts w:hint="eastAsia"/>
        </w:rPr>
        <w:t>参数</w:t>
      </w:r>
      <w:r w:rsidR="001E0D76">
        <w:rPr>
          <w:rFonts w:hint="eastAsia"/>
        </w:rPr>
        <w:t>估计方法</w:t>
      </w:r>
      <w:r w:rsidR="00A44FCA">
        <w:rPr>
          <w:rFonts w:hint="eastAsia"/>
        </w:rPr>
        <w:t>的优势和算法原理，给出了</w:t>
      </w:r>
      <w:r w:rsidR="00A44FCA">
        <w:rPr>
          <w:rFonts w:hint="eastAsia"/>
        </w:rPr>
        <w:t>SRIF</w:t>
      </w:r>
      <w:r w:rsidR="00A44FCA">
        <w:rPr>
          <w:rFonts w:hint="eastAsia"/>
        </w:rPr>
        <w:t>算法在实时滤波轨道处理中的应用方法和流程。针对实时数据质量精化问题，构建了实时数据质量预处理和基于</w:t>
      </w:r>
      <w:r w:rsidR="00A44FCA">
        <w:rPr>
          <w:rFonts w:hint="eastAsia"/>
        </w:rPr>
        <w:t>SRIF</w:t>
      </w:r>
      <w:r w:rsidR="00A44FCA">
        <w:rPr>
          <w:rFonts w:hint="eastAsia"/>
        </w:rPr>
        <w:t>的实时质量控制算法模型，</w:t>
      </w:r>
      <w:ins w:id="747" w:author="王 庆云" w:date="2022-04-17T21:30:00Z">
        <w:r w:rsidR="006F29F4">
          <w:rPr>
            <w:rFonts w:hint="eastAsia"/>
          </w:rPr>
          <w:t>并</w:t>
        </w:r>
      </w:ins>
      <w:r w:rsidR="00A44FCA">
        <w:rPr>
          <w:rFonts w:hint="eastAsia"/>
        </w:rPr>
        <w:t>通过与事后质量控制方法对比验证了该模型的有效性</w:t>
      </w:r>
      <w:r w:rsidR="00871C5D">
        <w:rPr>
          <w:rFonts w:hint="eastAsia"/>
        </w:rPr>
        <w:t>，生成的</w:t>
      </w:r>
      <w:r w:rsidR="00A44FCA">
        <w:rPr>
          <w:rFonts w:hint="eastAsia"/>
        </w:rPr>
        <w:t>GPS</w:t>
      </w:r>
      <w:r w:rsidR="00A44FCA">
        <w:rPr>
          <w:rFonts w:hint="eastAsia"/>
        </w:rPr>
        <w:t>实时滤波轨道</w:t>
      </w:r>
      <w:r w:rsidR="00871C5D">
        <w:rPr>
          <w:rFonts w:hint="eastAsia"/>
        </w:rPr>
        <w:t>在三维方向上的轨道精度为</w:t>
      </w:r>
      <w:r w:rsidR="00871C5D">
        <w:rPr>
          <w:rFonts w:hint="eastAsia"/>
        </w:rPr>
        <w:t>9.</w:t>
      </w:r>
      <w:r w:rsidR="00871C5D">
        <w:t>1cm</w:t>
      </w:r>
      <w:r w:rsidR="00871C5D">
        <w:rPr>
          <w:rFonts w:hint="eastAsia"/>
        </w:rPr>
        <w:t>。</w:t>
      </w:r>
      <w:r w:rsidR="00391743">
        <w:rPr>
          <w:rFonts w:hint="eastAsia"/>
        </w:rPr>
        <w:t>基于双差模糊度固定原理</w:t>
      </w:r>
      <w:r w:rsidR="008656BC">
        <w:rPr>
          <w:rFonts w:hint="eastAsia"/>
        </w:rPr>
        <w:t>，</w:t>
      </w:r>
      <w:r w:rsidR="00CF50BD">
        <w:rPr>
          <w:rFonts w:hint="eastAsia"/>
        </w:rPr>
        <w:t>实现了</w:t>
      </w:r>
      <w:r w:rsidR="008656BC">
        <w:rPr>
          <w:rFonts w:hint="eastAsia"/>
        </w:rPr>
        <w:t>滤波轨道的</w:t>
      </w:r>
      <w:r w:rsidR="00CF50BD">
        <w:rPr>
          <w:rFonts w:hint="eastAsia"/>
        </w:rPr>
        <w:t>实时模糊度固定</w:t>
      </w:r>
      <w:r w:rsidR="008656BC">
        <w:rPr>
          <w:rFonts w:hint="eastAsia"/>
        </w:rPr>
        <w:t>算法</w:t>
      </w:r>
      <w:r w:rsidR="00CF50BD">
        <w:rPr>
          <w:rFonts w:hint="eastAsia"/>
        </w:rPr>
        <w:t>，</w:t>
      </w:r>
      <w:del w:id="748" w:author="王 庆云" w:date="2022-04-17T21:31:00Z">
        <w:r w:rsidR="008656BC" w:rsidDel="006F29F4">
          <w:rPr>
            <w:rFonts w:hint="eastAsia"/>
          </w:rPr>
          <w:delText>对于</w:delText>
        </w:r>
      </w:del>
      <w:del w:id="749" w:author="王 庆云" w:date="2022-04-17T21:32:00Z">
        <w:r w:rsidR="008656BC" w:rsidDel="00A220E7">
          <w:rPr>
            <w:rFonts w:hint="eastAsia"/>
          </w:rPr>
          <w:delText>实时模糊度固定效果差</w:delText>
        </w:r>
      </w:del>
      <w:r w:rsidR="009A0D19">
        <w:rPr>
          <w:rFonts w:hint="eastAsia"/>
        </w:rPr>
        <w:t>提出了采用</w:t>
      </w:r>
      <w:r w:rsidR="00290A97">
        <w:rPr>
          <w:rFonts w:hint="eastAsia"/>
        </w:rPr>
        <w:t>对所有双差模糊度进行松约束固定的处理策略</w:t>
      </w:r>
      <w:ins w:id="750" w:author="王 庆云" w:date="2022-04-17T21:35:00Z">
        <w:r w:rsidR="00A220E7">
          <w:rPr>
            <w:rFonts w:hint="eastAsia"/>
          </w:rPr>
          <w:t>以改善实时模糊度固定效果差的问题。</w:t>
        </w:r>
      </w:ins>
      <w:del w:id="751" w:author="王 庆云" w:date="2022-04-17T21:35:00Z">
        <w:r w:rsidR="00290A97" w:rsidDel="00A220E7">
          <w:rPr>
            <w:rFonts w:hint="eastAsia"/>
          </w:rPr>
          <w:delText>，</w:delText>
        </w:r>
      </w:del>
      <w:r w:rsidR="00290A97">
        <w:rPr>
          <w:rFonts w:hint="eastAsia"/>
        </w:rPr>
        <w:t>相较于浮点解</w:t>
      </w:r>
      <w:r w:rsidR="004B3304">
        <w:rPr>
          <w:rFonts w:hint="eastAsia"/>
        </w:rPr>
        <w:t>，</w:t>
      </w:r>
      <w:del w:id="752" w:author="王 庆云" w:date="2022-04-17T21:35:00Z">
        <w:r w:rsidR="004B3304" w:rsidDel="00A220E7">
          <w:rPr>
            <w:rFonts w:hint="eastAsia"/>
          </w:rPr>
          <w:delText>显著改善了</w:delText>
        </w:r>
      </w:del>
      <w:r w:rsidR="004B3304">
        <w:rPr>
          <w:rFonts w:hint="eastAsia"/>
        </w:rPr>
        <w:t>轨道精度</w:t>
      </w:r>
      <w:ins w:id="753" w:author="王 庆云" w:date="2022-04-17T21:35:00Z">
        <w:r w:rsidR="00A220E7">
          <w:rPr>
            <w:rFonts w:hint="eastAsia"/>
          </w:rPr>
          <w:t>显著提升</w:t>
        </w:r>
      </w:ins>
      <w:r w:rsidR="004B3304">
        <w:rPr>
          <w:rFonts w:hint="eastAsia"/>
        </w:rPr>
        <w:t>，其中</w:t>
      </w:r>
      <w:del w:id="754" w:author="王 庆云" w:date="2022-04-17T21:35:00Z">
        <w:r w:rsidR="004B3304" w:rsidDel="00A220E7">
          <w:rPr>
            <w:rFonts w:hint="eastAsia"/>
          </w:rPr>
          <w:delText>对</w:delText>
        </w:r>
      </w:del>
      <w:r w:rsidR="004B3304">
        <w:rPr>
          <w:rFonts w:hint="eastAsia"/>
        </w:rPr>
        <w:t>GPS</w:t>
      </w:r>
      <w:r w:rsidR="004B3304">
        <w:rPr>
          <w:rFonts w:hint="eastAsia"/>
        </w:rPr>
        <w:t>、</w:t>
      </w:r>
      <w:r w:rsidR="00D20C7E">
        <w:rPr>
          <w:rFonts w:hint="eastAsia"/>
        </w:rPr>
        <w:t>Galileo</w:t>
      </w:r>
      <w:r w:rsidR="004B3304">
        <w:rPr>
          <w:rFonts w:hint="eastAsia"/>
        </w:rPr>
        <w:t>、</w:t>
      </w:r>
      <w:r w:rsidR="004B3304">
        <w:rPr>
          <w:rFonts w:hint="eastAsia"/>
        </w:rPr>
        <w:t>BDS</w:t>
      </w:r>
      <w:r w:rsidR="004B3304">
        <w:t xml:space="preserve"> </w:t>
      </w:r>
      <w:r w:rsidR="004B3304">
        <w:rPr>
          <w:rFonts w:hint="eastAsia"/>
        </w:rPr>
        <w:t>IGSO</w:t>
      </w:r>
      <w:r w:rsidR="004B3304">
        <w:rPr>
          <w:rFonts w:hint="eastAsia"/>
        </w:rPr>
        <w:t>和</w:t>
      </w:r>
      <w:r w:rsidR="004B3304">
        <w:rPr>
          <w:rFonts w:hint="eastAsia"/>
        </w:rPr>
        <w:t>MEO</w:t>
      </w:r>
      <w:r w:rsidR="004B3304">
        <w:rPr>
          <w:rFonts w:hint="eastAsia"/>
        </w:rPr>
        <w:t>卫星，三维方向上的轨道精度分别提升了</w:t>
      </w:r>
      <w:r w:rsidR="004B3304">
        <w:rPr>
          <w:rFonts w:hint="eastAsia"/>
        </w:rPr>
        <w:t>3</w:t>
      </w:r>
      <w:r w:rsidR="004B3304">
        <w:t>6.3%</w:t>
      </w:r>
      <w:r w:rsidR="004B3304">
        <w:rPr>
          <w:rFonts w:hint="eastAsia"/>
        </w:rPr>
        <w:t>，</w:t>
      </w:r>
      <w:r w:rsidR="004B3304">
        <w:rPr>
          <w:rFonts w:hint="eastAsia"/>
        </w:rPr>
        <w:t>3</w:t>
      </w:r>
      <w:r w:rsidR="004B3304">
        <w:t>3.7%</w:t>
      </w:r>
      <w:r w:rsidR="005D04FE">
        <w:rPr>
          <w:rFonts w:hint="eastAsia"/>
        </w:rPr>
        <w:t>，</w:t>
      </w:r>
      <w:r w:rsidR="00FE735E">
        <w:rPr>
          <w:rFonts w:hint="eastAsia"/>
        </w:rPr>
        <w:t>1</w:t>
      </w:r>
      <w:r w:rsidR="00FE735E">
        <w:t>7.4%</w:t>
      </w:r>
      <w:r w:rsidR="00FE735E">
        <w:rPr>
          <w:rFonts w:hint="eastAsia"/>
        </w:rPr>
        <w:t>和</w:t>
      </w:r>
      <w:r w:rsidR="00FE735E">
        <w:rPr>
          <w:rFonts w:hint="eastAsia"/>
        </w:rPr>
        <w:t>1</w:t>
      </w:r>
      <w:r w:rsidR="00FE735E">
        <w:t>7.5%</w:t>
      </w:r>
      <w:r w:rsidR="00047A9E">
        <w:rPr>
          <w:rFonts w:hint="eastAsia"/>
        </w:rPr>
        <w:t>。</w:t>
      </w:r>
      <w:del w:id="755" w:author="王 庆云" w:date="2022-04-17T21:35:00Z">
        <w:r w:rsidR="00047A9E" w:rsidDel="00A220E7">
          <w:rPr>
            <w:rFonts w:hint="eastAsia"/>
          </w:rPr>
          <w:delText>基于</w:delText>
        </w:r>
      </w:del>
      <w:ins w:id="756" w:author="王 庆云" w:date="2022-04-17T21:35:00Z">
        <w:r w:rsidR="00A220E7">
          <w:rPr>
            <w:rFonts w:hint="eastAsia"/>
          </w:rPr>
          <w:t>在</w:t>
        </w:r>
      </w:ins>
      <w:r w:rsidR="00FE735E">
        <w:rPr>
          <w:rFonts w:hint="eastAsia"/>
        </w:rPr>
        <w:t>GREAT</w:t>
      </w:r>
      <w:r w:rsidR="00FE735E">
        <w:rPr>
          <w:rFonts w:hint="eastAsia"/>
        </w:rPr>
        <w:t>软件平台</w:t>
      </w:r>
      <w:ins w:id="757" w:author="王 庆云" w:date="2022-04-17T21:35:00Z">
        <w:r w:rsidR="00A220E7">
          <w:rPr>
            <w:rFonts w:hint="eastAsia"/>
          </w:rPr>
          <w:t>的基础上</w:t>
        </w:r>
      </w:ins>
      <w:r w:rsidR="002E2257">
        <w:rPr>
          <w:rFonts w:hint="eastAsia"/>
        </w:rPr>
        <w:t>，</w:t>
      </w:r>
      <w:r w:rsidR="00AC201F">
        <w:rPr>
          <w:rFonts w:hint="eastAsia"/>
        </w:rPr>
        <w:t>自主研发了</w:t>
      </w:r>
      <w:r w:rsidR="002E2257">
        <w:rPr>
          <w:rFonts w:hint="eastAsia"/>
        </w:rPr>
        <w:t>基于</w:t>
      </w:r>
      <w:r w:rsidR="002E2257">
        <w:rPr>
          <w:rFonts w:hint="eastAsia"/>
        </w:rPr>
        <w:t>SRIF</w:t>
      </w:r>
      <w:r w:rsidR="002E2257">
        <w:rPr>
          <w:rFonts w:hint="eastAsia"/>
        </w:rPr>
        <w:t>的实时滤波轨道确定处理</w:t>
      </w:r>
      <w:r w:rsidR="00AC201F">
        <w:rPr>
          <w:rFonts w:hint="eastAsia"/>
        </w:rPr>
        <w:t>系统，</w:t>
      </w:r>
      <w:ins w:id="758" w:author="王 庆云" w:date="2022-04-17T21:35:00Z">
        <w:r w:rsidR="00A220E7">
          <w:rPr>
            <w:rFonts w:hint="eastAsia"/>
          </w:rPr>
          <w:t>并</w:t>
        </w:r>
      </w:ins>
      <w:r w:rsidR="00AC201F">
        <w:rPr>
          <w:rFonts w:hint="eastAsia"/>
        </w:rPr>
        <w:t>介绍了系统</w:t>
      </w:r>
      <w:r w:rsidR="005C17C5">
        <w:rPr>
          <w:rFonts w:hint="eastAsia"/>
        </w:rPr>
        <w:t>的</w:t>
      </w:r>
      <w:r w:rsidR="00AC201F">
        <w:rPr>
          <w:rFonts w:hint="eastAsia"/>
        </w:rPr>
        <w:t>模块组成和工作流程。</w:t>
      </w:r>
    </w:p>
    <w:p w14:paraId="2BF9AD7A" w14:textId="564F1EE5" w:rsidR="000E7D06" w:rsidRDefault="00571911" w:rsidP="00064980">
      <w:pPr>
        <w:spacing w:before="60" w:after="60"/>
        <w:ind w:firstLine="480"/>
      </w:pPr>
      <w:r>
        <w:rPr>
          <w:rFonts w:hint="eastAsia"/>
        </w:rPr>
        <w:t>（</w:t>
      </w:r>
      <w:r>
        <w:rPr>
          <w:rFonts w:hint="eastAsia"/>
        </w:rPr>
        <w:t>4</w:t>
      </w:r>
      <w:r>
        <w:rPr>
          <w:rFonts w:hint="eastAsia"/>
        </w:rPr>
        <w:t>）</w:t>
      </w:r>
      <w:r w:rsidR="00FE735E">
        <w:rPr>
          <w:rFonts w:hint="eastAsia"/>
        </w:rPr>
        <w:t>深入研究</w:t>
      </w:r>
      <w:r w:rsidR="00867A27">
        <w:rPr>
          <w:rFonts w:hint="eastAsia"/>
        </w:rPr>
        <w:t>并实现了</w:t>
      </w:r>
      <w:r w:rsidR="00FE735E">
        <w:rPr>
          <w:rFonts w:hint="eastAsia"/>
        </w:rPr>
        <w:t>实时滤波轨道</w:t>
      </w:r>
      <w:r w:rsidR="00867A27">
        <w:rPr>
          <w:rFonts w:hint="eastAsia"/>
        </w:rPr>
        <w:t>处理的效率</w:t>
      </w:r>
      <w:r w:rsidR="00FE735E">
        <w:rPr>
          <w:rFonts w:hint="eastAsia"/>
        </w:rPr>
        <w:t>优化方法</w:t>
      </w:r>
      <w:r w:rsidR="00867A27">
        <w:rPr>
          <w:rFonts w:hint="eastAsia"/>
        </w:rPr>
        <w:t>，大幅度提升了基于</w:t>
      </w:r>
      <w:r w:rsidR="00867A27">
        <w:rPr>
          <w:rFonts w:hint="eastAsia"/>
        </w:rPr>
        <w:t>SRIF</w:t>
      </w:r>
      <w:r w:rsidR="00867A27">
        <w:rPr>
          <w:rFonts w:hint="eastAsia"/>
        </w:rPr>
        <w:t>的实时滤波轨道的整体计算效率，满足了</w:t>
      </w:r>
      <w:r w:rsidR="005B13DB">
        <w:rPr>
          <w:rFonts w:hint="eastAsia"/>
        </w:rPr>
        <w:t>多频多星座多测站的海量数据场景下</w:t>
      </w:r>
      <w:r w:rsidR="00867A27">
        <w:rPr>
          <w:rFonts w:hint="eastAsia"/>
        </w:rPr>
        <w:t>实时轨道服务的实时性需求</w:t>
      </w:r>
      <w:r w:rsidR="00FE735E">
        <w:rPr>
          <w:rFonts w:hint="eastAsia"/>
        </w:rPr>
        <w:t>。</w:t>
      </w:r>
      <w:r w:rsidR="007E4B5B">
        <w:rPr>
          <w:rFonts w:hint="eastAsia"/>
        </w:rPr>
        <w:t>首先</w:t>
      </w:r>
      <w:r w:rsidR="00867A27">
        <w:rPr>
          <w:rFonts w:hint="eastAsia"/>
        </w:rPr>
        <w:t>根据高性能计算中常用的优化思路和方法</w:t>
      </w:r>
      <w:r w:rsidR="00FE735E">
        <w:rPr>
          <w:rFonts w:hint="eastAsia"/>
        </w:rPr>
        <w:t>，</w:t>
      </w:r>
      <w:r w:rsidR="005B13DB">
        <w:rPr>
          <w:rFonts w:hint="eastAsia"/>
        </w:rPr>
        <w:t>梳理分析了目前</w:t>
      </w:r>
      <w:r w:rsidR="00867A27">
        <w:rPr>
          <w:rFonts w:hint="eastAsia"/>
        </w:rPr>
        <w:t>实</w:t>
      </w:r>
      <w:r w:rsidR="00867A27">
        <w:rPr>
          <w:rFonts w:hint="eastAsia"/>
        </w:rPr>
        <w:lastRenderedPageBreak/>
        <w:t>时滤波轨道处理</w:t>
      </w:r>
      <w:r w:rsidR="005B13DB">
        <w:rPr>
          <w:rFonts w:hint="eastAsia"/>
        </w:rPr>
        <w:t>中的耗时瓶颈</w:t>
      </w:r>
      <w:r w:rsidR="00A6457A">
        <w:rPr>
          <w:rFonts w:hint="eastAsia"/>
        </w:rPr>
        <w:t>，提出了采用</w:t>
      </w:r>
      <w:r w:rsidR="00A6457A">
        <w:rPr>
          <w:rFonts w:hint="eastAsia"/>
        </w:rPr>
        <w:t>OpenMP</w:t>
      </w:r>
      <w:r w:rsidR="00A6457A">
        <w:rPr>
          <w:rFonts w:hint="eastAsia"/>
        </w:rPr>
        <w:t>并行框架对</w:t>
      </w:r>
      <w:r w:rsidR="00FE735E">
        <w:rPr>
          <w:rFonts w:hint="eastAsia"/>
        </w:rPr>
        <w:t>观测方程构建和卫星轨道积分的优化</w:t>
      </w:r>
      <w:r w:rsidR="00A6457A">
        <w:rPr>
          <w:rFonts w:hint="eastAsia"/>
        </w:rPr>
        <w:t>方法</w:t>
      </w:r>
      <w:r w:rsidR="00FE735E">
        <w:rPr>
          <w:rFonts w:hint="eastAsia"/>
        </w:rPr>
        <w:t>。</w:t>
      </w:r>
      <w:r w:rsidR="00A6457A">
        <w:rPr>
          <w:rFonts w:hint="eastAsia"/>
        </w:rPr>
        <w:t>在</w:t>
      </w:r>
      <w:r w:rsidR="00FE735E">
        <w:rPr>
          <w:rFonts w:hint="eastAsia"/>
        </w:rPr>
        <w:t>多系统仿实时滤波轨道实验</w:t>
      </w:r>
      <w:r w:rsidR="00A6457A">
        <w:rPr>
          <w:rFonts w:hint="eastAsia"/>
        </w:rPr>
        <w:t>中，相较于原有的串行算法，基于并行算法的处理效率有了明显提升，计算耗时</w:t>
      </w:r>
      <w:r w:rsidR="002E1B76">
        <w:rPr>
          <w:rFonts w:hint="eastAsia"/>
        </w:rPr>
        <w:t>显著</w:t>
      </w:r>
      <w:r w:rsidR="00A6457A">
        <w:rPr>
          <w:rFonts w:hint="eastAsia"/>
        </w:rPr>
        <w:t>降低</w:t>
      </w:r>
      <w:r w:rsidR="00B44544">
        <w:rPr>
          <w:rFonts w:hint="eastAsia"/>
        </w:rPr>
        <w:t>，且</w:t>
      </w:r>
      <w:r w:rsidR="002B55FB">
        <w:rPr>
          <w:rFonts w:hint="eastAsia"/>
        </w:rPr>
        <w:t>随着使用线程数的增加，提升效果更加明显。</w:t>
      </w:r>
      <w:r w:rsidR="00FE735E">
        <w:rPr>
          <w:rFonts w:hint="eastAsia"/>
        </w:rPr>
        <w:t>在六线程的情况下，轨道积分平均性能提升程度为</w:t>
      </w:r>
      <w:r w:rsidR="00FE735E">
        <w:rPr>
          <w:rFonts w:hint="eastAsia"/>
        </w:rPr>
        <w:t>3</w:t>
      </w:r>
      <w:r w:rsidR="00FE735E">
        <w:t>60%</w:t>
      </w:r>
      <w:r w:rsidR="00FE735E">
        <w:rPr>
          <w:rFonts w:hint="eastAsia"/>
        </w:rPr>
        <w:t>，观测方程构建性能提升程度为</w:t>
      </w:r>
      <w:r w:rsidR="00FE735E">
        <w:rPr>
          <w:rFonts w:hint="eastAsia"/>
        </w:rPr>
        <w:t>3</w:t>
      </w:r>
      <w:r w:rsidR="00FE735E">
        <w:t>00%</w:t>
      </w:r>
      <w:r w:rsidR="00FE735E">
        <w:rPr>
          <w:rFonts w:hint="eastAsia"/>
        </w:rPr>
        <w:t>。</w:t>
      </w:r>
      <w:ins w:id="759" w:author="王 庆云" w:date="2022-04-17T21:39:00Z">
        <w:r w:rsidR="00DF7665">
          <w:rPr>
            <w:rFonts w:hint="eastAsia"/>
          </w:rPr>
          <w:t>进而</w:t>
        </w:r>
      </w:ins>
      <w:r w:rsidR="00BC3B64">
        <w:rPr>
          <w:rFonts w:hint="eastAsia"/>
        </w:rPr>
        <w:t>深入</w:t>
      </w:r>
      <w:r w:rsidR="000E7D06">
        <w:rPr>
          <w:rFonts w:hint="eastAsia"/>
        </w:rPr>
        <w:t>分析了</w:t>
      </w:r>
      <w:r w:rsidR="00FE735E">
        <w:rPr>
          <w:rFonts w:hint="eastAsia"/>
        </w:rPr>
        <w:t>SRIF</w:t>
      </w:r>
      <w:r w:rsidR="00FE735E">
        <w:rPr>
          <w:rFonts w:hint="eastAsia"/>
        </w:rPr>
        <w:t>参数估计模块实现所依赖的</w:t>
      </w:r>
      <w:r w:rsidR="00FE735E">
        <w:rPr>
          <w:rFonts w:hint="eastAsia"/>
        </w:rPr>
        <w:t>QR</w:t>
      </w:r>
      <w:r w:rsidR="00FE735E">
        <w:rPr>
          <w:rFonts w:hint="eastAsia"/>
        </w:rPr>
        <w:t>分解操作，</w:t>
      </w:r>
      <w:r w:rsidR="00DB71F3">
        <w:rPr>
          <w:rFonts w:hint="eastAsia"/>
        </w:rPr>
        <w:t>充分利用高性能矩阵库的优势，改善了</w:t>
      </w:r>
      <w:r w:rsidR="00DB71F3">
        <w:rPr>
          <w:rFonts w:hint="eastAsia"/>
        </w:rPr>
        <w:t>SRIF</w:t>
      </w:r>
      <w:r w:rsidR="00DB71F3">
        <w:rPr>
          <w:rFonts w:hint="eastAsia"/>
        </w:rPr>
        <w:t>参数估计的计算效率。相比原有的</w:t>
      </w:r>
      <w:r w:rsidR="00DB71F3">
        <w:rPr>
          <w:rFonts w:hint="eastAsia"/>
        </w:rPr>
        <w:t>C</w:t>
      </w:r>
      <w:r w:rsidR="00DB71F3">
        <w:t>-Lapack</w:t>
      </w:r>
      <w:r w:rsidR="00C12B56">
        <w:rPr>
          <w:rFonts w:hint="eastAsia"/>
        </w:rPr>
        <w:t>实现方法</w:t>
      </w:r>
      <w:r w:rsidR="00DB71F3">
        <w:rPr>
          <w:rFonts w:hint="eastAsia"/>
        </w:rPr>
        <w:t>，基于</w:t>
      </w:r>
      <w:r w:rsidR="00DB71F3">
        <w:rPr>
          <w:rFonts w:hint="eastAsia"/>
        </w:rPr>
        <w:t>Eigen</w:t>
      </w:r>
      <w:r w:rsidR="00DB71F3">
        <w:rPr>
          <w:rFonts w:hint="eastAsia"/>
        </w:rPr>
        <w:t>实现</w:t>
      </w:r>
      <w:r w:rsidR="00836054">
        <w:rPr>
          <w:rFonts w:hint="eastAsia"/>
        </w:rPr>
        <w:t>了</w:t>
      </w:r>
      <w:r w:rsidR="00DB71F3">
        <w:rPr>
          <w:rFonts w:hint="eastAsia"/>
        </w:rPr>
        <w:t>SRIF</w:t>
      </w:r>
      <w:r w:rsidR="00DB71F3">
        <w:rPr>
          <w:rFonts w:hint="eastAsia"/>
        </w:rPr>
        <w:t>时间和量测更新算法，在测站数</w:t>
      </w:r>
      <w:r w:rsidR="00C12B56">
        <w:rPr>
          <w:rFonts w:hint="eastAsia"/>
        </w:rPr>
        <w:t>为</w:t>
      </w:r>
      <w:r w:rsidR="00DB71F3">
        <w:rPr>
          <w:rFonts w:hint="eastAsia"/>
        </w:rPr>
        <w:t>1</w:t>
      </w:r>
      <w:r w:rsidR="00DB71F3">
        <w:t>00</w:t>
      </w:r>
      <w:r w:rsidR="00DB71F3">
        <w:rPr>
          <w:rFonts w:hint="eastAsia"/>
        </w:rPr>
        <w:t>的情形下，计算效率分别提升了</w:t>
      </w:r>
      <w:r w:rsidR="00DB71F3">
        <w:rPr>
          <w:rFonts w:hint="eastAsia"/>
        </w:rPr>
        <w:t>9</w:t>
      </w:r>
      <w:r w:rsidR="00DB71F3">
        <w:t>4.1%</w:t>
      </w:r>
      <w:r w:rsidR="00DB71F3">
        <w:rPr>
          <w:rFonts w:hint="eastAsia"/>
        </w:rPr>
        <w:t>和</w:t>
      </w:r>
      <w:r w:rsidR="00DB71F3">
        <w:rPr>
          <w:rFonts w:hint="eastAsia"/>
        </w:rPr>
        <w:t>9</w:t>
      </w:r>
      <w:r w:rsidR="00DB71F3">
        <w:t>3.6%</w:t>
      </w:r>
      <w:r w:rsidR="00BC3B64">
        <w:rPr>
          <w:rFonts w:hint="eastAsia"/>
        </w:rPr>
        <w:t>，有了显著提高。</w:t>
      </w:r>
    </w:p>
    <w:p w14:paraId="2480F265" w14:textId="5EFAF532" w:rsidR="007F06DE" w:rsidRDefault="00571911" w:rsidP="00296E37">
      <w:pPr>
        <w:spacing w:before="60" w:after="60"/>
        <w:ind w:firstLine="480"/>
      </w:pPr>
      <w:r>
        <w:rPr>
          <w:rFonts w:hint="eastAsia"/>
        </w:rPr>
        <w:t>（</w:t>
      </w:r>
      <w:r>
        <w:rPr>
          <w:rFonts w:hint="eastAsia"/>
        </w:rPr>
        <w:t>5</w:t>
      </w:r>
      <w:r>
        <w:rPr>
          <w:rFonts w:hint="eastAsia"/>
        </w:rPr>
        <w:t>）</w:t>
      </w:r>
      <w:r w:rsidR="00677344">
        <w:rPr>
          <w:rFonts w:hint="eastAsia"/>
        </w:rPr>
        <w:t>对自主研发的</w:t>
      </w:r>
      <w:r w:rsidR="00E4749B">
        <w:rPr>
          <w:rFonts w:hint="eastAsia"/>
        </w:rPr>
        <w:t>基于</w:t>
      </w:r>
      <w:r w:rsidR="00FE735E">
        <w:rPr>
          <w:rFonts w:hint="eastAsia"/>
        </w:rPr>
        <w:t>SRIF</w:t>
      </w:r>
      <w:r w:rsidR="00FE735E">
        <w:rPr>
          <w:rFonts w:hint="eastAsia"/>
        </w:rPr>
        <w:t>的导航卫星实时精密轨道确定软件平台</w:t>
      </w:r>
      <w:r w:rsidR="007209E6">
        <w:rPr>
          <w:rFonts w:hint="eastAsia"/>
        </w:rPr>
        <w:t>整体性能进行了评估</w:t>
      </w:r>
      <w:r w:rsidR="00FE735E">
        <w:rPr>
          <w:rFonts w:hint="eastAsia"/>
        </w:rPr>
        <w:t>，采用多系统联合仿实时滤波轨道确定</w:t>
      </w:r>
      <w:r w:rsidR="007209E6">
        <w:rPr>
          <w:rFonts w:hint="eastAsia"/>
        </w:rPr>
        <w:t>实验</w:t>
      </w:r>
      <w:r w:rsidR="00FE735E">
        <w:rPr>
          <w:rFonts w:hint="eastAsia"/>
        </w:rPr>
        <w:t>进行</w:t>
      </w:r>
      <w:r w:rsidR="00501F7F">
        <w:rPr>
          <w:rFonts w:hint="eastAsia"/>
        </w:rPr>
        <w:t>分析验证</w:t>
      </w:r>
      <w:r w:rsidR="00FE735E">
        <w:rPr>
          <w:rFonts w:hint="eastAsia"/>
        </w:rPr>
        <w:t>。</w:t>
      </w:r>
      <w:r w:rsidR="007F06DE">
        <w:rPr>
          <w:rFonts w:hint="eastAsia"/>
        </w:rPr>
        <w:t>实验结果表明：</w:t>
      </w:r>
      <w:r w:rsidR="00FE735E">
        <w:rPr>
          <w:rFonts w:hint="eastAsia"/>
        </w:rPr>
        <w:t>与</w:t>
      </w:r>
      <w:r w:rsidR="00FE735E">
        <w:rPr>
          <w:rFonts w:hint="eastAsia"/>
        </w:rPr>
        <w:t>COD</w:t>
      </w:r>
      <w:r w:rsidR="00FE735E">
        <w:rPr>
          <w:rFonts w:hint="eastAsia"/>
        </w:rPr>
        <w:t>事后轨道产品相比，在</w:t>
      </w:r>
      <w:r w:rsidR="00F652B6">
        <w:rPr>
          <w:rFonts w:hint="eastAsia"/>
        </w:rPr>
        <w:t>三</w:t>
      </w:r>
      <w:r w:rsidR="00FE735E">
        <w:rPr>
          <w:rFonts w:hint="eastAsia"/>
        </w:rPr>
        <w:t>维方向上，</w:t>
      </w:r>
      <w:r w:rsidR="00FE735E">
        <w:rPr>
          <w:rFonts w:hint="eastAsia"/>
        </w:rPr>
        <w:t>GPS</w:t>
      </w:r>
      <w:r w:rsidR="00FE735E">
        <w:rPr>
          <w:rFonts w:hint="eastAsia"/>
        </w:rPr>
        <w:t>卫星实时轨道</w:t>
      </w:r>
      <w:r w:rsidR="00F652B6">
        <w:rPr>
          <w:rFonts w:hint="eastAsia"/>
        </w:rPr>
        <w:t>平均</w:t>
      </w:r>
      <w:r w:rsidR="00F652B6">
        <w:rPr>
          <w:rFonts w:hint="eastAsia"/>
        </w:rPr>
        <w:t>RMS</w:t>
      </w:r>
      <w:r w:rsidR="00F652B6">
        <w:rPr>
          <w:rFonts w:hint="eastAsia"/>
        </w:rPr>
        <w:t>为</w:t>
      </w:r>
      <w:r w:rsidR="00F652B6">
        <w:rPr>
          <w:rFonts w:hint="eastAsia"/>
        </w:rPr>
        <w:t>6</w:t>
      </w:r>
      <w:r w:rsidR="00FE735E">
        <w:rPr>
          <w:rFonts w:hint="eastAsia"/>
        </w:rPr>
        <w:t>cm</w:t>
      </w:r>
      <w:r w:rsidR="00FE735E">
        <w:rPr>
          <w:rFonts w:hint="eastAsia"/>
        </w:rPr>
        <w:t>，</w:t>
      </w:r>
      <w:r w:rsidR="00FE735E">
        <w:rPr>
          <w:rFonts w:hint="eastAsia"/>
        </w:rPr>
        <w:t>Galileo</w:t>
      </w:r>
      <w:r w:rsidR="00FE735E">
        <w:rPr>
          <w:rFonts w:hint="eastAsia"/>
        </w:rPr>
        <w:t>卫星实时轨道</w:t>
      </w:r>
      <w:r w:rsidR="00F652B6">
        <w:rPr>
          <w:rFonts w:hint="eastAsia"/>
        </w:rPr>
        <w:t>平均</w:t>
      </w:r>
      <w:r w:rsidR="00F652B6">
        <w:rPr>
          <w:rFonts w:hint="eastAsia"/>
        </w:rPr>
        <w:t>RMS</w:t>
      </w:r>
      <w:r w:rsidR="00F652B6">
        <w:rPr>
          <w:rFonts w:hint="eastAsia"/>
        </w:rPr>
        <w:t>为</w:t>
      </w:r>
      <w:r w:rsidR="00F652B6">
        <w:t>7</w:t>
      </w:r>
      <w:r w:rsidR="00F652B6">
        <w:rPr>
          <w:rFonts w:hint="eastAsia"/>
        </w:rPr>
        <w:t>cm</w:t>
      </w:r>
      <w:r w:rsidR="00FE735E">
        <w:rPr>
          <w:rFonts w:hint="eastAsia"/>
        </w:rPr>
        <w:t>，</w:t>
      </w:r>
      <w:r w:rsidR="00FE735E">
        <w:rPr>
          <w:rFonts w:hint="eastAsia"/>
        </w:rPr>
        <w:t>BDS</w:t>
      </w:r>
      <w:r w:rsidR="00FE735E">
        <w:t xml:space="preserve"> </w:t>
      </w:r>
      <w:r w:rsidR="00FE735E">
        <w:rPr>
          <w:rFonts w:hint="eastAsia"/>
        </w:rPr>
        <w:t>MEO</w:t>
      </w:r>
      <w:r w:rsidR="00FE735E">
        <w:rPr>
          <w:rFonts w:hint="eastAsia"/>
        </w:rPr>
        <w:t>和</w:t>
      </w:r>
      <w:r w:rsidR="00FE735E">
        <w:rPr>
          <w:rFonts w:hint="eastAsia"/>
        </w:rPr>
        <w:t>IGSO</w:t>
      </w:r>
      <w:r w:rsidR="00FE735E">
        <w:rPr>
          <w:rFonts w:hint="eastAsia"/>
        </w:rPr>
        <w:t>卫星的实时轨道的平均</w:t>
      </w:r>
      <w:r w:rsidR="00FE735E">
        <w:rPr>
          <w:rFonts w:hint="eastAsia"/>
        </w:rPr>
        <w:t>RMS</w:t>
      </w:r>
      <w:r w:rsidR="00FE735E">
        <w:rPr>
          <w:rFonts w:hint="eastAsia"/>
        </w:rPr>
        <w:t>分别为</w:t>
      </w:r>
      <w:r w:rsidR="00F652B6">
        <w:rPr>
          <w:rFonts w:hint="eastAsia"/>
        </w:rPr>
        <w:t>1</w:t>
      </w:r>
      <w:r w:rsidR="00F652B6">
        <w:t>1.2</w:t>
      </w:r>
      <w:r w:rsidR="00FE735E">
        <w:rPr>
          <w:rFonts w:hint="eastAsia"/>
        </w:rPr>
        <w:t>cm</w:t>
      </w:r>
      <w:r w:rsidR="00FE735E">
        <w:rPr>
          <w:rFonts w:hint="eastAsia"/>
        </w:rPr>
        <w:t>和</w:t>
      </w:r>
      <w:r w:rsidR="00F652B6">
        <w:rPr>
          <w:rFonts w:hint="eastAsia"/>
        </w:rPr>
        <w:t>2</w:t>
      </w:r>
      <w:r w:rsidR="00F652B6">
        <w:t>1</w:t>
      </w:r>
      <w:r w:rsidR="00FE735E">
        <w:t>.</w:t>
      </w:r>
      <w:r w:rsidR="00F652B6">
        <w:t>1</w:t>
      </w:r>
      <w:r w:rsidR="00FE735E">
        <w:rPr>
          <w:rFonts w:hint="eastAsia"/>
        </w:rPr>
        <w:t>cm</w:t>
      </w:r>
      <w:r w:rsidR="00FE735E">
        <w:rPr>
          <w:rFonts w:hint="eastAsia"/>
        </w:rPr>
        <w:t>，与当前主流研究成果精度相当</w:t>
      </w:r>
      <w:r w:rsidR="00501F7F">
        <w:rPr>
          <w:rFonts w:hint="eastAsia"/>
        </w:rPr>
        <w:t>。</w:t>
      </w:r>
      <w:r w:rsidR="00CC09D8">
        <w:rPr>
          <w:rFonts w:hint="eastAsia"/>
        </w:rPr>
        <w:t>进一步</w:t>
      </w:r>
      <w:r w:rsidR="00501F7F">
        <w:rPr>
          <w:rFonts w:hint="eastAsia"/>
        </w:rPr>
        <w:t>统计分析了各系统的实时轨道</w:t>
      </w:r>
      <w:r w:rsidR="002B55FB">
        <w:rPr>
          <w:rFonts w:hint="eastAsia"/>
        </w:rPr>
        <w:t>与</w:t>
      </w:r>
      <w:r w:rsidR="002B55FB">
        <w:rPr>
          <w:rFonts w:hint="eastAsia"/>
        </w:rPr>
        <w:t>COD</w:t>
      </w:r>
      <w:r w:rsidR="002B55FB">
        <w:rPr>
          <w:rFonts w:hint="eastAsia"/>
        </w:rPr>
        <w:t>产品轨道互查的</w:t>
      </w:r>
      <w:r w:rsidR="00501F7F">
        <w:rPr>
          <w:rFonts w:hint="eastAsia"/>
        </w:rPr>
        <w:t>时序图，</w:t>
      </w:r>
      <w:r w:rsidR="00141770">
        <w:rPr>
          <w:rFonts w:hint="eastAsia"/>
        </w:rPr>
        <w:t>统计</w:t>
      </w:r>
      <w:r w:rsidR="00FE735E">
        <w:rPr>
          <w:rFonts w:hint="eastAsia"/>
        </w:rPr>
        <w:t>结果表明，三个系统的实时</w:t>
      </w:r>
      <w:r w:rsidR="00141770">
        <w:rPr>
          <w:rFonts w:hint="eastAsia"/>
        </w:rPr>
        <w:t>滤波</w:t>
      </w:r>
      <w:r w:rsidR="00FE735E">
        <w:rPr>
          <w:rFonts w:hint="eastAsia"/>
        </w:rPr>
        <w:t>轨道均能在</w:t>
      </w:r>
      <w:r w:rsidR="00FE735E">
        <w:t>24</w:t>
      </w:r>
      <w:r w:rsidR="00FE735E">
        <w:rPr>
          <w:rFonts w:hint="eastAsia"/>
        </w:rPr>
        <w:t>h</w:t>
      </w:r>
      <w:r w:rsidR="00FE735E">
        <w:rPr>
          <w:rFonts w:hint="eastAsia"/>
        </w:rPr>
        <w:t>后完全收敛，同时</w:t>
      </w:r>
      <w:r w:rsidR="00141770">
        <w:rPr>
          <w:rFonts w:hint="eastAsia"/>
        </w:rPr>
        <w:t>实时轨道切向方向上轨道精度受前后历元模糊度固定效果变化的影响，</w:t>
      </w:r>
      <w:r w:rsidR="00FE735E">
        <w:rPr>
          <w:rFonts w:hint="eastAsia"/>
        </w:rPr>
        <w:t>容易发生跳变</w:t>
      </w:r>
      <w:r w:rsidR="00141770">
        <w:rPr>
          <w:rFonts w:hint="eastAsia"/>
        </w:rPr>
        <w:t>呈现锯齿状变化</w:t>
      </w:r>
      <w:r w:rsidR="00FE735E">
        <w:rPr>
          <w:rFonts w:hint="eastAsia"/>
        </w:rPr>
        <w:t>。</w:t>
      </w:r>
      <w:r w:rsidR="00FE735E">
        <w:rPr>
          <w:rFonts w:hint="eastAsia"/>
        </w:rPr>
        <w:t>BDS</w:t>
      </w:r>
      <w:r w:rsidR="00FE735E">
        <w:rPr>
          <w:rFonts w:hint="eastAsia"/>
        </w:rPr>
        <w:t>实时轨道和</w:t>
      </w:r>
      <w:r w:rsidR="00FE735E">
        <w:rPr>
          <w:rFonts w:hint="eastAsia"/>
        </w:rPr>
        <w:t>WUM</w:t>
      </w:r>
      <w:r w:rsidR="00FE735E">
        <w:rPr>
          <w:rFonts w:hint="eastAsia"/>
        </w:rPr>
        <w:t>产品轨道互差</w:t>
      </w:r>
      <w:r w:rsidR="007F06DE">
        <w:rPr>
          <w:rFonts w:hint="eastAsia"/>
        </w:rPr>
        <w:t>在天边界处相比于</w:t>
      </w:r>
      <w:r w:rsidR="007F06DE">
        <w:rPr>
          <w:rFonts w:hint="eastAsia"/>
        </w:rPr>
        <w:t>COD</w:t>
      </w:r>
      <w:r w:rsidR="007F06DE">
        <w:rPr>
          <w:rFonts w:hint="eastAsia"/>
        </w:rPr>
        <w:t>产品具有更明显的跳变，结合两者事后产品在定轨弧长上的差异，侧面</w:t>
      </w:r>
      <w:r w:rsidR="00FE735E">
        <w:rPr>
          <w:rFonts w:hint="eastAsia"/>
        </w:rPr>
        <w:t>说明了实时滤波轨道相比事后处理轨道具有更好的轨道连续性。</w:t>
      </w:r>
      <w:r w:rsidR="00AD03E9">
        <w:rPr>
          <w:rFonts w:hint="eastAsia"/>
        </w:rPr>
        <w:t>对</w:t>
      </w:r>
      <w:r w:rsidR="002F4E6E">
        <w:rPr>
          <w:rFonts w:hint="eastAsia"/>
        </w:rPr>
        <w:t>各个系统</w:t>
      </w:r>
      <w:r w:rsidR="00AD03E9">
        <w:rPr>
          <w:rFonts w:hint="eastAsia"/>
        </w:rPr>
        <w:t>实时轨道</w:t>
      </w:r>
      <w:r w:rsidR="002F4E6E">
        <w:rPr>
          <w:rFonts w:hint="eastAsia"/>
        </w:rPr>
        <w:t>的收敛时间</w:t>
      </w:r>
      <w:r w:rsidR="00AD03E9">
        <w:rPr>
          <w:rFonts w:hint="eastAsia"/>
        </w:rPr>
        <w:t>进行</w:t>
      </w:r>
      <w:r w:rsidR="002F4E6E">
        <w:rPr>
          <w:rFonts w:hint="eastAsia"/>
        </w:rPr>
        <w:t>统计</w:t>
      </w:r>
      <w:r w:rsidR="00AD03E9">
        <w:rPr>
          <w:rFonts w:hint="eastAsia"/>
        </w:rPr>
        <w:t>，结果表</w:t>
      </w:r>
      <w:r w:rsidR="00C61402">
        <w:rPr>
          <w:rFonts w:hint="eastAsia"/>
        </w:rPr>
        <w:t>明了</w:t>
      </w:r>
      <w:r w:rsidR="00AD03E9">
        <w:rPr>
          <w:rFonts w:hint="eastAsia"/>
        </w:rPr>
        <w:t>在实时轨道中径向方向</w:t>
      </w:r>
      <w:r w:rsidR="00C61402">
        <w:rPr>
          <w:rFonts w:hint="eastAsia"/>
        </w:rPr>
        <w:t>由于几何构型差，相比其他方向</w:t>
      </w:r>
      <w:r w:rsidR="00AD03E9">
        <w:rPr>
          <w:rFonts w:hint="eastAsia"/>
        </w:rPr>
        <w:t>收敛速度</w:t>
      </w:r>
      <w:r w:rsidR="00C61402">
        <w:rPr>
          <w:rFonts w:hint="eastAsia"/>
        </w:rPr>
        <w:t>更</w:t>
      </w:r>
      <w:r w:rsidR="00AD03E9">
        <w:rPr>
          <w:rFonts w:hint="eastAsia"/>
        </w:rPr>
        <w:t>慢，相较于其他系统而言，</w:t>
      </w:r>
      <w:r w:rsidR="00AD03E9">
        <w:rPr>
          <w:rFonts w:hint="eastAsia"/>
        </w:rPr>
        <w:t>GPS</w:t>
      </w:r>
      <w:r w:rsidR="00AD03E9">
        <w:rPr>
          <w:rFonts w:hint="eastAsia"/>
        </w:rPr>
        <w:t>系统具有最短的收敛时间，</w:t>
      </w:r>
      <w:r w:rsidR="00383C02">
        <w:rPr>
          <w:rFonts w:hint="eastAsia"/>
        </w:rPr>
        <w:t>平均</w:t>
      </w:r>
      <w:r w:rsidR="00AD03E9">
        <w:rPr>
          <w:rFonts w:hint="eastAsia"/>
        </w:rPr>
        <w:t>在</w:t>
      </w:r>
      <w:r w:rsidR="00A9278A">
        <w:t>7-10</w:t>
      </w:r>
      <w:r w:rsidR="00DB559B">
        <w:rPr>
          <w:rFonts w:hint="eastAsia"/>
        </w:rPr>
        <w:t>h</w:t>
      </w:r>
      <w:del w:id="760" w:author="王 庆云" w:date="2022-04-17T21:42:00Z">
        <w:r w:rsidR="00AD03E9" w:rsidDel="002E323A">
          <w:rPr>
            <w:rFonts w:hint="eastAsia"/>
          </w:rPr>
          <w:delText>之间</w:delText>
        </w:r>
      </w:del>
      <w:r w:rsidR="00AD03E9">
        <w:rPr>
          <w:rFonts w:hint="eastAsia"/>
        </w:rPr>
        <w:t>。</w:t>
      </w:r>
    </w:p>
    <w:p w14:paraId="01DFD4B4" w14:textId="77777777" w:rsidR="00AA32E4" w:rsidRDefault="00AA32E4" w:rsidP="00596A6E">
      <w:pPr>
        <w:pStyle w:val="2"/>
      </w:pPr>
      <w:bookmarkStart w:id="761" w:name="_Toc101082686"/>
      <w:r>
        <w:rPr>
          <w:rFonts w:hint="eastAsia"/>
        </w:rPr>
        <w:t>未来展望</w:t>
      </w:r>
      <w:bookmarkEnd w:id="761"/>
    </w:p>
    <w:p w14:paraId="02EF9FDD" w14:textId="77777777" w:rsidR="00230E62" w:rsidRDefault="00AF3872" w:rsidP="00AA32E4">
      <w:pPr>
        <w:spacing w:before="60" w:after="60"/>
        <w:ind w:firstLine="480"/>
      </w:pPr>
      <w:r>
        <w:rPr>
          <w:rFonts w:hint="eastAsia"/>
        </w:rPr>
        <w:t>尽管本文对实时滤波轨道中的参数估计、实时数据精化、实时模糊度固定</w:t>
      </w:r>
      <w:r w:rsidR="009C69B1">
        <w:rPr>
          <w:rFonts w:hint="eastAsia"/>
        </w:rPr>
        <w:t>和</w:t>
      </w:r>
      <w:r>
        <w:rPr>
          <w:rFonts w:hint="eastAsia"/>
        </w:rPr>
        <w:t>效率优化等关键问题开展了深入研究</w:t>
      </w:r>
      <w:r w:rsidR="009C69B1">
        <w:rPr>
          <w:rFonts w:hint="eastAsia"/>
        </w:rPr>
        <w:t>和分析，</w:t>
      </w:r>
      <w:r w:rsidR="009D71F0">
        <w:rPr>
          <w:rFonts w:hint="eastAsia"/>
        </w:rPr>
        <w:t>但仍存在许多问题有待</w:t>
      </w:r>
      <w:r w:rsidR="00493D93">
        <w:rPr>
          <w:rFonts w:hint="eastAsia"/>
        </w:rPr>
        <w:t>探讨</w:t>
      </w:r>
      <w:r w:rsidR="009D71F0">
        <w:rPr>
          <w:rFonts w:hint="eastAsia"/>
        </w:rPr>
        <w:t>，后续还将从以下几个方面进行</w:t>
      </w:r>
      <w:r w:rsidR="00592DA1">
        <w:rPr>
          <w:rFonts w:hint="eastAsia"/>
        </w:rPr>
        <w:t>进一步的</w:t>
      </w:r>
      <w:r w:rsidR="00664380">
        <w:rPr>
          <w:rFonts w:hint="eastAsia"/>
        </w:rPr>
        <w:t>研究</w:t>
      </w:r>
      <w:r w:rsidR="00592DA1">
        <w:rPr>
          <w:rFonts w:hint="eastAsia"/>
        </w:rPr>
        <w:t>：</w:t>
      </w:r>
    </w:p>
    <w:p w14:paraId="3DD483AE" w14:textId="77777777" w:rsidR="00592DA1" w:rsidRDefault="00592DA1" w:rsidP="00AA32E4">
      <w:pPr>
        <w:spacing w:before="60" w:after="60"/>
        <w:ind w:firstLine="480"/>
      </w:pPr>
      <w:r>
        <w:rPr>
          <w:rFonts w:hint="eastAsia"/>
        </w:rPr>
        <w:t>（</w:t>
      </w:r>
      <w:r>
        <w:rPr>
          <w:rFonts w:hint="eastAsia"/>
        </w:rPr>
        <w:t>1</w:t>
      </w:r>
      <w:r>
        <w:rPr>
          <w:rFonts w:hint="eastAsia"/>
        </w:rPr>
        <w:t>）分析实时数据流场景下实时滤波轨道的整体性能。</w:t>
      </w:r>
      <w:r w:rsidR="00EE580B">
        <w:rPr>
          <w:rFonts w:hint="eastAsia"/>
        </w:rPr>
        <w:t>考虑到目前提供实时观测数据流的测站数要远少于提供事后观测数据的测站数，因此进一步分析在较少观测数据流下</w:t>
      </w:r>
      <w:r w:rsidR="000035C4">
        <w:rPr>
          <w:rFonts w:hint="eastAsia"/>
        </w:rPr>
        <w:t>实时滤波轨道服务的</w:t>
      </w:r>
      <w:r w:rsidR="009B19F1">
        <w:rPr>
          <w:rFonts w:hint="eastAsia"/>
        </w:rPr>
        <w:t>特性</w:t>
      </w:r>
      <w:r w:rsidR="000035C4">
        <w:rPr>
          <w:rFonts w:hint="eastAsia"/>
        </w:rPr>
        <w:t>，</w:t>
      </w:r>
      <w:r w:rsidR="00A24B48">
        <w:rPr>
          <w:rFonts w:hint="eastAsia"/>
        </w:rPr>
        <w:t>提升该场景下的实时滤波轨道精度，具有重要的研究意义。</w:t>
      </w:r>
    </w:p>
    <w:p w14:paraId="1CCC8300" w14:textId="6BBA0CD2" w:rsidR="00B755F3" w:rsidRDefault="00B755F3" w:rsidP="00AA32E4">
      <w:pPr>
        <w:spacing w:before="60" w:after="60"/>
        <w:ind w:firstLine="480"/>
      </w:pPr>
      <w:r>
        <w:rPr>
          <w:rFonts w:hint="eastAsia"/>
        </w:rPr>
        <w:t>（</w:t>
      </w:r>
      <w:r>
        <w:rPr>
          <w:rFonts w:hint="eastAsia"/>
        </w:rPr>
        <w:t>2</w:t>
      </w:r>
      <w:r>
        <w:rPr>
          <w:rFonts w:hint="eastAsia"/>
        </w:rPr>
        <w:t>）</w:t>
      </w:r>
      <w:r w:rsidR="007B6F89">
        <w:rPr>
          <w:rFonts w:hint="eastAsia"/>
        </w:rPr>
        <w:t>提升</w:t>
      </w:r>
      <w:r w:rsidR="007C7113">
        <w:rPr>
          <w:rFonts w:hint="eastAsia"/>
        </w:rPr>
        <w:t>北斗</w:t>
      </w:r>
      <w:r w:rsidR="009D6EFC">
        <w:rPr>
          <w:rFonts w:hint="eastAsia"/>
        </w:rPr>
        <w:t>实时滤波轨道</w:t>
      </w:r>
      <w:r w:rsidR="007C7113">
        <w:rPr>
          <w:rFonts w:hint="eastAsia"/>
        </w:rPr>
        <w:t>服务性能</w:t>
      </w:r>
      <w:r w:rsidR="009D6EFC">
        <w:rPr>
          <w:rFonts w:hint="eastAsia"/>
        </w:rPr>
        <w:t>。随着北斗三代</w:t>
      </w:r>
      <w:r w:rsidR="007C7113">
        <w:rPr>
          <w:rFonts w:hint="eastAsia"/>
        </w:rPr>
        <w:t>组建完成，基于北斗的实时应用也随着逐步完善，对北斗的实时轨道服务的需求也</w:t>
      </w:r>
      <w:r w:rsidR="003463CC">
        <w:rPr>
          <w:rFonts w:hint="eastAsia"/>
        </w:rPr>
        <w:t>不断增加。由于目前尚不完善的动力学模型精度，以及北斗混合异构星座模式所带来卫星频繁机动等问题，</w:t>
      </w:r>
      <w:ins w:id="762" w:author="王 庆云" w:date="2022-04-17T21:50:00Z">
        <w:r w:rsidR="002E323A">
          <w:rPr>
            <w:rFonts w:hint="eastAsia"/>
          </w:rPr>
          <w:t>给</w:t>
        </w:r>
      </w:ins>
      <w:del w:id="763" w:author="王 庆云" w:date="2022-04-17T21:50:00Z">
        <w:r w:rsidR="003463CC" w:rsidDel="002E323A">
          <w:rPr>
            <w:rFonts w:hint="eastAsia"/>
          </w:rPr>
          <w:delText>对</w:delText>
        </w:r>
      </w:del>
      <w:r w:rsidR="003463CC">
        <w:rPr>
          <w:rFonts w:hint="eastAsia"/>
        </w:rPr>
        <w:t>北斗实时轨道服务的可用性和可靠性带</w:t>
      </w:r>
      <w:ins w:id="764" w:author="王 庆云" w:date="2022-04-17T21:50:00Z">
        <w:r w:rsidR="002E323A">
          <w:rPr>
            <w:rFonts w:hint="eastAsia"/>
          </w:rPr>
          <w:t>来</w:t>
        </w:r>
      </w:ins>
      <w:r w:rsidR="003463CC">
        <w:rPr>
          <w:rFonts w:hint="eastAsia"/>
        </w:rPr>
        <w:t>了极大的挑战。因此</w:t>
      </w:r>
      <w:r w:rsidR="003463CC" w:rsidRPr="00F94241">
        <w:rPr>
          <w:rFonts w:hint="eastAsia"/>
        </w:rPr>
        <w:t>需要针对</w:t>
      </w:r>
      <w:r w:rsidR="003463CC" w:rsidRPr="00F94241">
        <w:rPr>
          <w:rFonts w:hint="eastAsia"/>
        </w:rPr>
        <w:t>B</w:t>
      </w:r>
      <w:r w:rsidR="003463CC" w:rsidRPr="00F94241">
        <w:t>DS</w:t>
      </w:r>
      <w:r w:rsidR="003463CC" w:rsidRPr="00F94241">
        <w:rPr>
          <w:rFonts w:hint="eastAsia"/>
        </w:rPr>
        <w:t>各类卫星建立合理的动力学噪声随机模型，研究卫星非平稳状态期间的动力学补偿方法，以实现实时滤波轨</w:t>
      </w:r>
      <w:r w:rsidR="003463CC" w:rsidRPr="00F94241">
        <w:rPr>
          <w:rFonts w:hint="eastAsia"/>
        </w:rPr>
        <w:lastRenderedPageBreak/>
        <w:t>道的稳健自适应处理。同时</w:t>
      </w:r>
      <w:r w:rsidR="003463CC">
        <w:rPr>
          <w:rFonts w:hint="eastAsia"/>
        </w:rPr>
        <w:t>，</w:t>
      </w:r>
      <w:r w:rsidR="009124C1">
        <w:rPr>
          <w:rFonts w:hint="eastAsia"/>
        </w:rPr>
        <w:t>还需</w:t>
      </w:r>
      <w:r w:rsidR="003463CC" w:rsidRPr="00F94241">
        <w:rPr>
          <w:rFonts w:hint="eastAsia"/>
        </w:rPr>
        <w:t>进一步精化</w:t>
      </w:r>
      <w:r w:rsidR="003463CC" w:rsidRPr="00F94241">
        <w:rPr>
          <w:rFonts w:hint="eastAsia"/>
        </w:rPr>
        <w:t>BD</w:t>
      </w:r>
      <w:r w:rsidR="003463CC" w:rsidRPr="00F94241">
        <w:t>S</w:t>
      </w:r>
      <w:r w:rsidR="003463CC" w:rsidRPr="00F94241">
        <w:rPr>
          <w:rFonts w:hint="eastAsia"/>
        </w:rPr>
        <w:t>卫星的</w:t>
      </w:r>
      <w:r w:rsidR="003463CC">
        <w:rPr>
          <w:rFonts w:hint="eastAsia"/>
        </w:rPr>
        <w:t>太阳光压、</w:t>
      </w:r>
      <w:r w:rsidR="003463CC" w:rsidRPr="00F94241">
        <w:rPr>
          <w:rFonts w:hint="eastAsia"/>
        </w:rPr>
        <w:t>地球反照</w:t>
      </w:r>
      <w:r w:rsidR="003463CC">
        <w:rPr>
          <w:rFonts w:hint="eastAsia"/>
        </w:rPr>
        <w:t>辐射</w:t>
      </w:r>
      <w:r w:rsidR="003463CC" w:rsidRPr="00F94241">
        <w:rPr>
          <w:rFonts w:hint="eastAsia"/>
        </w:rPr>
        <w:t>等</w:t>
      </w:r>
      <w:r w:rsidR="003463CC">
        <w:rPr>
          <w:rFonts w:hint="eastAsia"/>
        </w:rPr>
        <w:t>非保守</w:t>
      </w:r>
      <w:r w:rsidR="003463CC" w:rsidRPr="00F94241">
        <w:rPr>
          <w:rFonts w:hint="eastAsia"/>
        </w:rPr>
        <w:t>力模型，</w:t>
      </w:r>
      <w:r w:rsidR="009124C1">
        <w:rPr>
          <w:rFonts w:hint="eastAsia"/>
        </w:rPr>
        <w:t>以提升</w:t>
      </w:r>
      <w:r w:rsidR="003463CC" w:rsidRPr="00F94241">
        <w:rPr>
          <w:rFonts w:hint="eastAsia"/>
        </w:rPr>
        <w:t>BDS</w:t>
      </w:r>
      <w:r w:rsidR="003463CC">
        <w:rPr>
          <w:rFonts w:hint="eastAsia"/>
        </w:rPr>
        <w:t>卫星</w:t>
      </w:r>
      <w:r w:rsidR="003463CC" w:rsidRPr="00F94241">
        <w:rPr>
          <w:rFonts w:hint="eastAsia"/>
        </w:rPr>
        <w:t>实时滤波轨道</w:t>
      </w:r>
      <w:r w:rsidR="003463CC">
        <w:rPr>
          <w:rFonts w:hint="eastAsia"/>
        </w:rPr>
        <w:t>的</w:t>
      </w:r>
      <w:r w:rsidR="003463CC" w:rsidRPr="00F94241">
        <w:rPr>
          <w:rFonts w:hint="eastAsia"/>
        </w:rPr>
        <w:t>精度</w:t>
      </w:r>
      <w:r w:rsidR="007B6F89">
        <w:rPr>
          <w:rFonts w:hint="eastAsia"/>
        </w:rPr>
        <w:t>。</w:t>
      </w:r>
    </w:p>
    <w:p w14:paraId="6CCA4C32" w14:textId="77777777" w:rsidR="00FE1FE9" w:rsidRDefault="00B755F3" w:rsidP="00AA32E4">
      <w:pPr>
        <w:spacing w:before="60" w:after="60"/>
        <w:ind w:firstLine="480"/>
      </w:pPr>
      <w:r>
        <w:rPr>
          <w:rFonts w:hint="eastAsia"/>
        </w:rPr>
        <w:t>（</w:t>
      </w:r>
      <w:r>
        <w:rPr>
          <w:rFonts w:hint="eastAsia"/>
        </w:rPr>
        <w:t>3</w:t>
      </w:r>
      <w:r>
        <w:rPr>
          <w:rFonts w:hint="eastAsia"/>
        </w:rPr>
        <w:t>）</w:t>
      </w:r>
      <w:r w:rsidR="009D6EFC">
        <w:rPr>
          <w:rFonts w:hint="eastAsia"/>
        </w:rPr>
        <w:t>采用</w:t>
      </w:r>
      <w:r w:rsidR="009D6EFC">
        <w:rPr>
          <w:rFonts w:hint="eastAsia"/>
        </w:rPr>
        <w:t>GPU</w:t>
      </w:r>
      <w:r w:rsidR="009D6EFC">
        <w:rPr>
          <w:rFonts w:hint="eastAsia"/>
        </w:rPr>
        <w:t>、分布式等并行框架进一步提升实时滤波轨道的处理能力。</w:t>
      </w:r>
      <w:r w:rsidR="006E36F9">
        <w:rPr>
          <w:rFonts w:hint="eastAsia"/>
        </w:rPr>
        <w:t>尽管采用</w:t>
      </w:r>
      <w:r w:rsidR="006E36F9">
        <w:rPr>
          <w:rFonts w:hint="eastAsia"/>
        </w:rPr>
        <w:t>OpenMP</w:t>
      </w:r>
      <w:r w:rsidR="006E36F9">
        <w:rPr>
          <w:rFonts w:hint="eastAsia"/>
        </w:rPr>
        <w:t>并行框架和高性能矩阵库等方式可以显著提升实时滤波轨道处理效率，但其同样受限于单机硬件性能进而导致扩展性较差</w:t>
      </w:r>
      <w:r w:rsidR="009B19F1">
        <w:rPr>
          <w:rFonts w:hint="eastAsia"/>
        </w:rPr>
        <w:t>。</w:t>
      </w:r>
      <w:r w:rsidR="006E36F9">
        <w:rPr>
          <w:rFonts w:hint="eastAsia"/>
        </w:rPr>
        <w:t>目前</w:t>
      </w:r>
      <w:r w:rsidR="0015091E">
        <w:rPr>
          <w:rFonts w:hint="eastAsia"/>
        </w:rPr>
        <w:t>，</w:t>
      </w:r>
      <w:r w:rsidR="006E36F9">
        <w:rPr>
          <w:rFonts w:hint="eastAsia"/>
        </w:rPr>
        <w:t>GPU</w:t>
      </w:r>
      <w:r w:rsidR="006E36F9">
        <w:rPr>
          <w:rFonts w:hint="eastAsia"/>
        </w:rPr>
        <w:t>并行技术、分布式计算已经广泛应用其他</w:t>
      </w:r>
      <w:r w:rsidR="00412DD7">
        <w:rPr>
          <w:rFonts w:hint="eastAsia"/>
        </w:rPr>
        <w:t>科研工程领域</w:t>
      </w:r>
      <w:r w:rsidR="00ED3B9F">
        <w:rPr>
          <w:rFonts w:hint="eastAsia"/>
        </w:rPr>
        <w:t>，</w:t>
      </w:r>
      <w:r w:rsidR="0015091E">
        <w:rPr>
          <w:rFonts w:hint="eastAsia"/>
        </w:rPr>
        <w:t>在此基础上，需要研究不同并行框架在</w:t>
      </w:r>
      <w:r w:rsidR="00ED3B9F">
        <w:rPr>
          <w:rFonts w:hint="eastAsia"/>
        </w:rPr>
        <w:t>实时滤波轨道处理</w:t>
      </w:r>
      <w:r w:rsidR="0015091E">
        <w:rPr>
          <w:rFonts w:hint="eastAsia"/>
        </w:rPr>
        <w:t>中的应用方法</w:t>
      </w:r>
      <w:r w:rsidR="00412DD7">
        <w:rPr>
          <w:rFonts w:hint="eastAsia"/>
        </w:rPr>
        <w:t>，</w:t>
      </w:r>
      <w:r w:rsidR="0015091E">
        <w:rPr>
          <w:rFonts w:hint="eastAsia"/>
        </w:rPr>
        <w:t>以</w:t>
      </w:r>
      <w:r w:rsidR="00412DD7">
        <w:rPr>
          <w:rFonts w:hint="eastAsia"/>
        </w:rPr>
        <w:t>进一步提高并行扩展性</w:t>
      </w:r>
      <w:r w:rsidR="0015091E">
        <w:rPr>
          <w:rFonts w:hint="eastAsia"/>
        </w:rPr>
        <w:t>和</w:t>
      </w:r>
      <w:r w:rsidR="00412DD7">
        <w:rPr>
          <w:rFonts w:hint="eastAsia"/>
        </w:rPr>
        <w:t>实现更高采样下的实时滤波轨道服务。</w:t>
      </w:r>
    </w:p>
    <w:p w14:paraId="27DA1905" w14:textId="77777777" w:rsidR="00FE1FE9" w:rsidRDefault="00FE1FE9" w:rsidP="00FE1FE9">
      <w:pPr>
        <w:spacing w:before="60" w:after="60"/>
        <w:ind w:firstLine="480"/>
      </w:pPr>
      <w:r>
        <w:br w:type="page"/>
      </w:r>
    </w:p>
    <w:p w14:paraId="74FE9C38" w14:textId="77777777" w:rsidR="00B755F3" w:rsidRDefault="00596A6E" w:rsidP="00FB7D68">
      <w:pPr>
        <w:pStyle w:val="afd"/>
        <w:spacing w:before="120" w:after="120"/>
      </w:pPr>
      <w:bookmarkStart w:id="765" w:name="_Toc101082687"/>
      <w:r>
        <w:rPr>
          <w:rFonts w:hint="eastAsia"/>
        </w:rPr>
        <w:lastRenderedPageBreak/>
        <w:t>参考文献</w:t>
      </w:r>
      <w:bookmarkEnd w:id="765"/>
    </w:p>
    <w:p w14:paraId="66BC1484" w14:textId="77777777" w:rsidR="008E5F3C" w:rsidRDefault="00B440DE" w:rsidP="00373672">
      <w:pPr>
        <w:pStyle w:val="a1"/>
        <w:spacing w:before="120" w:after="120"/>
        <w:ind w:left="420" w:hanging="420"/>
      </w:pPr>
      <w:r w:rsidRPr="00B440DE">
        <w:rPr>
          <w:rFonts w:hint="eastAsia"/>
        </w:rPr>
        <w:t>陈俊勇</w:t>
      </w:r>
      <w:r w:rsidRPr="00B440DE">
        <w:rPr>
          <w:rFonts w:hint="eastAsia"/>
        </w:rPr>
        <w:t>.</w:t>
      </w:r>
      <w:r w:rsidRPr="00B440DE">
        <w:rPr>
          <w:rFonts w:hint="eastAsia"/>
        </w:rPr>
        <w:t>全球导航卫星系统进展及其对导航定位的改善</w:t>
      </w:r>
      <w:r w:rsidRPr="00B440DE">
        <w:rPr>
          <w:rFonts w:hint="eastAsia"/>
        </w:rPr>
        <w:t>[J].</w:t>
      </w:r>
      <w:r w:rsidRPr="00B440DE">
        <w:rPr>
          <w:rFonts w:hint="eastAsia"/>
        </w:rPr>
        <w:t>大地测量与地球动力学</w:t>
      </w:r>
      <w:r w:rsidRPr="00B440DE">
        <w:rPr>
          <w:rFonts w:hint="eastAsia"/>
        </w:rPr>
        <w:t>, 2009, 29(2): 1-3.</w:t>
      </w:r>
    </w:p>
    <w:p w14:paraId="586BF5AD" w14:textId="77777777" w:rsidR="000C1C98" w:rsidRDefault="008E5F3C" w:rsidP="00373672">
      <w:pPr>
        <w:pStyle w:val="a1"/>
        <w:spacing w:before="120" w:after="120"/>
        <w:ind w:left="420" w:hanging="420"/>
      </w:pPr>
      <w:r>
        <w:rPr>
          <w:rFonts w:hint="eastAsia"/>
        </w:rPr>
        <w:t>程世来</w:t>
      </w:r>
      <w:r>
        <w:rPr>
          <w:rFonts w:hint="eastAsia"/>
        </w:rPr>
        <w:t xml:space="preserve">, </w:t>
      </w:r>
      <w:r>
        <w:rPr>
          <w:rFonts w:hint="eastAsia"/>
        </w:rPr>
        <w:t>张小红</w:t>
      </w:r>
      <w:r>
        <w:rPr>
          <w:rFonts w:hint="eastAsia"/>
        </w:rPr>
        <w:t>.</w:t>
      </w:r>
      <w:r>
        <w:rPr>
          <w:rFonts w:hint="eastAsia"/>
        </w:rPr>
        <w:t>基于</w:t>
      </w:r>
      <w:r>
        <w:rPr>
          <w:rFonts w:hint="eastAsia"/>
        </w:rPr>
        <w:t>PPP</w:t>
      </w:r>
      <w:r>
        <w:rPr>
          <w:rFonts w:hint="eastAsia"/>
        </w:rPr>
        <w:t>技术的</w:t>
      </w:r>
      <w:r>
        <w:rPr>
          <w:rFonts w:hint="eastAsia"/>
        </w:rPr>
        <w:t>GPS</w:t>
      </w:r>
      <w:r>
        <w:rPr>
          <w:rFonts w:hint="eastAsia"/>
        </w:rPr>
        <w:t>浮标海啸预警模拟研究</w:t>
      </w:r>
      <w:r>
        <w:rPr>
          <w:rFonts w:hint="eastAsia"/>
        </w:rPr>
        <w:t>[J].</w:t>
      </w:r>
      <w:r>
        <w:rPr>
          <w:rFonts w:hint="eastAsia"/>
        </w:rPr>
        <w:t>武汉大学学报信息科学版</w:t>
      </w:r>
      <w:r>
        <w:rPr>
          <w:rFonts w:hint="eastAsia"/>
        </w:rPr>
        <w:t>, 2007, 32(9): 764-76</w:t>
      </w:r>
      <w:r w:rsidR="000C1C98">
        <w:t>.</w:t>
      </w:r>
    </w:p>
    <w:p w14:paraId="40BCD300" w14:textId="77777777" w:rsidR="00FE4415" w:rsidRDefault="00FE4415" w:rsidP="00373672">
      <w:pPr>
        <w:pStyle w:val="a1"/>
        <w:spacing w:before="120" w:after="120"/>
        <w:ind w:left="420" w:hanging="420"/>
      </w:pPr>
      <w:r>
        <w:rPr>
          <w:rFonts w:hint="eastAsia"/>
        </w:rPr>
        <w:t>戴小蕾</w:t>
      </w:r>
      <w:r>
        <w:rPr>
          <w:rFonts w:hint="eastAsia"/>
        </w:rPr>
        <w:t>.</w:t>
      </w:r>
      <w:r>
        <w:rPr>
          <w:rFonts w:hint="eastAsia"/>
        </w:rPr>
        <w:t>基于平方根信息滤波的</w:t>
      </w:r>
      <w:r>
        <w:rPr>
          <w:rFonts w:hint="eastAsia"/>
        </w:rPr>
        <w:t>GNSS</w:t>
      </w:r>
      <w:r>
        <w:rPr>
          <w:rFonts w:hint="eastAsia"/>
        </w:rPr>
        <w:t>导航卫星实时精密定轨理论与方法</w:t>
      </w:r>
      <w:r>
        <w:t>[D].</w:t>
      </w:r>
      <w:r>
        <w:rPr>
          <w:rFonts w:hint="eastAsia"/>
        </w:rPr>
        <w:t>武汉：武汉大学，</w:t>
      </w:r>
      <w:r>
        <w:rPr>
          <w:rFonts w:hint="eastAsia"/>
        </w:rPr>
        <w:t>2</w:t>
      </w:r>
      <w:r>
        <w:t>016.</w:t>
      </w:r>
    </w:p>
    <w:p w14:paraId="26F78915" w14:textId="77777777" w:rsidR="005D03DC" w:rsidRDefault="000C1C98" w:rsidP="00373672">
      <w:pPr>
        <w:pStyle w:val="a1"/>
        <w:spacing w:before="120" w:after="120"/>
        <w:ind w:left="420" w:hanging="420"/>
      </w:pPr>
      <w:r>
        <w:rPr>
          <w:rFonts w:hint="eastAsia"/>
        </w:rPr>
        <w:t>范磊</w:t>
      </w:r>
      <w:r>
        <w:rPr>
          <w:rFonts w:hint="eastAsia"/>
        </w:rPr>
        <w:t>.</w:t>
      </w:r>
      <w:r>
        <w:rPr>
          <w:rFonts w:hint="eastAsia"/>
        </w:rPr>
        <w:t>北斗</w:t>
      </w:r>
      <w:r>
        <w:rPr>
          <w:rFonts w:hint="eastAsia"/>
        </w:rPr>
        <w:t>/GNSS</w:t>
      </w:r>
      <w:r>
        <w:rPr>
          <w:rFonts w:hint="eastAsia"/>
        </w:rPr>
        <w:t>实时高效精密定轨及频间时钟偏差特性研究</w:t>
      </w:r>
      <w:r>
        <w:t>[D]</w:t>
      </w:r>
      <w:r>
        <w:rPr>
          <w:rFonts w:hint="eastAsia"/>
        </w:rPr>
        <w:t>.</w:t>
      </w:r>
      <w:r>
        <w:rPr>
          <w:rFonts w:hint="eastAsia"/>
        </w:rPr>
        <w:t>武汉：武汉大学</w:t>
      </w:r>
      <w:r>
        <w:rPr>
          <w:rFonts w:hint="eastAsia"/>
        </w:rPr>
        <w:t>.</w:t>
      </w:r>
    </w:p>
    <w:p w14:paraId="0152BB8E" w14:textId="77777777" w:rsidR="005D03DC" w:rsidRDefault="005D03DC" w:rsidP="00373672">
      <w:pPr>
        <w:pStyle w:val="a1"/>
        <w:spacing w:before="120" w:after="120"/>
        <w:ind w:left="420" w:hanging="420"/>
      </w:pPr>
      <w:r>
        <w:rPr>
          <w:rFonts w:hint="eastAsia"/>
        </w:rPr>
        <w:t>葛茂荣</w:t>
      </w:r>
      <w:r>
        <w:rPr>
          <w:rFonts w:hint="eastAsia"/>
        </w:rPr>
        <w:t>.GPS</w:t>
      </w:r>
      <w:r>
        <w:rPr>
          <w:rFonts w:hint="eastAsia"/>
        </w:rPr>
        <w:t>卫星精密定轨理论及软件研究</w:t>
      </w:r>
      <w:r>
        <w:rPr>
          <w:rFonts w:hint="eastAsia"/>
        </w:rPr>
        <w:t>[</w:t>
      </w:r>
      <w:r>
        <w:t>D].</w:t>
      </w:r>
      <w:r>
        <w:rPr>
          <w:rFonts w:hint="eastAsia"/>
        </w:rPr>
        <w:t>武汉：武汉测绘科技大学，</w:t>
      </w:r>
      <w:r>
        <w:rPr>
          <w:rFonts w:hint="eastAsia"/>
        </w:rPr>
        <w:t>1</w:t>
      </w:r>
      <w:r>
        <w:t>995.</w:t>
      </w:r>
    </w:p>
    <w:p w14:paraId="5DF1F0A7" w14:textId="77777777" w:rsidR="000C1C98" w:rsidRDefault="000C1C98" w:rsidP="00373672">
      <w:pPr>
        <w:pStyle w:val="a1"/>
        <w:spacing w:before="120" w:after="120"/>
        <w:ind w:left="420" w:hanging="420"/>
      </w:pPr>
      <w:r>
        <w:rPr>
          <w:rFonts w:hint="eastAsia"/>
        </w:rPr>
        <w:t>郭靖</w:t>
      </w:r>
      <w:r>
        <w:rPr>
          <w:rFonts w:hint="eastAsia"/>
        </w:rPr>
        <w:t>.</w:t>
      </w:r>
      <w:r>
        <w:rPr>
          <w:rFonts w:hint="eastAsia"/>
        </w:rPr>
        <w:t>姿态、光压和函数模型对导航卫星精密定轨影响研究</w:t>
      </w:r>
      <w:r>
        <w:t>[D].</w:t>
      </w:r>
      <w:r>
        <w:rPr>
          <w:rFonts w:hint="eastAsia"/>
        </w:rPr>
        <w:t>武汉：武汉大学，</w:t>
      </w:r>
      <w:r>
        <w:rPr>
          <w:rFonts w:hint="eastAsia"/>
        </w:rPr>
        <w:t>2</w:t>
      </w:r>
      <w:r>
        <w:t>014.</w:t>
      </w:r>
    </w:p>
    <w:p w14:paraId="25AA2E1B" w14:textId="77777777" w:rsidR="00AB4ABF" w:rsidRDefault="00AB4ABF" w:rsidP="00373672">
      <w:pPr>
        <w:pStyle w:val="a1"/>
        <w:spacing w:before="120" w:after="120"/>
        <w:ind w:left="420" w:hanging="420"/>
      </w:pPr>
      <w:r>
        <w:rPr>
          <w:rFonts w:hint="eastAsia"/>
        </w:rPr>
        <w:t>韩保民</w:t>
      </w:r>
      <w:r>
        <w:rPr>
          <w:rFonts w:hint="eastAsia"/>
        </w:rPr>
        <w:t>.</w:t>
      </w:r>
      <w:r>
        <w:rPr>
          <w:rFonts w:hint="eastAsia"/>
        </w:rPr>
        <w:t>基于星载</w:t>
      </w:r>
      <w:r>
        <w:rPr>
          <w:rFonts w:hint="eastAsia"/>
        </w:rPr>
        <w:t>GPS</w:t>
      </w:r>
      <w:r>
        <w:rPr>
          <w:rFonts w:hint="eastAsia"/>
        </w:rPr>
        <w:t>的低轨卫星几何法定轨理论研究</w:t>
      </w:r>
      <w:r>
        <w:rPr>
          <w:rFonts w:hint="eastAsia"/>
        </w:rPr>
        <w:t>[D].</w:t>
      </w:r>
      <w:r>
        <w:rPr>
          <w:rFonts w:hint="eastAsia"/>
        </w:rPr>
        <w:t>中国科学院测量与地球物理研究所，</w:t>
      </w:r>
      <w:r>
        <w:rPr>
          <w:rFonts w:hint="eastAsia"/>
        </w:rPr>
        <w:t xml:space="preserve"> </w:t>
      </w:r>
      <w:r>
        <w:t>2003.</w:t>
      </w:r>
    </w:p>
    <w:p w14:paraId="0CB79548" w14:textId="77777777" w:rsidR="0026001B" w:rsidRDefault="008E5F3C" w:rsidP="00373672">
      <w:pPr>
        <w:pStyle w:val="a1"/>
        <w:spacing w:before="120" w:after="120"/>
        <w:ind w:left="420" w:hanging="420"/>
      </w:pPr>
      <w:r>
        <w:rPr>
          <w:rFonts w:hint="eastAsia"/>
        </w:rPr>
        <w:t>韩保民</w:t>
      </w:r>
      <w:r>
        <w:rPr>
          <w:rFonts w:hint="eastAsia"/>
        </w:rPr>
        <w:t xml:space="preserve">, </w:t>
      </w:r>
      <w:r>
        <w:rPr>
          <w:rFonts w:hint="eastAsia"/>
        </w:rPr>
        <w:t>杨元喜</w:t>
      </w:r>
      <w:r>
        <w:rPr>
          <w:rFonts w:hint="eastAsia"/>
        </w:rPr>
        <w:t>.</w:t>
      </w:r>
      <w:r>
        <w:rPr>
          <w:rFonts w:hint="eastAsia"/>
        </w:rPr>
        <w:t>基于</w:t>
      </w:r>
      <w:r>
        <w:rPr>
          <w:rFonts w:hint="eastAsia"/>
        </w:rPr>
        <w:t>GPS</w:t>
      </w:r>
      <w:r>
        <w:rPr>
          <w:rFonts w:hint="eastAsia"/>
        </w:rPr>
        <w:t>精密单点定位的低轨卫星几何法定轨</w:t>
      </w:r>
      <w:r>
        <w:rPr>
          <w:rFonts w:hint="eastAsia"/>
        </w:rPr>
        <w:t>[J].</w:t>
      </w:r>
      <w:r>
        <w:rPr>
          <w:rFonts w:hint="eastAsia"/>
        </w:rPr>
        <w:t>西南交通大学学报</w:t>
      </w:r>
      <w:r>
        <w:rPr>
          <w:rFonts w:hint="eastAsia"/>
        </w:rPr>
        <w:t>, 2007, 42(1): 75-79.</w:t>
      </w:r>
    </w:p>
    <w:p w14:paraId="79E6ABF7" w14:textId="77777777" w:rsidR="0026001B" w:rsidRDefault="0026001B" w:rsidP="00373672">
      <w:pPr>
        <w:pStyle w:val="a1"/>
        <w:spacing w:before="120" w:after="120"/>
        <w:ind w:left="420" w:hanging="420"/>
      </w:pPr>
      <w:r>
        <w:rPr>
          <w:rFonts w:hint="eastAsia"/>
        </w:rPr>
        <w:t>匡开发</w:t>
      </w:r>
      <w:r>
        <w:rPr>
          <w:rFonts w:hint="eastAsia"/>
        </w:rPr>
        <w:t>.GNSS</w:t>
      </w:r>
      <w:r>
        <w:rPr>
          <w:rFonts w:hint="eastAsia"/>
        </w:rPr>
        <w:t>卫星实时精密定轨技术研究</w:t>
      </w:r>
      <w:r>
        <w:rPr>
          <w:rFonts w:hint="eastAsia"/>
        </w:rPr>
        <w:t>[</w:t>
      </w:r>
      <w:r>
        <w:t>D]</w:t>
      </w:r>
      <w:r>
        <w:rPr>
          <w:rFonts w:hint="eastAsia"/>
        </w:rPr>
        <w:t>.</w:t>
      </w:r>
      <w:r>
        <w:rPr>
          <w:rFonts w:hint="eastAsia"/>
        </w:rPr>
        <w:t>武汉：武汉大学</w:t>
      </w:r>
      <w:r w:rsidR="007254E4">
        <w:rPr>
          <w:rFonts w:hint="eastAsia"/>
        </w:rPr>
        <w:t>，</w:t>
      </w:r>
      <w:r w:rsidR="007254E4">
        <w:rPr>
          <w:rFonts w:hint="eastAsia"/>
        </w:rPr>
        <w:t>2</w:t>
      </w:r>
      <w:r w:rsidR="007254E4">
        <w:t>019</w:t>
      </w:r>
      <w:r>
        <w:rPr>
          <w:rFonts w:hint="eastAsia"/>
        </w:rPr>
        <w:t>.</w:t>
      </w:r>
    </w:p>
    <w:p w14:paraId="21602781" w14:textId="77777777" w:rsidR="00A01526" w:rsidRDefault="00A01526" w:rsidP="00373672">
      <w:pPr>
        <w:pStyle w:val="a1"/>
        <w:spacing w:before="120" w:after="120"/>
        <w:ind w:left="420" w:hanging="420"/>
      </w:pPr>
      <w:r w:rsidRPr="00A01526">
        <w:rPr>
          <w:rFonts w:hint="eastAsia"/>
        </w:rPr>
        <w:t>李征航</w:t>
      </w:r>
      <w:r w:rsidRPr="00A01526">
        <w:rPr>
          <w:rFonts w:hint="eastAsia"/>
        </w:rPr>
        <w:t>.</w:t>
      </w:r>
      <w:r w:rsidRPr="00A01526">
        <w:rPr>
          <w:rFonts w:hint="eastAsia"/>
        </w:rPr>
        <w:t>空间大地测量学</w:t>
      </w:r>
      <w:r w:rsidRPr="00A01526">
        <w:rPr>
          <w:rFonts w:hint="eastAsia"/>
        </w:rPr>
        <w:t>[M].</w:t>
      </w:r>
      <w:r w:rsidRPr="00A01526">
        <w:rPr>
          <w:rFonts w:hint="eastAsia"/>
        </w:rPr>
        <w:t>武汉：武汉大学出版社</w:t>
      </w:r>
      <w:r w:rsidRPr="00A01526">
        <w:rPr>
          <w:rFonts w:hint="eastAsia"/>
        </w:rPr>
        <w:t>, 2016.</w:t>
      </w:r>
    </w:p>
    <w:p w14:paraId="00D8549D" w14:textId="77777777" w:rsidR="00A01526" w:rsidRDefault="00C50A52" w:rsidP="00373672">
      <w:pPr>
        <w:pStyle w:val="a1"/>
        <w:spacing w:before="120" w:after="120"/>
        <w:ind w:left="420" w:hanging="420"/>
      </w:pPr>
      <w:r>
        <w:rPr>
          <w:rFonts w:hint="eastAsia"/>
        </w:rPr>
        <w:t>刘经南</w:t>
      </w:r>
      <w:r>
        <w:rPr>
          <w:rFonts w:hint="eastAsia"/>
        </w:rPr>
        <w:t>,</w:t>
      </w:r>
      <w:r>
        <w:t xml:space="preserve"> </w:t>
      </w:r>
      <w:r>
        <w:rPr>
          <w:rFonts w:hint="eastAsia"/>
        </w:rPr>
        <w:t>叶世榕</w:t>
      </w:r>
      <w:r>
        <w:rPr>
          <w:rFonts w:hint="eastAsia"/>
        </w:rPr>
        <w:t>.GPS</w:t>
      </w:r>
      <w:r>
        <w:rPr>
          <w:rFonts w:hint="eastAsia"/>
        </w:rPr>
        <w:t>非差相位精密单点定位技术探讨</w:t>
      </w:r>
      <w:r>
        <w:rPr>
          <w:rFonts w:hint="eastAsia"/>
        </w:rPr>
        <w:t xml:space="preserve">[J]. </w:t>
      </w:r>
      <w:r>
        <w:rPr>
          <w:rFonts w:hint="eastAsia"/>
        </w:rPr>
        <w:t>武汉大学学报</w:t>
      </w:r>
      <w:r>
        <w:rPr>
          <w:rFonts w:hint="eastAsia"/>
        </w:rPr>
        <w:t>(</w:t>
      </w:r>
      <w:r>
        <w:rPr>
          <w:rFonts w:hint="eastAsia"/>
        </w:rPr>
        <w:t>信息科学版</w:t>
      </w:r>
      <w:r>
        <w:rPr>
          <w:rFonts w:hint="eastAsia"/>
        </w:rPr>
        <w:t>)</w:t>
      </w:r>
      <w:r>
        <w:t xml:space="preserve">, 2002, </w:t>
      </w:r>
      <w:r>
        <w:rPr>
          <w:rFonts w:hint="eastAsia"/>
        </w:rPr>
        <w:t>27(3): 234-239</w:t>
      </w:r>
      <w:r w:rsidR="00A01526">
        <w:t>.</w:t>
      </w:r>
    </w:p>
    <w:p w14:paraId="0632A8DC" w14:textId="77777777" w:rsidR="00A01526" w:rsidRDefault="00A01526" w:rsidP="00373672">
      <w:pPr>
        <w:pStyle w:val="a1"/>
        <w:spacing w:before="120" w:after="120"/>
        <w:ind w:left="420" w:hanging="420"/>
      </w:pPr>
      <w:r>
        <w:rPr>
          <w:rFonts w:hint="eastAsia"/>
        </w:rPr>
        <w:t>刘林</w:t>
      </w:r>
      <w:r>
        <w:rPr>
          <w:rFonts w:hint="eastAsia"/>
        </w:rPr>
        <w:t>.</w:t>
      </w:r>
      <w:r>
        <w:rPr>
          <w:rFonts w:hint="eastAsia"/>
        </w:rPr>
        <w:t>人造地球卫星轨道力学</w:t>
      </w:r>
      <w:r>
        <w:rPr>
          <w:rFonts w:hint="eastAsia"/>
        </w:rPr>
        <w:t>[</w:t>
      </w:r>
      <w:r>
        <w:t>M].</w:t>
      </w:r>
      <w:r>
        <w:rPr>
          <w:rFonts w:hint="eastAsia"/>
        </w:rPr>
        <w:t>北京：高等教育出版社</w:t>
      </w:r>
      <w:r>
        <w:rPr>
          <w:rFonts w:hint="eastAsia"/>
        </w:rPr>
        <w:t>,</w:t>
      </w:r>
      <w:r>
        <w:t xml:space="preserve"> 1992</w:t>
      </w:r>
      <w:r>
        <w:rPr>
          <w:rFonts w:hint="eastAsia"/>
        </w:rPr>
        <w:t>.</w:t>
      </w:r>
    </w:p>
    <w:p w14:paraId="6084BEA3" w14:textId="77777777" w:rsidR="00540DF2" w:rsidRDefault="008E5F3C" w:rsidP="00373672">
      <w:pPr>
        <w:pStyle w:val="a1"/>
        <w:spacing w:before="120" w:after="120"/>
        <w:ind w:left="420" w:hanging="420"/>
      </w:pPr>
      <w:r>
        <w:rPr>
          <w:rFonts w:hint="eastAsia"/>
        </w:rPr>
        <w:t>刘焱雄</w:t>
      </w:r>
      <w:r>
        <w:rPr>
          <w:rFonts w:hint="eastAsia"/>
        </w:rPr>
        <w:t xml:space="preserve">, </w:t>
      </w:r>
      <w:r>
        <w:rPr>
          <w:rFonts w:hint="eastAsia"/>
        </w:rPr>
        <w:t>周兴华</w:t>
      </w:r>
      <w:r>
        <w:rPr>
          <w:rFonts w:hint="eastAsia"/>
        </w:rPr>
        <w:t xml:space="preserve">, </w:t>
      </w:r>
      <w:r>
        <w:rPr>
          <w:rFonts w:hint="eastAsia"/>
        </w:rPr>
        <w:t>张卫红</w:t>
      </w:r>
      <w:r>
        <w:rPr>
          <w:rFonts w:hint="eastAsia"/>
        </w:rPr>
        <w:t xml:space="preserve">, </w:t>
      </w:r>
      <w:r>
        <w:rPr>
          <w:rFonts w:hint="eastAsia"/>
        </w:rPr>
        <w:t>等</w:t>
      </w:r>
      <w:r>
        <w:rPr>
          <w:rFonts w:hint="eastAsia"/>
        </w:rPr>
        <w:t>GPS</w:t>
      </w:r>
      <w:r>
        <w:rPr>
          <w:rFonts w:hint="eastAsia"/>
        </w:rPr>
        <w:t>精密单点定位精度分析</w:t>
      </w:r>
      <w:r>
        <w:rPr>
          <w:rFonts w:hint="eastAsia"/>
        </w:rPr>
        <w:t>[J].</w:t>
      </w:r>
      <w:r>
        <w:rPr>
          <w:rFonts w:hint="eastAsia"/>
        </w:rPr>
        <w:t>海洋测绘</w:t>
      </w:r>
      <w:r>
        <w:rPr>
          <w:rFonts w:hint="eastAsia"/>
        </w:rPr>
        <w:t>, 2005, 25(1): 44-46.</w:t>
      </w:r>
    </w:p>
    <w:p w14:paraId="5F9259D3" w14:textId="77777777" w:rsidR="00540DF2" w:rsidRDefault="00540DF2" w:rsidP="00373672">
      <w:pPr>
        <w:pStyle w:val="a1"/>
        <w:spacing w:before="120" w:after="120"/>
        <w:ind w:left="420" w:hanging="420"/>
      </w:pPr>
      <w:r>
        <w:rPr>
          <w:rFonts w:hint="eastAsia"/>
        </w:rPr>
        <w:t>潘林</w:t>
      </w:r>
      <w:r>
        <w:rPr>
          <w:rFonts w:hint="eastAsia"/>
        </w:rPr>
        <w:t>.GNSS</w:t>
      </w:r>
      <w:r>
        <w:rPr>
          <w:rFonts w:hint="eastAsia"/>
        </w:rPr>
        <w:t>多频融合精密单点定位频率间卫星钟偏差研究</w:t>
      </w:r>
      <w:r>
        <w:t>[D].</w:t>
      </w:r>
      <w:r>
        <w:rPr>
          <w:rFonts w:hint="eastAsia"/>
        </w:rPr>
        <w:t>武汉：武汉大学，</w:t>
      </w:r>
      <w:r>
        <w:rPr>
          <w:rFonts w:hint="eastAsia"/>
        </w:rPr>
        <w:t>2</w:t>
      </w:r>
      <w:r>
        <w:t>018</w:t>
      </w:r>
      <w:r>
        <w:rPr>
          <w:rFonts w:hint="eastAsia"/>
        </w:rPr>
        <w:t>.</w:t>
      </w:r>
    </w:p>
    <w:p w14:paraId="0C8CCFBE" w14:textId="77777777" w:rsidR="000C1C98" w:rsidRDefault="000C1C98" w:rsidP="00373672">
      <w:pPr>
        <w:pStyle w:val="a1"/>
        <w:spacing w:before="120" w:after="120"/>
        <w:ind w:left="420" w:hanging="420"/>
      </w:pPr>
      <w:r>
        <w:rPr>
          <w:rFonts w:hint="eastAsia"/>
        </w:rPr>
        <w:t>宋小勇</w:t>
      </w:r>
      <w:r>
        <w:rPr>
          <w:rFonts w:hint="eastAsia"/>
        </w:rPr>
        <w:t>.COMPASS</w:t>
      </w:r>
      <w:r>
        <w:rPr>
          <w:rFonts w:hint="eastAsia"/>
        </w:rPr>
        <w:t>导航卫星定轨研究</w:t>
      </w:r>
      <w:r>
        <w:rPr>
          <w:rFonts w:hint="eastAsia"/>
        </w:rPr>
        <w:t>[</w:t>
      </w:r>
      <w:r>
        <w:t>D].</w:t>
      </w:r>
      <w:r>
        <w:rPr>
          <w:rFonts w:hint="eastAsia"/>
        </w:rPr>
        <w:t>武汉：长安大学，</w:t>
      </w:r>
      <w:r>
        <w:rPr>
          <w:rFonts w:hint="eastAsia"/>
        </w:rPr>
        <w:t>2</w:t>
      </w:r>
      <w:r>
        <w:t>009.</w:t>
      </w:r>
    </w:p>
    <w:p w14:paraId="110A6892" w14:textId="77777777" w:rsidR="008E5F3C" w:rsidRDefault="00C50A52" w:rsidP="00373672">
      <w:pPr>
        <w:pStyle w:val="a1"/>
        <w:spacing w:before="120" w:after="120"/>
        <w:ind w:left="420" w:hanging="420"/>
      </w:pPr>
      <w:r w:rsidRPr="001618E8">
        <w:rPr>
          <w:rFonts w:hint="eastAsia"/>
        </w:rPr>
        <w:t>魏子卿</w:t>
      </w:r>
      <w:r w:rsidRPr="001618E8">
        <w:rPr>
          <w:rFonts w:hint="eastAsia"/>
        </w:rPr>
        <w:t xml:space="preserve">, </w:t>
      </w:r>
      <w:r w:rsidRPr="001618E8">
        <w:rPr>
          <w:rFonts w:hint="eastAsia"/>
        </w:rPr>
        <w:t>葛茂荣</w:t>
      </w:r>
      <w:r w:rsidRPr="001618E8">
        <w:rPr>
          <w:rFonts w:hint="eastAsia"/>
        </w:rPr>
        <w:t>.GPS</w:t>
      </w:r>
      <w:r w:rsidRPr="001618E8">
        <w:rPr>
          <w:rFonts w:hint="eastAsia"/>
        </w:rPr>
        <w:t>相对定位数学模型</w:t>
      </w:r>
      <w:r w:rsidRPr="001618E8">
        <w:rPr>
          <w:rFonts w:hint="eastAsia"/>
        </w:rPr>
        <w:t>[M].</w:t>
      </w:r>
      <w:r w:rsidRPr="001618E8">
        <w:rPr>
          <w:rFonts w:hint="eastAsia"/>
        </w:rPr>
        <w:t>北京</w:t>
      </w:r>
      <w:r w:rsidRPr="001618E8">
        <w:rPr>
          <w:rFonts w:hint="eastAsia"/>
        </w:rPr>
        <w:t xml:space="preserve">: </w:t>
      </w:r>
      <w:r w:rsidRPr="001618E8">
        <w:rPr>
          <w:rFonts w:hint="eastAsia"/>
        </w:rPr>
        <w:t>测绘出版社</w:t>
      </w:r>
      <w:r w:rsidRPr="001618E8">
        <w:rPr>
          <w:rFonts w:hint="eastAsia"/>
        </w:rPr>
        <w:t>, 1998.</w:t>
      </w:r>
    </w:p>
    <w:p w14:paraId="575A5386" w14:textId="77777777" w:rsidR="00540DF2" w:rsidRDefault="00A01526" w:rsidP="00373672">
      <w:pPr>
        <w:pStyle w:val="a1"/>
        <w:spacing w:before="120" w:after="120"/>
        <w:ind w:left="420" w:hanging="420"/>
      </w:pPr>
      <w:r w:rsidRPr="00A01526">
        <w:rPr>
          <w:rFonts w:hint="eastAsia"/>
        </w:rPr>
        <w:t>魏子卿</w:t>
      </w:r>
      <w:r w:rsidRPr="00A01526">
        <w:rPr>
          <w:rFonts w:hint="eastAsia"/>
        </w:rPr>
        <w:t xml:space="preserve">, </w:t>
      </w:r>
      <w:r w:rsidRPr="00A01526">
        <w:rPr>
          <w:rFonts w:hint="eastAsia"/>
        </w:rPr>
        <w:t>吴富梅</w:t>
      </w:r>
      <w:r w:rsidRPr="00A01526">
        <w:rPr>
          <w:rFonts w:hint="eastAsia"/>
        </w:rPr>
        <w:t xml:space="preserve">, </w:t>
      </w:r>
      <w:r w:rsidRPr="00A01526">
        <w:rPr>
          <w:rFonts w:hint="eastAsia"/>
        </w:rPr>
        <w:t>刘光明</w:t>
      </w:r>
      <w:r w:rsidRPr="00A01526">
        <w:rPr>
          <w:rFonts w:hint="eastAsia"/>
        </w:rPr>
        <w:t>.</w:t>
      </w:r>
      <w:r w:rsidRPr="00A01526">
        <w:rPr>
          <w:rFonts w:hint="eastAsia"/>
        </w:rPr>
        <w:t>北斗坐标系</w:t>
      </w:r>
      <w:r w:rsidRPr="00A01526">
        <w:rPr>
          <w:rFonts w:hint="eastAsia"/>
        </w:rPr>
        <w:t>[J]. 2019.</w:t>
      </w:r>
    </w:p>
    <w:p w14:paraId="3F431525" w14:textId="77777777" w:rsidR="00540DF2" w:rsidRDefault="00540DF2" w:rsidP="00373672">
      <w:pPr>
        <w:pStyle w:val="a1"/>
        <w:spacing w:before="120" w:after="120"/>
        <w:ind w:left="420" w:hanging="420"/>
      </w:pPr>
      <w:r>
        <w:rPr>
          <w:rFonts w:hint="eastAsia"/>
        </w:rPr>
        <w:t>文援兰，廖瑛，梁加红等</w:t>
      </w:r>
      <w:r>
        <w:rPr>
          <w:rFonts w:hint="eastAsia"/>
        </w:rPr>
        <w:t>.</w:t>
      </w:r>
      <w:r>
        <w:rPr>
          <w:rFonts w:hint="eastAsia"/>
        </w:rPr>
        <w:t>卫星导航系统分析与仿真技术</w:t>
      </w:r>
      <w:r>
        <w:rPr>
          <w:rFonts w:hint="eastAsia"/>
        </w:rPr>
        <w:t>[M].</w:t>
      </w:r>
      <w:r>
        <w:rPr>
          <w:rFonts w:hint="eastAsia"/>
        </w:rPr>
        <w:t>北京：中国宇航出版社，</w:t>
      </w:r>
      <w:r>
        <w:rPr>
          <w:rFonts w:hint="eastAsia"/>
        </w:rPr>
        <w:t>2</w:t>
      </w:r>
      <w:r>
        <w:t>009</w:t>
      </w:r>
      <w:r>
        <w:rPr>
          <w:rFonts w:hint="eastAsia"/>
        </w:rPr>
        <w:t>.</w:t>
      </w:r>
    </w:p>
    <w:p w14:paraId="0B8F01A3" w14:textId="77777777" w:rsidR="008E5F3C" w:rsidRDefault="008E5F3C" w:rsidP="00373672">
      <w:pPr>
        <w:pStyle w:val="a1"/>
        <w:spacing w:before="120" w:after="120"/>
        <w:ind w:left="420" w:hanging="420"/>
      </w:pPr>
      <w:r w:rsidRPr="0042051F">
        <w:rPr>
          <w:rFonts w:hint="eastAsia"/>
        </w:rPr>
        <w:t>徐黎</w:t>
      </w:r>
      <w:r w:rsidRPr="0042051F">
        <w:rPr>
          <w:rFonts w:hint="eastAsia"/>
        </w:rPr>
        <w:t xml:space="preserve">, </w:t>
      </w:r>
      <w:r w:rsidRPr="0042051F">
        <w:rPr>
          <w:rFonts w:hint="eastAsia"/>
        </w:rPr>
        <w:t>袁运斌</w:t>
      </w:r>
      <w:r w:rsidRPr="0042051F">
        <w:rPr>
          <w:rFonts w:hint="eastAsia"/>
        </w:rPr>
        <w:t>.</w:t>
      </w:r>
      <w:r w:rsidRPr="0042051F">
        <w:rPr>
          <w:rFonts w:hint="eastAsia"/>
        </w:rPr>
        <w:t>不同分析中心</w:t>
      </w:r>
      <w:r w:rsidRPr="0042051F">
        <w:rPr>
          <w:rFonts w:hint="eastAsia"/>
        </w:rPr>
        <w:t>GNSS</w:t>
      </w:r>
      <w:r w:rsidRPr="0042051F">
        <w:rPr>
          <w:rFonts w:hint="eastAsia"/>
        </w:rPr>
        <w:t>实时</w:t>
      </w:r>
      <w:r w:rsidRPr="0042051F">
        <w:rPr>
          <w:rFonts w:hint="eastAsia"/>
        </w:rPr>
        <w:t>SSR</w:t>
      </w:r>
      <w:r w:rsidRPr="0042051F">
        <w:rPr>
          <w:rFonts w:hint="eastAsia"/>
        </w:rPr>
        <w:t>产品研究与分析</w:t>
      </w:r>
      <w:r w:rsidRPr="0042051F">
        <w:rPr>
          <w:rFonts w:hint="eastAsia"/>
        </w:rPr>
        <w:t>[J].</w:t>
      </w:r>
      <w:r w:rsidRPr="0042051F">
        <w:rPr>
          <w:rFonts w:hint="eastAsia"/>
        </w:rPr>
        <w:t>导航定位学报</w:t>
      </w:r>
      <w:r w:rsidRPr="0042051F">
        <w:rPr>
          <w:rFonts w:hint="eastAsia"/>
        </w:rPr>
        <w:t>, 2020.</w:t>
      </w:r>
    </w:p>
    <w:p w14:paraId="083E91DA" w14:textId="77777777" w:rsidR="008E5F3C" w:rsidRDefault="00B440DE" w:rsidP="00373672">
      <w:pPr>
        <w:pStyle w:val="a1"/>
        <w:spacing w:before="120" w:after="120"/>
        <w:ind w:left="420" w:hanging="420"/>
      </w:pPr>
      <w:r w:rsidRPr="00B440DE">
        <w:rPr>
          <w:rFonts w:hint="eastAsia"/>
        </w:rPr>
        <w:t>杨元喜</w:t>
      </w:r>
      <w:r w:rsidRPr="00B440DE">
        <w:rPr>
          <w:rFonts w:hint="eastAsia"/>
        </w:rPr>
        <w:t>.</w:t>
      </w:r>
      <w:r w:rsidRPr="00B440DE">
        <w:rPr>
          <w:rFonts w:hint="eastAsia"/>
        </w:rPr>
        <w:t>北斗卫星导航系统的进展</w:t>
      </w:r>
      <w:r w:rsidRPr="00B440DE">
        <w:rPr>
          <w:rFonts w:hint="eastAsia"/>
        </w:rPr>
        <w:t xml:space="preserve">, </w:t>
      </w:r>
      <w:r w:rsidRPr="00B440DE">
        <w:rPr>
          <w:rFonts w:hint="eastAsia"/>
        </w:rPr>
        <w:t>贡献与挑战</w:t>
      </w:r>
      <w:r w:rsidRPr="00B440DE">
        <w:rPr>
          <w:rFonts w:hint="eastAsia"/>
        </w:rPr>
        <w:t>[J].</w:t>
      </w:r>
      <w:r w:rsidRPr="00B440DE">
        <w:rPr>
          <w:rFonts w:hint="eastAsia"/>
        </w:rPr>
        <w:t>测绘学报</w:t>
      </w:r>
      <w:r w:rsidRPr="00B440DE">
        <w:rPr>
          <w:rFonts w:hint="eastAsia"/>
        </w:rPr>
        <w:t>, 2010, 39(1): 1-6.</w:t>
      </w:r>
    </w:p>
    <w:p w14:paraId="636DFE2F" w14:textId="77777777" w:rsidR="00540DF2" w:rsidRDefault="00540DF2" w:rsidP="00373672">
      <w:pPr>
        <w:pStyle w:val="a1"/>
        <w:spacing w:before="120" w:after="120"/>
        <w:ind w:left="420" w:hanging="420"/>
      </w:pPr>
      <w:r w:rsidRPr="00CA4A50">
        <w:rPr>
          <w:rFonts w:hint="eastAsia"/>
        </w:rPr>
        <w:t>袁勇强</w:t>
      </w:r>
      <w:r w:rsidRPr="00CA4A50">
        <w:rPr>
          <w:rFonts w:hint="eastAsia"/>
        </w:rPr>
        <w:t>.Multi-GNSS</w:t>
      </w:r>
      <w:r w:rsidRPr="00CA4A50">
        <w:rPr>
          <w:rFonts w:hint="eastAsia"/>
        </w:rPr>
        <w:t>精密定轨及姿态、光压与相位中心对其影响</w:t>
      </w:r>
      <w:r w:rsidRPr="00CA4A50">
        <w:rPr>
          <w:rFonts w:hint="eastAsia"/>
        </w:rPr>
        <w:t>[D].</w:t>
      </w:r>
      <w:r>
        <w:rPr>
          <w:rFonts w:hint="eastAsia"/>
        </w:rPr>
        <w:t>武汉：</w:t>
      </w:r>
      <w:r w:rsidRPr="00CA4A50">
        <w:rPr>
          <w:rFonts w:hint="eastAsia"/>
        </w:rPr>
        <w:t>武汉大学</w:t>
      </w:r>
      <w:r>
        <w:rPr>
          <w:rFonts w:hint="eastAsia"/>
        </w:rPr>
        <w:t>，</w:t>
      </w:r>
      <w:r w:rsidRPr="00CA4A50">
        <w:rPr>
          <w:rFonts w:hint="eastAsia"/>
        </w:rPr>
        <w:t>2019</w:t>
      </w:r>
      <w:r>
        <w:t>.</w:t>
      </w:r>
    </w:p>
    <w:p w14:paraId="0DBD2E70" w14:textId="77777777" w:rsidR="008C515A" w:rsidRDefault="008E5F3C" w:rsidP="00373672">
      <w:pPr>
        <w:pStyle w:val="a1"/>
        <w:spacing w:before="120" w:after="120"/>
        <w:ind w:left="420" w:hanging="420"/>
      </w:pPr>
      <w:r>
        <w:rPr>
          <w:rFonts w:hint="eastAsia"/>
        </w:rPr>
        <w:lastRenderedPageBreak/>
        <w:t>赵齐乐</w:t>
      </w:r>
      <w:r>
        <w:rPr>
          <w:rFonts w:hint="eastAsia"/>
        </w:rPr>
        <w:t>.</w:t>
      </w:r>
      <w:r>
        <w:t>GPS</w:t>
      </w:r>
      <w:r>
        <w:rPr>
          <w:rFonts w:hint="eastAsia"/>
        </w:rPr>
        <w:t>导航星座及低轨卫星的精密定轨理论和软件研究</w:t>
      </w:r>
      <w:r>
        <w:t>[D].</w:t>
      </w:r>
      <w:r>
        <w:rPr>
          <w:rFonts w:hint="eastAsia"/>
        </w:rPr>
        <w:t>武汉：武汉大学，</w:t>
      </w:r>
      <w:r>
        <w:rPr>
          <w:rFonts w:hint="eastAsia"/>
        </w:rPr>
        <w:t>2</w:t>
      </w:r>
      <w:r>
        <w:t>00</w:t>
      </w:r>
      <w:r w:rsidR="000D1CDB">
        <w:t>4.</w:t>
      </w:r>
    </w:p>
    <w:p w14:paraId="2DAB3E9A" w14:textId="77777777" w:rsidR="008C515A" w:rsidRDefault="008C515A" w:rsidP="00373672">
      <w:pPr>
        <w:pStyle w:val="a1"/>
        <w:spacing w:before="120" w:after="120"/>
        <w:ind w:left="420" w:hanging="420"/>
      </w:pPr>
      <w:r w:rsidRPr="00F06BAA">
        <w:t>Adhya S, Ziebart M, Sibthorpe A, et al.Thermal force modeling for precise prediction and determination of spacecraft orbits[J].NAVIGATION, Journal of the Institute of Navigation, 2005, 52(3): 131-144.</w:t>
      </w:r>
    </w:p>
    <w:p w14:paraId="1D8D7177" w14:textId="77777777" w:rsidR="00401EF8" w:rsidRDefault="00401EF8" w:rsidP="00373672">
      <w:pPr>
        <w:pStyle w:val="a1"/>
        <w:spacing w:before="120" w:after="120"/>
        <w:ind w:left="420" w:hanging="420"/>
      </w:pPr>
      <w:r w:rsidRPr="00030229">
        <w:t>Arnold D, Meindl M, Beutler G, et alCODE’s new solar radiation pressure model for GNSS orbit determination[J].Journal of geodesy, 2015, 89(8): 775-791.</w:t>
      </w:r>
    </w:p>
    <w:p w14:paraId="56469BB3" w14:textId="77777777" w:rsidR="008C515A" w:rsidRDefault="008C515A" w:rsidP="00373672">
      <w:pPr>
        <w:pStyle w:val="a1"/>
        <w:spacing w:before="120" w:after="120"/>
        <w:ind w:left="420" w:hanging="420"/>
      </w:pPr>
      <w:r w:rsidRPr="00BB21D6">
        <w:t>Bertiger W, Desai S D, Haines B, et al.Single receiver phase ambiguity resolution with GPS data[J].Journal of Geodesy, 2010, 84(5): 327-337.</w:t>
      </w:r>
    </w:p>
    <w:p w14:paraId="6DD00814" w14:textId="77777777" w:rsidR="00401EF8" w:rsidRDefault="0047524D" w:rsidP="00373672">
      <w:pPr>
        <w:pStyle w:val="a1"/>
        <w:spacing w:before="120" w:after="120"/>
        <w:ind w:left="420" w:hanging="420"/>
      </w:pPr>
      <w:r w:rsidRPr="008712BF">
        <w:t>Bertiger W, Bar-Sever Y, Bokor E, et al.First orbit determination performance assessment for the OCX navigation software in an operational environment[C]//Proceedings of the 25th International Technical Meeting of The Satellite Division of the Institute of Navigation (ION GNSS+ 2012).2012.</w:t>
      </w:r>
    </w:p>
    <w:p w14:paraId="60D2D03D" w14:textId="77777777" w:rsidR="00401EF8" w:rsidRDefault="00401EF8" w:rsidP="00373672">
      <w:pPr>
        <w:pStyle w:val="a1"/>
        <w:spacing w:before="120" w:after="120"/>
        <w:ind w:left="420" w:hanging="420"/>
      </w:pPr>
      <w:r w:rsidRPr="009017BD">
        <w:t>Beutler G, Brockmann E, Gurtner W, et al.Extended orbit modeling techniques at the CODE processing center of the international GPS service for geodynamics (IGS): theory and initial results[J].Manuscripta geodaetica, 1994, 19(6): 367-386.</w:t>
      </w:r>
    </w:p>
    <w:p w14:paraId="128BA06F" w14:textId="77777777" w:rsidR="008C515A" w:rsidRDefault="00401EF8" w:rsidP="00373672">
      <w:pPr>
        <w:pStyle w:val="a1"/>
        <w:spacing w:before="120" w:after="120"/>
        <w:ind w:left="420" w:hanging="420"/>
      </w:pPr>
      <w:r w:rsidRPr="00F91C4C">
        <w:t>Beutler G, Kouba J, Springer T.Combining the orbits of the IGS Analysis Centers[J].Bulletin géodésique, 1995, 69(4): 200-222.</w:t>
      </w:r>
    </w:p>
    <w:p w14:paraId="119687DC" w14:textId="77777777" w:rsidR="008C515A" w:rsidRDefault="008C515A" w:rsidP="00373672">
      <w:pPr>
        <w:pStyle w:val="a1"/>
        <w:spacing w:before="120" w:after="120"/>
        <w:ind w:left="420" w:hanging="420"/>
      </w:pPr>
      <w:r w:rsidRPr="005031E3">
        <w:t>Blewitt G.Carrier phase ambiguity resolution for the Global Positioning System applied to geodetic baselines up to 2000 km[J].Journal of Geophysical Research: Solid Earth, 1989, 94(B8): 10187-10203.</w:t>
      </w:r>
    </w:p>
    <w:p w14:paraId="56E6CBFA" w14:textId="77777777" w:rsidR="008C515A" w:rsidRDefault="008C515A" w:rsidP="00373672">
      <w:pPr>
        <w:pStyle w:val="a1"/>
        <w:spacing w:before="120" w:after="120"/>
        <w:ind w:left="420" w:hanging="420"/>
      </w:pPr>
      <w:r w:rsidRPr="002747E5">
        <w:t>Blewitt G.Fixed point theorems of GPS carrier phase ambiguity resolution and their application to massive network processing: Ambizap[J].Journal of Geophysical Research: Solid Earth, 2008, 113(B12).</w:t>
      </w:r>
    </w:p>
    <w:p w14:paraId="6F2C137A" w14:textId="77777777" w:rsidR="00B924AF" w:rsidRDefault="003C5049" w:rsidP="00373672">
      <w:pPr>
        <w:pStyle w:val="a1"/>
        <w:spacing w:before="120" w:after="120"/>
        <w:ind w:left="420" w:hanging="420"/>
      </w:pPr>
      <w:r w:rsidRPr="000A6EB8">
        <w:t>Bock Y, Melgar D, Crowell B W.Real-time strong-motion broadband displacements from collocated GPS and accelerometers[J].Bulletin of the Seismological Society of America, 2011, 101(6): 2904-2925</w:t>
      </w:r>
      <w:r>
        <w:t>.</w:t>
      </w:r>
    </w:p>
    <w:p w14:paraId="08F43179" w14:textId="77777777" w:rsidR="00B924AF" w:rsidRDefault="00B924AF" w:rsidP="00373672">
      <w:pPr>
        <w:pStyle w:val="a1"/>
        <w:spacing w:before="120" w:after="120"/>
        <w:ind w:left="420" w:hanging="420"/>
      </w:pPr>
      <w:r w:rsidRPr="00701C40">
        <w:t>Caissy M, Agrotis L.Real-time working group and real-time pilot project[J].Int GNSS Serv Tech Rep, 2011, 2011: 183-190.</w:t>
      </w:r>
    </w:p>
    <w:p w14:paraId="1B1AB611" w14:textId="77777777" w:rsidR="008C515A" w:rsidRDefault="00401EF8" w:rsidP="00373672">
      <w:pPr>
        <w:pStyle w:val="a1"/>
        <w:spacing w:before="120" w:after="120"/>
        <w:ind w:left="420" w:hanging="420"/>
      </w:pPr>
      <w:r w:rsidRPr="00271562">
        <w:t>Choi K K, Ray J, Griffiths J, et al.Evaluation of GPS orbit prediction strategies for the IGS Ultra-rapid products[J].GPS solutions, 2013, 17(3): 403-412.</w:t>
      </w:r>
    </w:p>
    <w:p w14:paraId="6AC76C1C" w14:textId="77777777" w:rsidR="008C515A" w:rsidRDefault="008C515A" w:rsidP="00373672">
      <w:pPr>
        <w:pStyle w:val="a1"/>
        <w:spacing w:before="120" w:after="120"/>
        <w:ind w:left="420" w:hanging="420"/>
      </w:pPr>
      <w:r w:rsidRPr="00F06BAA">
        <w:t>Colombo O L.The dynamics of Global Positioning System orbits and the determination of precise ephemerides[J].Journal of Geophysical Research: Solid Earth, 1989, 94(B7): 9167-9182.</w:t>
      </w:r>
    </w:p>
    <w:p w14:paraId="7F8B6860" w14:textId="77777777" w:rsidR="00B924AF" w:rsidRDefault="00A04E3A" w:rsidP="00373672">
      <w:pPr>
        <w:pStyle w:val="a1"/>
        <w:spacing w:before="120" w:after="120"/>
        <w:ind w:left="420" w:hanging="420"/>
      </w:pPr>
      <w:r w:rsidRPr="007D05F8">
        <w:t>Deo M, El-Mowafy A.Triple-frequency GNSS models for PPP with float ambiguity estimation: performance comparison using GPS[J].Survey review, 2018, 50(360): 249-261.</w:t>
      </w:r>
    </w:p>
    <w:p w14:paraId="223034F8" w14:textId="77777777" w:rsidR="008C515A" w:rsidRDefault="00B924AF" w:rsidP="00373672">
      <w:pPr>
        <w:pStyle w:val="a1"/>
        <w:spacing w:before="120" w:after="120"/>
        <w:ind w:left="420" w:hanging="420"/>
      </w:pPr>
      <w:r w:rsidRPr="00FC76D7">
        <w:t>Dilssner F</w:t>
      </w:r>
      <w:r>
        <w:rPr>
          <w:rFonts w:hint="eastAsia"/>
        </w:rPr>
        <w:t>.</w:t>
      </w:r>
      <w:r w:rsidRPr="00FC76D7">
        <w:t>, Springer T</w:t>
      </w:r>
      <w:r>
        <w:t>.</w:t>
      </w:r>
      <w:r w:rsidRPr="00FC76D7">
        <w:t>, Gienger G</w:t>
      </w:r>
      <w:r>
        <w:t>.</w:t>
      </w:r>
      <w:r w:rsidRPr="00FC76D7">
        <w:t>, et al.The GLONASS-M satellite yaw-attitude model[J].Advances in Space Research, 2011, 47(1): 160-171.</w:t>
      </w:r>
    </w:p>
    <w:p w14:paraId="2E6CDEF1" w14:textId="77777777" w:rsidR="008C515A" w:rsidRDefault="008C515A" w:rsidP="00373672">
      <w:pPr>
        <w:pStyle w:val="a1"/>
        <w:spacing w:before="120" w:after="120"/>
        <w:ind w:left="420" w:hanging="420"/>
      </w:pPr>
      <w:r w:rsidRPr="00FF7503">
        <w:lastRenderedPageBreak/>
        <w:t>Dong D N, Bock Y.Global positioning system network analysis with phase ambiguity resolution applied to crustal deformation studies in California[J].Journal of Geophysical Research: Solid Earth, 1989, 94(B4): 3949-3966.</w:t>
      </w:r>
    </w:p>
    <w:p w14:paraId="21B19D04" w14:textId="77777777" w:rsidR="00B53B8B" w:rsidRDefault="00B07FC9" w:rsidP="00373672">
      <w:pPr>
        <w:pStyle w:val="a1"/>
        <w:spacing w:before="120" w:after="120"/>
        <w:ind w:left="420" w:hanging="420"/>
      </w:pPr>
      <w:r w:rsidRPr="00BD1FE5">
        <w:t>Dow J, Martin Mur T, Feltens J, et al.The ESOC GPS facility: report on the IGS 1992 campaign and outlook[C]//Proceedings of the IGS Workshop, Bern, Switzerland.1993: 25-26.</w:t>
      </w:r>
    </w:p>
    <w:p w14:paraId="35E177A6" w14:textId="77777777" w:rsidR="008C515A" w:rsidRDefault="00B53B8B" w:rsidP="00373672">
      <w:pPr>
        <w:pStyle w:val="a1"/>
        <w:spacing w:before="120" w:after="120"/>
        <w:ind w:left="420" w:hanging="420"/>
      </w:pPr>
      <w:r w:rsidRPr="00683F0F">
        <w:t>Duan B, Hugentobler U, Chen J, et al. Prediction versus real-time orbit determination for GNSS satellites[J]. GPS Solutions, 2019, 23(2): 1-10.</w:t>
      </w:r>
    </w:p>
    <w:p w14:paraId="25B7E2F0" w14:textId="77777777" w:rsidR="008C515A" w:rsidRDefault="008C515A" w:rsidP="00373672">
      <w:pPr>
        <w:pStyle w:val="a1"/>
        <w:spacing w:before="120" w:after="120"/>
        <w:ind w:left="420" w:hanging="420"/>
      </w:pPr>
      <w:r>
        <w:rPr>
          <w:rFonts w:hint="eastAsia"/>
        </w:rPr>
        <w:t>E</w:t>
      </w:r>
      <w:r>
        <w:t>anes R. and Bettadpur S.The CSR 3.0 Global Ocean Tide Model Diurnal and Semi-diurnal Ocean Tides from TOPEX/Pseidon Altimetry.</w:t>
      </w:r>
      <w:r>
        <w:rPr>
          <w:rFonts w:hint="eastAsia"/>
        </w:rPr>
        <w:t>CSR</w:t>
      </w:r>
      <w:r>
        <w:t>-TM-96-06</w:t>
      </w:r>
      <w:r>
        <w:rPr>
          <w:rFonts w:hint="eastAsia"/>
        </w:rPr>
        <w:t>,</w:t>
      </w:r>
      <w:r>
        <w:t xml:space="preserve"> 1996</w:t>
      </w:r>
      <w:r>
        <w:rPr>
          <w:rFonts w:hint="eastAsia"/>
        </w:rPr>
        <w:t>.</w:t>
      </w:r>
    </w:p>
    <w:p w14:paraId="1A89DD8B" w14:textId="77777777" w:rsidR="00401EF8" w:rsidRDefault="00401EF8" w:rsidP="00373672">
      <w:pPr>
        <w:pStyle w:val="a1"/>
        <w:spacing w:before="120" w:after="120"/>
        <w:ind w:left="420" w:hanging="420"/>
      </w:pPr>
      <w:r w:rsidRPr="00FB3962">
        <w:t>Fliegel H F, Gallini T E, Swift E R.Global positioning system radiation force model for geodetic applications[J].Journal of Geophysical Research: Solid Earth, 1992, 97(B1): 559-568.</w:t>
      </w:r>
    </w:p>
    <w:p w14:paraId="3604D47F" w14:textId="77777777" w:rsidR="008C515A" w:rsidRDefault="00181FFE" w:rsidP="00373672">
      <w:pPr>
        <w:pStyle w:val="a1"/>
        <w:spacing w:before="120" w:after="120"/>
        <w:ind w:left="420" w:hanging="420"/>
      </w:pPr>
      <w:r w:rsidRPr="00181FFE">
        <w:t>Fotopoulos G, Cannon M E.An overview of multi-reference station methods for cm-level positioning[J].GPS solutions, 2001, 4(3): 1-10</w:t>
      </w:r>
      <w:r w:rsidR="003C5049">
        <w:rPr>
          <w:rFonts w:hint="eastAsia"/>
        </w:rPr>
        <w:t>.</w:t>
      </w:r>
    </w:p>
    <w:p w14:paraId="7258CC0C" w14:textId="77777777" w:rsidR="008C515A" w:rsidRDefault="008C515A" w:rsidP="00373672">
      <w:pPr>
        <w:pStyle w:val="a1"/>
        <w:spacing w:before="120" w:after="120"/>
        <w:ind w:left="420" w:hanging="420"/>
      </w:pPr>
      <w:r w:rsidRPr="00833568">
        <w:t>Ge M, Gendt G, Dick G, et al.Improving carrier-phase ambiguity resolution in global GPS network solutions[J].Journal of Geodesy, 2005, 79(1): 103-110.</w:t>
      </w:r>
    </w:p>
    <w:p w14:paraId="5398E63D" w14:textId="77777777" w:rsidR="00B924AF" w:rsidRDefault="00B84046" w:rsidP="00373672">
      <w:pPr>
        <w:pStyle w:val="a1"/>
        <w:spacing w:before="120" w:after="120"/>
        <w:ind w:left="420" w:hanging="420"/>
      </w:pPr>
      <w:r w:rsidRPr="00073913">
        <w:t>Gu S, Lou Y, Shi C, et al.BeiDou phase bias estimation and its application in precise point positioning with triple-frequency observable[J].Journal of Geodesy, 2015, 89(10): 979-992.</w:t>
      </w:r>
    </w:p>
    <w:p w14:paraId="2BC591FF" w14:textId="77777777" w:rsidR="003C5049" w:rsidRDefault="00B924AF" w:rsidP="00373672">
      <w:pPr>
        <w:pStyle w:val="a1"/>
        <w:spacing w:before="120" w:after="120"/>
        <w:ind w:left="420" w:hanging="420"/>
      </w:pPr>
      <w:r w:rsidRPr="00701C40">
        <w:t>Hadas T, Bosy J.IGS RTS precise orbits and clocks verification and quality degradation over time[J].GPS solutions, 2015, 19(1): 93-105.</w:t>
      </w:r>
    </w:p>
    <w:p w14:paraId="557EA353" w14:textId="77777777" w:rsidR="00EB6141" w:rsidRDefault="003C5049" w:rsidP="00373672">
      <w:pPr>
        <w:pStyle w:val="a1"/>
        <w:spacing w:before="120" w:after="120"/>
        <w:ind w:left="420" w:hanging="420"/>
      </w:pPr>
      <w:r w:rsidRPr="003C5049">
        <w:t>Kouba J. A guide to using international GNSS service (IGS) products[R].2009.</w:t>
      </w:r>
    </w:p>
    <w:p w14:paraId="764C9020" w14:textId="77777777" w:rsidR="000040F7" w:rsidRDefault="00546F36" w:rsidP="00373672">
      <w:pPr>
        <w:pStyle w:val="a1"/>
        <w:spacing w:before="120" w:after="120"/>
        <w:ind w:left="420" w:hanging="420"/>
      </w:pPr>
      <w:r w:rsidRPr="00356CBC">
        <w:t>Langley R B.The federal radio-navigation plan[J].GPS World, March, 1992.</w:t>
      </w:r>
    </w:p>
    <w:p w14:paraId="724207D2" w14:textId="77777777" w:rsidR="000040F7" w:rsidRDefault="000040F7" w:rsidP="00373672">
      <w:pPr>
        <w:pStyle w:val="a1"/>
        <w:spacing w:before="120" w:after="120"/>
        <w:ind w:left="420" w:hanging="420"/>
      </w:pPr>
      <w:r w:rsidRPr="008932DC">
        <w:t>Laurichesse D, Cerri L, Berthias J P, et al.Real time precise GPS constellation and clocks estimation by means of a Kalman filter[C]//Proceedings of the 26th international technical meeting of the satellite division of the institute of navigation (ION GNSS+ 2013).2013: 1155-1163.</w:t>
      </w:r>
    </w:p>
    <w:p w14:paraId="6A32E837" w14:textId="77777777" w:rsidR="00401EF8" w:rsidRDefault="00401EF8" w:rsidP="00373672">
      <w:pPr>
        <w:pStyle w:val="a1"/>
        <w:spacing w:before="120" w:after="120"/>
        <w:ind w:left="420" w:hanging="420"/>
      </w:pPr>
      <w:r w:rsidRPr="00802C0E">
        <w:t>Li M, Qu L, Zhao Q, et al.Precise point positioning with the BeiDou navigation satellite system[J].Sensors, 2014, 14(1): 927-943.</w:t>
      </w:r>
    </w:p>
    <w:p w14:paraId="3E037998" w14:textId="77777777" w:rsidR="00B53B8B" w:rsidRDefault="00304B87" w:rsidP="00373672">
      <w:pPr>
        <w:pStyle w:val="a1"/>
        <w:spacing w:before="120" w:after="120"/>
        <w:ind w:left="420" w:hanging="420"/>
      </w:pPr>
      <w:r w:rsidRPr="007553DD">
        <w:t>Li P, Zhang X, Ge M, et al.Three-frequency BDS precise point positioning ambiguity resolution based on raw observables[J].Journal of Geodesy, 2018, 92(12): 1357-1369.</w:t>
      </w:r>
    </w:p>
    <w:p w14:paraId="265CA07A" w14:textId="77777777" w:rsidR="00B53B8B" w:rsidRDefault="00B53B8B" w:rsidP="00373672">
      <w:pPr>
        <w:pStyle w:val="a1"/>
        <w:spacing w:before="120" w:after="120"/>
        <w:ind w:left="420" w:hanging="420"/>
      </w:pPr>
      <w:r w:rsidRPr="00E0605C">
        <w:t>Li X, Ge M, Dai X, et al.Accuracy and reliability of multi-GNSS real-time precise positioning: GPS, GLONASS, BeiDou, and Galileo[J].Journal of geodesy, 2015, 89(6): 607-635.</w:t>
      </w:r>
    </w:p>
    <w:p w14:paraId="4A851D25" w14:textId="77777777" w:rsidR="00401EF8" w:rsidRDefault="002C21FA" w:rsidP="00373672">
      <w:pPr>
        <w:pStyle w:val="a1"/>
        <w:spacing w:before="120" w:after="120"/>
        <w:ind w:left="420" w:hanging="420"/>
      </w:pPr>
      <w:r w:rsidRPr="007553DD">
        <w:t>Li X, Li X, Liu G, et al.Triple-frequency PPP ambiguity resolution with multi-constellation GNSS: BDS and Galileo[J].Journal of Geodesy, 2019</w:t>
      </w:r>
      <w:r w:rsidR="00401EF8">
        <w:rPr>
          <w:rFonts w:hint="eastAsia"/>
        </w:rPr>
        <w:t>a</w:t>
      </w:r>
      <w:r w:rsidRPr="007553DD">
        <w:t>, 93(8): 1105-1122.</w:t>
      </w:r>
    </w:p>
    <w:p w14:paraId="6FBBF073" w14:textId="77777777" w:rsidR="00401EF8" w:rsidRDefault="00401EF8" w:rsidP="00373672">
      <w:pPr>
        <w:pStyle w:val="a1"/>
        <w:spacing w:before="120" w:after="120"/>
        <w:ind w:left="420" w:hanging="420"/>
      </w:pPr>
      <w:r w:rsidRPr="00802C0E">
        <w:lastRenderedPageBreak/>
        <w:t>Li X, Chen X, Ge M, et al.Improving multi-GNSS ultra-rapid orbit determination for real-time precise point positioning[J].Journal of Geodesy, 2019</w:t>
      </w:r>
      <w:r>
        <w:t>b</w:t>
      </w:r>
      <w:r w:rsidRPr="00802C0E">
        <w:t>, 93(1): 45-64.</w:t>
      </w:r>
    </w:p>
    <w:p w14:paraId="18046E15" w14:textId="77777777" w:rsidR="00A04E3A" w:rsidRDefault="00101AEF" w:rsidP="00373672">
      <w:pPr>
        <w:pStyle w:val="a1"/>
        <w:spacing w:before="120" w:after="120"/>
        <w:ind w:left="420" w:hanging="420"/>
      </w:pPr>
      <w:r w:rsidRPr="003E44D6">
        <w:t>Li X, Liu G, Li X, et al.Galileo PPP rapid ambiguity resolution with five-frequency observations[J].GPS Solutions, 2020, 24(1): 1-13.</w:t>
      </w:r>
    </w:p>
    <w:p w14:paraId="7CFFCA4E" w14:textId="77777777" w:rsidR="00A04E3A" w:rsidRDefault="00A04E3A" w:rsidP="00373672">
      <w:pPr>
        <w:pStyle w:val="a1"/>
        <w:spacing w:before="120" w:after="120"/>
        <w:ind w:left="420" w:hanging="420"/>
      </w:pPr>
      <w:r w:rsidRPr="003E44D6">
        <w:t>Li X, Huang J, Li X, et al.Multi-constellation GNSS PPP instantaneous ambiguity resolution with precise atmospheric corrections augmentation[J].GPS Solutions, 2021, 25(3): 1-13.</w:t>
      </w:r>
    </w:p>
    <w:p w14:paraId="7C0118C1" w14:textId="77777777" w:rsidR="008C515A" w:rsidRDefault="00A04E3A" w:rsidP="00373672">
      <w:pPr>
        <w:pStyle w:val="a1"/>
        <w:spacing w:before="120" w:after="120"/>
        <w:ind w:left="420" w:hanging="420"/>
      </w:pPr>
      <w:r w:rsidRPr="007D05F8">
        <w:t>Liu G, Zhang X, Li P.Improving the performance of Galileo uncombined precise point positioning ambiguity resolution using triple-frequency observations[J].Remote Sensing, 2019, 11(3): 341.</w:t>
      </w:r>
    </w:p>
    <w:p w14:paraId="511F9F38" w14:textId="77777777" w:rsidR="008C515A" w:rsidRDefault="008C515A" w:rsidP="00373672">
      <w:pPr>
        <w:pStyle w:val="a1"/>
        <w:spacing w:before="120" w:after="120"/>
        <w:ind w:left="420" w:hanging="420"/>
      </w:pPr>
      <w:r w:rsidRPr="00A77810">
        <w:t>Marshall J A, Luthcke S B.Modeling radiation forces acting on TOPEX/Poseidon for precision orbit determination[J].Journal of Spacecraft and Rockets, 1994, 31(1): 99-105.</w:t>
      </w:r>
    </w:p>
    <w:p w14:paraId="452C11F7" w14:textId="77777777" w:rsidR="00B53B8B" w:rsidRDefault="00A04E3A" w:rsidP="00373672">
      <w:pPr>
        <w:pStyle w:val="a1"/>
        <w:spacing w:before="120" w:after="120"/>
        <w:ind w:left="420" w:hanging="420"/>
      </w:pPr>
      <w:r>
        <w:rPr>
          <w:rFonts w:hint="eastAsia"/>
        </w:rPr>
        <w:t>Mo</w:t>
      </w:r>
      <w:r>
        <w:t>ntenbruck O. and Gill E.Satellite Orbits: Models, Methods, Applications[M]. New York: Springer Publish Company, 2000.</w:t>
      </w:r>
    </w:p>
    <w:p w14:paraId="46BA1CC7" w14:textId="77777777" w:rsidR="00B53B8B" w:rsidRDefault="00B53B8B" w:rsidP="00373672">
      <w:pPr>
        <w:pStyle w:val="a1"/>
        <w:spacing w:before="120" w:after="120"/>
        <w:ind w:left="420" w:hanging="420"/>
      </w:pPr>
      <w:r w:rsidRPr="00E0605C">
        <w:t>Montenbruck O, Hugentobler U, Dach R, et al.Apparent clock variations of the Block IIF-1 (SVN62) GPS satellite[J].GPS solutions, 2012, 16(3): 303-313.</w:t>
      </w:r>
    </w:p>
    <w:p w14:paraId="6CEED548" w14:textId="77777777" w:rsidR="00B53B8B" w:rsidRDefault="00B53B8B" w:rsidP="00373672">
      <w:pPr>
        <w:pStyle w:val="a1"/>
        <w:spacing w:before="120" w:after="120"/>
        <w:ind w:left="420" w:hanging="420"/>
      </w:pPr>
      <w:r w:rsidRPr="0070298E">
        <w:t>Montenbruck O, Steigenberger P, Hugentobler U.Enhanced solar radiation pressure modeling for Galileo satellites[J].Journal of Geodesy, 2015, 89(3): 283-297.</w:t>
      </w:r>
    </w:p>
    <w:p w14:paraId="217926F1" w14:textId="77777777" w:rsidR="00EB6141" w:rsidRDefault="00B924AF" w:rsidP="00373672">
      <w:pPr>
        <w:pStyle w:val="a1"/>
        <w:spacing w:before="120" w:after="120"/>
        <w:ind w:left="420" w:hanging="420"/>
      </w:pPr>
      <w:r w:rsidRPr="0042051F">
        <w:t>Montenbruck O, Steigenberger P, Prange L, et al.The Multi-GNSS Experiment (MGEX) of the International GNSS Service (IGS)–achievements, prospects and challenges[J]</w:t>
      </w:r>
      <w:r>
        <w:rPr>
          <w:rFonts w:hint="eastAsia"/>
        </w:rPr>
        <w:t>.</w:t>
      </w:r>
      <w:r w:rsidRPr="0042051F">
        <w:t>Advances in space research, 2017, 59(7): 1671-1697.</w:t>
      </w:r>
    </w:p>
    <w:p w14:paraId="3FD7A1B9" w14:textId="77777777" w:rsidR="00EB6141" w:rsidRDefault="00EB6141" w:rsidP="00373672">
      <w:pPr>
        <w:pStyle w:val="a1"/>
        <w:spacing w:before="120" w:after="120"/>
        <w:ind w:left="420" w:hanging="420"/>
      </w:pPr>
      <w:r w:rsidRPr="00505E1F">
        <w:t>Petit G, Luzum B.IERS conventions (2010)[R]. Bureau International des Poids et mesures sevres (france), 2010.</w:t>
      </w:r>
    </w:p>
    <w:p w14:paraId="4E641C8F" w14:textId="77777777" w:rsidR="00401EF8" w:rsidRDefault="00546F36" w:rsidP="00373672">
      <w:pPr>
        <w:pStyle w:val="a1"/>
        <w:spacing w:before="120" w:after="120"/>
        <w:ind w:left="420" w:hanging="420"/>
      </w:pPr>
      <w:r w:rsidRPr="009B734E">
        <w:t>Rizos C.Alternatives to current GPS-RTK services and some implications for CORS infrastructure and operations[J].GPS solutions, 2007, 11(3): 151-158.</w:t>
      </w:r>
    </w:p>
    <w:p w14:paraId="71A8786E" w14:textId="77777777" w:rsidR="00401EF8" w:rsidRDefault="00401EF8" w:rsidP="00373672">
      <w:pPr>
        <w:pStyle w:val="a1"/>
        <w:spacing w:before="120" w:after="120"/>
        <w:ind w:left="420" w:hanging="420"/>
      </w:pPr>
      <w:r w:rsidRPr="00725561">
        <w:t>Rodriguez-Solano C J, Hugentobler U, Steigenberger P, et al.Improving the orbits of GPS block IIA satellites during eclipse seasons[J].Advances in Space Research, 2013, 52(8): 1511-1529.</w:t>
      </w:r>
    </w:p>
    <w:p w14:paraId="67211609" w14:textId="77777777" w:rsidR="00B924AF" w:rsidRDefault="00A04E3A" w:rsidP="00373672">
      <w:pPr>
        <w:pStyle w:val="a1"/>
        <w:spacing w:before="120" w:after="120"/>
        <w:ind w:left="420" w:hanging="420"/>
      </w:pPr>
      <w:r w:rsidRPr="00761858">
        <w:t>Schutz B, Tapley B, Born G H.Statistical orbit determination[M]. Elsevier, 2004.</w:t>
      </w:r>
    </w:p>
    <w:p w14:paraId="7B573DB1" w14:textId="77777777" w:rsidR="00B924AF" w:rsidRDefault="00B924AF" w:rsidP="00373672">
      <w:pPr>
        <w:pStyle w:val="a1"/>
        <w:spacing w:before="120" w:after="120"/>
        <w:ind w:left="420" w:hanging="420"/>
      </w:pPr>
      <w:r w:rsidRPr="00802C0E">
        <w:t>Springer T A, Hugentobler U.IGS ultra rapid products for (near-) real-time applications[J].Physics and Chemistry of the Earth, Part A: Solid Earth and Geodesy, 2001, 26(6-8): 623-628.</w:t>
      </w:r>
    </w:p>
    <w:p w14:paraId="5CE6BB1E" w14:textId="77777777" w:rsidR="00B53B8B" w:rsidRDefault="00B924AF" w:rsidP="00373672">
      <w:pPr>
        <w:pStyle w:val="a1"/>
        <w:spacing w:before="120" w:after="120"/>
        <w:ind w:left="420" w:hanging="420"/>
      </w:pPr>
      <w:r w:rsidRPr="00D80109">
        <w:t>Takasu T.Development of multi-GNSS orbit and clock determination software MADOCA[C]//The 5th Asia Oceania Regional Workshop on GNSS.2013: 1-3.</w:t>
      </w:r>
    </w:p>
    <w:p w14:paraId="1AA545A4" w14:textId="77777777" w:rsidR="00B53B8B" w:rsidRDefault="00B53B8B" w:rsidP="00373672">
      <w:pPr>
        <w:pStyle w:val="a1"/>
        <w:spacing w:before="120" w:after="120"/>
        <w:ind w:left="420" w:hanging="420"/>
      </w:pPr>
      <w:r w:rsidRPr="00D80109">
        <w:t>Talbot N, Chen X, Reussner N, et al.Trimble RTX orbit determination and user positioning performance with BeiDou satellites[C]//IGNSS Conference.2016: 6-8.</w:t>
      </w:r>
    </w:p>
    <w:p w14:paraId="516D72F4" w14:textId="77777777" w:rsidR="00EB3D49" w:rsidRDefault="00546F36" w:rsidP="00373672">
      <w:pPr>
        <w:pStyle w:val="a1"/>
        <w:spacing w:before="120" w:after="120"/>
        <w:ind w:left="420" w:hanging="420"/>
      </w:pPr>
      <w:r w:rsidRPr="00706A11">
        <w:lastRenderedPageBreak/>
        <w:t>Teunissen P J G, De Jonge P J, Tiberius C.The least-squares ambiguity decorrelation adjustment: its performance on short GPS baselines and short observation spans[J].Journal of geodesy, 1997, 71(10): 589-602.</w:t>
      </w:r>
    </w:p>
    <w:p w14:paraId="6EDFD454" w14:textId="77777777" w:rsidR="00EB6141" w:rsidRDefault="00EB3D49" w:rsidP="00373672">
      <w:pPr>
        <w:pStyle w:val="a1"/>
        <w:spacing w:before="120" w:after="120"/>
        <w:ind w:left="420" w:hanging="420"/>
      </w:pPr>
      <w:r w:rsidRPr="006C5F55">
        <w:t>Vollath U, Buecherl A, Landau H, et al.Multi-base RTK positioning using virtual reference stations[C]//Proceedings of the 13th International Technical Meeting of the Satellite Division of The Institute of Navigation (ION GPS 2000).2000:123-131.</w:t>
      </w:r>
    </w:p>
    <w:p w14:paraId="1BE1849E" w14:textId="77777777" w:rsidR="00EB6141" w:rsidRDefault="00EB6141" w:rsidP="00373672">
      <w:pPr>
        <w:pStyle w:val="a1"/>
        <w:spacing w:before="120" w:after="120"/>
        <w:ind w:left="420" w:hanging="420"/>
      </w:pPr>
      <w:r w:rsidRPr="00064037">
        <w:t>Wahr J M.Body tides on an elliptical, rotating, elastic and oceanless Earth[J].Geophysical Journal International, 1981, 64(3): 677-703.</w:t>
      </w:r>
    </w:p>
    <w:p w14:paraId="35A95CAB" w14:textId="77777777" w:rsidR="00EB6141" w:rsidRDefault="00EB6141" w:rsidP="00373672">
      <w:pPr>
        <w:pStyle w:val="a1"/>
        <w:spacing w:before="120" w:after="120"/>
        <w:ind w:left="420" w:hanging="420"/>
      </w:pPr>
      <w:r w:rsidRPr="00505E1F">
        <w:t>Wanninger L, Beer S.BeiDou satellite-induced code pseudorange variations: diagnosis and therapy[J].GPS solutions, 2015, 19(4): 639-648.</w:t>
      </w:r>
    </w:p>
    <w:p w14:paraId="3D54D999" w14:textId="77777777" w:rsidR="00EB6141" w:rsidRDefault="00BA0C5C" w:rsidP="00373672">
      <w:pPr>
        <w:pStyle w:val="a1"/>
        <w:spacing w:before="120" w:after="120"/>
        <w:ind w:left="420" w:hanging="420"/>
      </w:pPr>
      <w:r>
        <w:t>Whitney S.GPS status and modernization progress: service, satellites, control segment, and</w:t>
      </w:r>
      <w:r>
        <w:rPr>
          <w:rFonts w:hint="eastAsia"/>
        </w:rPr>
        <w:t xml:space="preserve"> </w:t>
      </w:r>
      <w:r>
        <w:t>military GPS user equipment[C]. ION GNSS+</w:t>
      </w:r>
      <w:r w:rsidR="008932DC">
        <w:t xml:space="preserve"> </w:t>
      </w:r>
      <w:r>
        <w:t>2017</w:t>
      </w:r>
      <w:r w:rsidR="0066720A">
        <w:rPr>
          <w:rFonts w:hint="eastAsia"/>
        </w:rPr>
        <w:t>,</w:t>
      </w:r>
      <w:r w:rsidR="0066720A">
        <w:t xml:space="preserve"> </w:t>
      </w:r>
      <w:r w:rsidR="008932DC">
        <w:t>2017</w:t>
      </w:r>
      <w:r w:rsidR="008932DC">
        <w:rPr>
          <w:rFonts w:hint="eastAsia"/>
        </w:rPr>
        <w:t>,</w:t>
      </w:r>
      <w:r w:rsidR="008932DC">
        <w:t xml:space="preserve"> </w:t>
      </w:r>
      <w:r>
        <w:t>pp. 826–842.</w:t>
      </w:r>
    </w:p>
    <w:p w14:paraId="7B2C9560" w14:textId="77777777" w:rsidR="00EB6141" w:rsidRDefault="00EB6141" w:rsidP="00373672">
      <w:pPr>
        <w:pStyle w:val="a1"/>
        <w:spacing w:before="120" w:after="120"/>
        <w:ind w:left="420" w:hanging="420"/>
      </w:pPr>
      <w:r w:rsidRPr="001A5391">
        <w:t>Zhang B, Teunissen P J G, Yuan Y.On the short-term temporal variations of GNSS receiver differential phase biases[J].Journal of Geodesy, 2017, 91(5): 563-572.</w:t>
      </w:r>
    </w:p>
    <w:p w14:paraId="786B790F" w14:textId="77777777" w:rsidR="00B53B8B" w:rsidRDefault="00B53B8B" w:rsidP="00373672">
      <w:pPr>
        <w:pStyle w:val="a1"/>
        <w:spacing w:before="120" w:after="120"/>
        <w:ind w:left="420" w:hanging="420"/>
      </w:pPr>
      <w:r w:rsidRPr="0042051F">
        <w:t>Zhang Q, Moore P, Hanley J, et al.Auto-BAHN: Software for near real-time GPS orbit and clock computations[J].Advances in Space Research, 2007, 39(10): 1531-1538.</w:t>
      </w:r>
    </w:p>
    <w:p w14:paraId="4E1037F3" w14:textId="77777777" w:rsidR="008C515A" w:rsidRDefault="003C5049" w:rsidP="00373672">
      <w:pPr>
        <w:pStyle w:val="a1"/>
        <w:spacing w:before="120" w:after="120"/>
        <w:ind w:left="420" w:hanging="420"/>
      </w:pPr>
      <w:r w:rsidRPr="000A6EB8">
        <w:t>Zhang X, Andersen O B.Surface ice flow velocity and tide retrieval of the Amery ice shelf using precise point positioning[J].Journal of Geodesy, 2006, 80(4): 171-176</w:t>
      </w:r>
    </w:p>
    <w:p w14:paraId="5F3F36B9" w14:textId="77777777" w:rsidR="008C515A" w:rsidRDefault="008C515A" w:rsidP="00373672">
      <w:pPr>
        <w:pStyle w:val="a1"/>
        <w:spacing w:before="120" w:after="120"/>
        <w:ind w:left="420" w:hanging="420"/>
      </w:pPr>
      <w:r w:rsidRPr="00F06BAA">
        <w:t>Ziebart M, Sibthorpe A, Cross P, et al.Cracking the GPS-SLR orbit anomaly[C]//Proceedings of the 20th International Technical Meeting of the Satellite Division of the Institute of Navigation (ION GNSS 2007).2007: 2033-2038.</w:t>
      </w:r>
    </w:p>
    <w:p w14:paraId="1723420F" w14:textId="77777777" w:rsidR="006D4615" w:rsidRDefault="00FB66E8" w:rsidP="00373672">
      <w:pPr>
        <w:pStyle w:val="a1"/>
        <w:spacing w:before="120" w:after="120"/>
        <w:ind w:left="420" w:hanging="420"/>
      </w:pPr>
      <w:r w:rsidRPr="00FB66E8">
        <w:t>Zumberge J F, Heflin M B, Jefferson D C, et al.Precise point positioning for the efficient and robust analysis of GPS data from large networks[J].Journal of geophysical research: solid earth, 1997, 102(B3): 5005-5017.</w:t>
      </w:r>
    </w:p>
    <w:p w14:paraId="3EA9EDAD" w14:textId="77777777" w:rsidR="00BB21D6" w:rsidRPr="00596A6E" w:rsidRDefault="00BB21D6" w:rsidP="008C515A">
      <w:pPr>
        <w:pStyle w:val="a1"/>
        <w:numPr>
          <w:ilvl w:val="0"/>
          <w:numId w:val="0"/>
        </w:numPr>
        <w:spacing w:before="120" w:after="120"/>
        <w:ind w:left="420"/>
      </w:pPr>
    </w:p>
    <w:sectPr w:rsidR="00BB21D6" w:rsidRPr="00596A6E" w:rsidSect="001E2037">
      <w:type w:val="continuous"/>
      <w:pgSz w:w="11906" w:h="16838" w:code="9"/>
      <w:pgMar w:top="1418" w:right="1418" w:bottom="1418" w:left="1418" w:header="737" w:footer="737" w:gutter="0"/>
      <w:pgNumType w:start="1"/>
      <w:cols w:space="425"/>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6" w:author="王 庆云" w:date="2022-04-17T19:53:00Z" w:initials="王">
    <w:p w14:paraId="7A73FFD2" w14:textId="3EBC51CB" w:rsidR="004A111E" w:rsidRDefault="004A111E" w:rsidP="004A111E">
      <w:pPr>
        <w:pStyle w:val="aff0"/>
        <w:spacing w:before="60" w:after="60"/>
        <w:ind w:firstLineChars="95" w:firstLine="199"/>
      </w:pPr>
      <w:r>
        <w:rPr>
          <w:rStyle w:val="aff"/>
        </w:rPr>
        <w:annotationRef/>
      </w:r>
      <w:r>
        <w:rPr>
          <w:rFonts w:hint="eastAsia"/>
        </w:rPr>
        <w:t>好像时间没写对</w:t>
      </w:r>
    </w:p>
  </w:comment>
  <w:comment w:id="113" w:author="王 庆云" w:date="2022-04-17T20:12:00Z" w:initials="王">
    <w:p w14:paraId="32D55CA7" w14:textId="46B720C6" w:rsidR="00D52684" w:rsidRDefault="00D52684">
      <w:pPr>
        <w:pStyle w:val="aff0"/>
        <w:spacing w:before="60" w:after="60"/>
        <w:ind w:firstLine="420"/>
      </w:pPr>
      <w:r>
        <w:rPr>
          <w:rStyle w:val="aff"/>
        </w:rPr>
        <w:annotationRef/>
      </w:r>
      <w:r>
        <w:rPr>
          <w:rFonts w:hint="eastAsia"/>
        </w:rPr>
        <w:t>需要给全称吗</w:t>
      </w:r>
    </w:p>
  </w:comment>
  <w:comment w:id="444" w:author="王 庆云" w:date="2022-04-18T00:23:00Z" w:initials="王">
    <w:p w14:paraId="03E2EB6D" w14:textId="35DF3DB0" w:rsidR="00B14AE4" w:rsidRDefault="00B14AE4">
      <w:pPr>
        <w:pStyle w:val="aff0"/>
        <w:spacing w:before="60" w:after="60"/>
        <w:ind w:firstLine="420"/>
      </w:pPr>
      <w:r>
        <w:rPr>
          <w:rStyle w:val="aff"/>
        </w:rPr>
        <w:annotationRef/>
      </w:r>
      <w:r>
        <w:rPr>
          <w:rFonts w:hint="eastAsia"/>
        </w:rPr>
        <w:t>参考格式</w:t>
      </w:r>
    </w:p>
  </w:comment>
  <w:comment w:id="585" w:author="王 庆云" w:date="2022-04-18T09:59:00Z" w:initials="王">
    <w:p w14:paraId="2423C9A0" w14:textId="118E7E62" w:rsidR="0015264F" w:rsidRDefault="0015264F">
      <w:pPr>
        <w:pStyle w:val="aff0"/>
        <w:spacing w:before="60" w:after="60"/>
        <w:ind w:firstLine="420"/>
      </w:pPr>
      <w:r>
        <w:rPr>
          <w:rStyle w:val="aff"/>
        </w:rPr>
        <w:annotationRef/>
      </w:r>
      <w:r>
        <w:rPr>
          <w:rFonts w:hint="eastAsia"/>
        </w:rPr>
        <w:t>参考文献还没有给</w:t>
      </w:r>
    </w:p>
  </w:comment>
  <w:comment w:id="704" w:author="王 庆云" w:date="2022-04-17T23:28:00Z" w:initials="王">
    <w:p w14:paraId="0BF71280" w14:textId="4F347873" w:rsidR="001A4289" w:rsidRDefault="001A4289">
      <w:pPr>
        <w:pStyle w:val="aff0"/>
        <w:spacing w:before="60" w:after="60"/>
        <w:ind w:firstLine="420"/>
      </w:pPr>
      <w:r>
        <w:rPr>
          <w:rStyle w:val="aff"/>
        </w:rPr>
        <w:annotationRef/>
      </w:r>
      <w:r>
        <w:rPr>
          <w:rFonts w:hint="eastAsia"/>
        </w:rPr>
        <w:t>参考文献还没有</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A73FFD2" w15:done="0"/>
  <w15:commentEx w15:paraId="32D55CA7" w15:done="0"/>
  <w15:commentEx w15:paraId="03E2EB6D" w15:done="0"/>
  <w15:commentEx w15:paraId="2423C9A0" w15:done="0"/>
  <w15:commentEx w15:paraId="0BF7128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06EED4" w16cex:dateUtc="2022-04-17T11:53:00Z"/>
  <w16cex:commentExtensible w16cex:durableId="2606F330" w16cex:dateUtc="2022-04-17T12:12:00Z"/>
  <w16cex:commentExtensible w16cex:durableId="26072E15" w16cex:dateUtc="2022-04-17T16:23:00Z"/>
  <w16cex:commentExtensible w16cex:durableId="2607B4EF" w16cex:dateUtc="2022-04-18T01:59:00Z"/>
  <w16cex:commentExtensible w16cex:durableId="26072129" w16cex:dateUtc="2022-04-17T15: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A73FFD2" w16cid:durableId="2606EED4"/>
  <w16cid:commentId w16cid:paraId="32D55CA7" w16cid:durableId="2606F330"/>
  <w16cid:commentId w16cid:paraId="03E2EB6D" w16cid:durableId="26072E15"/>
  <w16cid:commentId w16cid:paraId="2423C9A0" w16cid:durableId="2607B4EF"/>
  <w16cid:commentId w16cid:paraId="0BF71280" w16cid:durableId="2607212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00B29F" w14:textId="77777777" w:rsidR="00F97E2B" w:rsidRDefault="00F97E2B" w:rsidP="00B368F3">
      <w:pPr>
        <w:spacing w:before="60" w:after="60" w:line="240" w:lineRule="auto"/>
        <w:ind w:firstLine="480"/>
      </w:pPr>
      <w:r>
        <w:separator/>
      </w:r>
    </w:p>
  </w:endnote>
  <w:endnote w:type="continuationSeparator" w:id="0">
    <w:p w14:paraId="6675CE83" w14:textId="77777777" w:rsidR="00F97E2B" w:rsidRDefault="00F97E2B" w:rsidP="00B368F3">
      <w:pPr>
        <w:spacing w:before="60" w:after="6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imesNewRomanPSMT">
    <w:altName w:val="Times New Roman"/>
    <w:panose1 w:val="00000000000000000000"/>
    <w:charset w:val="00"/>
    <w:family w:val="roman"/>
    <w:notTrueType/>
    <w:pitch w:val="default"/>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ED7EFD" w14:textId="77777777" w:rsidR="00745196" w:rsidRDefault="00745196">
    <w:pPr>
      <w:pStyle w:val="a8"/>
      <w:spacing w:before="60" w:after="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7DAE46" w14:textId="77777777" w:rsidR="00745196" w:rsidRDefault="00745196">
    <w:pPr>
      <w:pStyle w:val="a8"/>
      <w:spacing w:before="60" w:after="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0D6AAB" w14:textId="77777777" w:rsidR="00745196" w:rsidRDefault="00745196">
    <w:pPr>
      <w:pStyle w:val="a8"/>
      <w:spacing w:before="60" w:after="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6134639"/>
      <w:docPartObj>
        <w:docPartGallery w:val="Page Numbers (Bottom of Page)"/>
        <w:docPartUnique/>
      </w:docPartObj>
    </w:sdtPr>
    <w:sdtEndPr/>
    <w:sdtContent>
      <w:p w14:paraId="73BCB1C7" w14:textId="77777777" w:rsidR="00745196" w:rsidRDefault="00745196" w:rsidP="00D37CAC">
        <w:pPr>
          <w:pStyle w:val="a8"/>
          <w:spacing w:before="60" w:after="60"/>
        </w:pPr>
        <w:r>
          <w:fldChar w:fldCharType="begin"/>
        </w:r>
        <w:r>
          <w:instrText>PAGE   \* MERGEFORMAT</w:instrText>
        </w:r>
        <w:r>
          <w:fldChar w:fldCharType="separate"/>
        </w:r>
        <w:r>
          <w:rPr>
            <w:lang w:val="zh-CN"/>
          </w:rPr>
          <w:t>2</w:t>
        </w:r>
        <w:r>
          <w:fldChar w:fldCharType="end"/>
        </w:r>
      </w:p>
    </w:sdtContent>
  </w:sdt>
  <w:p w14:paraId="28FD239E" w14:textId="77777777" w:rsidR="00745196" w:rsidRDefault="00745196">
    <w:pPr>
      <w:pStyle w:val="a8"/>
      <w:spacing w:before="60" w:after="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9199095"/>
      <w:docPartObj>
        <w:docPartGallery w:val="Page Numbers (Bottom of Page)"/>
        <w:docPartUnique/>
      </w:docPartObj>
    </w:sdtPr>
    <w:sdtEndPr/>
    <w:sdtContent>
      <w:p w14:paraId="10BA8A52" w14:textId="77777777" w:rsidR="00745196" w:rsidRDefault="00745196" w:rsidP="003437A7">
        <w:pPr>
          <w:pStyle w:val="a8"/>
          <w:spacing w:before="60" w:after="60"/>
        </w:pPr>
        <w:r>
          <w:fldChar w:fldCharType="begin"/>
        </w:r>
        <w:r>
          <w:instrText>PAGE   \* MERGEFORMAT</w:instrText>
        </w:r>
        <w:r>
          <w:fldChar w:fldCharType="separate"/>
        </w:r>
        <w:r>
          <w:rPr>
            <w:lang w:val="zh-CN"/>
          </w:rPr>
          <w:t>2</w:t>
        </w:r>
        <w:r>
          <w:fldChar w:fldCharType="end"/>
        </w:r>
      </w:p>
    </w:sdtContent>
  </w:sdt>
  <w:p w14:paraId="5F592003" w14:textId="77777777" w:rsidR="00745196" w:rsidRDefault="00745196" w:rsidP="00FE1459">
    <w:pPr>
      <w:pStyle w:val="a8"/>
      <w:spacing w:before="60" w:after="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03028A" w14:textId="77777777" w:rsidR="00F97E2B" w:rsidRDefault="00F97E2B" w:rsidP="00B368F3">
      <w:pPr>
        <w:spacing w:before="60" w:after="60" w:line="240" w:lineRule="auto"/>
        <w:ind w:firstLine="480"/>
      </w:pPr>
      <w:r>
        <w:separator/>
      </w:r>
    </w:p>
  </w:footnote>
  <w:footnote w:type="continuationSeparator" w:id="0">
    <w:p w14:paraId="2238F912" w14:textId="77777777" w:rsidR="00F97E2B" w:rsidRDefault="00F97E2B" w:rsidP="00B368F3">
      <w:pPr>
        <w:spacing w:before="60" w:after="60"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265CFF" w14:textId="77777777" w:rsidR="00DE639A" w:rsidRDefault="00DE639A">
    <w:pPr>
      <w:pStyle w:val="a6"/>
      <w:spacing w:before="60" w:after="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1B8ECA" w14:textId="77777777" w:rsidR="00DE639A" w:rsidRDefault="00DE639A">
    <w:pPr>
      <w:pStyle w:val="a6"/>
      <w:spacing w:before="60" w:after="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CBB05E" w14:textId="77777777" w:rsidR="00745196" w:rsidRDefault="00745196">
    <w:pPr>
      <w:pStyle w:val="a6"/>
      <w:spacing w:before="60" w:after="60"/>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BB82C5" w14:textId="77777777" w:rsidR="00745196" w:rsidRDefault="00745196" w:rsidP="00B3102C">
    <w:pPr>
      <w:pStyle w:val="a6"/>
      <w:spacing w:before="60" w:after="60"/>
    </w:pPr>
    <w:r>
      <w:rPr>
        <w:rFonts w:hint="eastAsia"/>
      </w:rPr>
      <w:t>武汉大学硕士学位论文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E85DD2" w14:textId="77777777" w:rsidR="00745196" w:rsidRDefault="00745196" w:rsidP="009716F0">
    <w:pPr>
      <w:pStyle w:val="a6"/>
      <w:spacing w:before="60" w:after="60"/>
    </w:pPr>
    <w:r>
      <w:rPr>
        <w:rFonts w:hint="eastAsia"/>
      </w:rPr>
      <w:t>GNSS</w:t>
    </w:r>
    <w:r>
      <w:rPr>
        <w:rFonts w:hint="eastAsia"/>
      </w:rPr>
      <w:t>实时滤波轨道确定的关键技术研究和实现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E6160"/>
    <w:multiLevelType w:val="multilevel"/>
    <w:tmpl w:val="3D2652DE"/>
    <w:lvl w:ilvl="0">
      <w:start w:val="1"/>
      <w:numFmt w:val="chineseCountingThousand"/>
      <w:pStyle w:val="1"/>
      <w:suff w:val="space"/>
      <w:lvlText w:val="第%1章"/>
      <w:lvlJc w:val="left"/>
      <w:pPr>
        <w:ind w:left="0" w:firstLine="0"/>
      </w:pPr>
      <w:rPr>
        <w:rFonts w:ascii="Times New Roman" w:eastAsia="黑体" w:hAnsi="Times New Roman" w:hint="default"/>
        <w:lang w:val="en-US"/>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lvlText w:val="%4."/>
      <w:lvlJc w:val="left"/>
      <w:pPr>
        <w:ind w:left="0" w:firstLine="0"/>
      </w:pPr>
      <w:rPr>
        <w:rFonts w:hint="eastAsia"/>
      </w:rPr>
    </w:lvl>
    <w:lvl w:ilvl="4">
      <w:start w:val="1"/>
      <w:numFmt w:val="decimal"/>
      <w:lvlRestart w:val="1"/>
      <w:pStyle w:val="a"/>
      <w:isLgl/>
      <w:suff w:val="space"/>
      <w:lvlText w:val="图%1-%5"/>
      <w:lvlJc w:val="left"/>
      <w:pPr>
        <w:ind w:left="0" w:firstLine="0"/>
      </w:pPr>
      <w:rPr>
        <w:rFonts w:hint="eastAsia"/>
      </w:rPr>
    </w:lvl>
    <w:lvl w:ilvl="5">
      <w:start w:val="1"/>
      <w:numFmt w:val="decimal"/>
      <w:lvlRestart w:val="1"/>
      <w:pStyle w:val="a0"/>
      <w:isLgl/>
      <w:suff w:val="space"/>
      <w:lvlText w:val="表%1-%6"/>
      <w:lvlJc w:val="left"/>
      <w:pPr>
        <w:ind w:left="0" w:firstLine="0"/>
      </w:pPr>
      <w:rPr>
        <w:rFonts w:hint="eastAsia"/>
      </w:rPr>
    </w:lvl>
    <w:lvl w:ilvl="6">
      <w:start w:val="1"/>
      <w:numFmt w:val="decimal"/>
      <w:lvlRestart w:val="0"/>
      <w:pStyle w:val="a1"/>
      <w:lvlText w:val="[%7]"/>
      <w:lvlJc w:val="left"/>
      <w:pPr>
        <w:ind w:left="0" w:firstLine="0"/>
      </w:pPr>
      <w:rPr>
        <w:rFonts w:hint="eastAsia"/>
      </w:rPr>
    </w:lvl>
    <w:lvl w:ilvl="7">
      <w:start w:val="1"/>
      <w:numFmt w:val="lowerLetter"/>
      <w:lvlText w:val="%8)"/>
      <w:lvlJc w:val="left"/>
      <w:pPr>
        <w:ind w:left="0" w:firstLine="0"/>
      </w:pPr>
      <w:rPr>
        <w:rFonts w:hint="eastAsia"/>
      </w:rPr>
    </w:lvl>
    <w:lvl w:ilvl="8">
      <w:start w:val="1"/>
      <w:numFmt w:val="lowerRoman"/>
      <w:lvlText w:val="%9."/>
      <w:lvlJc w:val="right"/>
      <w:pPr>
        <w:ind w:left="0" w:firstLine="0"/>
      </w:pPr>
      <w:rPr>
        <w:rFonts w:hint="eastAsia"/>
      </w:rPr>
    </w:lvl>
  </w:abstractNum>
  <w:abstractNum w:abstractNumId="1" w15:restartNumberingAfterBreak="0">
    <w:nsid w:val="2D890AE8"/>
    <w:multiLevelType w:val="hybridMultilevel"/>
    <w:tmpl w:val="480E9E26"/>
    <w:lvl w:ilvl="0" w:tplc="04090001">
      <w:start w:val="1"/>
      <w:numFmt w:val="bullet"/>
      <w:lvlText w:val=""/>
      <w:lvlJc w:val="left"/>
      <w:pPr>
        <w:ind w:left="900" w:hanging="420"/>
      </w:pPr>
      <w:rPr>
        <w:rFonts w:ascii="Symbol" w:hAnsi="Symbol"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355A69CA"/>
    <w:multiLevelType w:val="multilevel"/>
    <w:tmpl w:val="355A69CA"/>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45977772"/>
    <w:multiLevelType w:val="hybridMultilevel"/>
    <w:tmpl w:val="6A94089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6ED7108A"/>
    <w:multiLevelType w:val="hybridMultilevel"/>
    <w:tmpl w:val="1B2A6CF6"/>
    <w:lvl w:ilvl="0" w:tplc="79E832D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DD822D8"/>
    <w:multiLevelType w:val="multilevel"/>
    <w:tmpl w:val="7DD822D8"/>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num w:numId="1">
    <w:abstractNumId w:val="0"/>
  </w:num>
  <w:num w:numId="2">
    <w:abstractNumId w:val="4"/>
  </w:num>
  <w:num w:numId="3">
    <w:abstractNumId w:val="0"/>
  </w:num>
  <w:num w:numId="4">
    <w:abstractNumId w:val="5"/>
  </w:num>
  <w:num w:numId="5">
    <w:abstractNumId w:val="2"/>
  </w:num>
  <w:num w:numId="6">
    <w:abstractNumId w:val="3"/>
  </w:num>
  <w:num w:numId="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王 庆云">
    <w15:presenceInfo w15:providerId="Windows Live" w15:userId="1641ea3ec8cc5093"/>
  </w15:person>
  <w15:person w15:author="郑鸿杰">
    <w15:presenceInfo w15:providerId="Windows Live" w15:userId="29c6292106900f5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bordersDoNotSurroundHeader/>
  <w:bordersDoNotSurroundFooter/>
  <w:attachedTemplate r:id="rId1"/>
  <w:trackRevisions/>
  <w:defaultTabStop w:val="420"/>
  <w:evenAndOddHeaders/>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32E4"/>
    <w:rsid w:val="00000531"/>
    <w:rsid w:val="000017BB"/>
    <w:rsid w:val="000035C4"/>
    <w:rsid w:val="00003625"/>
    <w:rsid w:val="00003C94"/>
    <w:rsid w:val="000040F7"/>
    <w:rsid w:val="00004240"/>
    <w:rsid w:val="0000522F"/>
    <w:rsid w:val="00005ED1"/>
    <w:rsid w:val="000079AC"/>
    <w:rsid w:val="000102B0"/>
    <w:rsid w:val="00011018"/>
    <w:rsid w:val="000118E7"/>
    <w:rsid w:val="0001366F"/>
    <w:rsid w:val="00013B6D"/>
    <w:rsid w:val="00013C3A"/>
    <w:rsid w:val="0001468C"/>
    <w:rsid w:val="00015CEE"/>
    <w:rsid w:val="000172AC"/>
    <w:rsid w:val="00020076"/>
    <w:rsid w:val="000207DC"/>
    <w:rsid w:val="00020B1E"/>
    <w:rsid w:val="0002166F"/>
    <w:rsid w:val="00023013"/>
    <w:rsid w:val="00024F4F"/>
    <w:rsid w:val="00030229"/>
    <w:rsid w:val="00030BCF"/>
    <w:rsid w:val="0003151A"/>
    <w:rsid w:val="00031D5F"/>
    <w:rsid w:val="00031F1E"/>
    <w:rsid w:val="000324C4"/>
    <w:rsid w:val="00032748"/>
    <w:rsid w:val="0003344A"/>
    <w:rsid w:val="00035F78"/>
    <w:rsid w:val="00036E7A"/>
    <w:rsid w:val="000379B6"/>
    <w:rsid w:val="00040ABE"/>
    <w:rsid w:val="000420BC"/>
    <w:rsid w:val="000423DB"/>
    <w:rsid w:val="000434EF"/>
    <w:rsid w:val="00043C0F"/>
    <w:rsid w:val="00043F07"/>
    <w:rsid w:val="0004437A"/>
    <w:rsid w:val="00044B4E"/>
    <w:rsid w:val="0004542A"/>
    <w:rsid w:val="00045A9F"/>
    <w:rsid w:val="00045E70"/>
    <w:rsid w:val="00046783"/>
    <w:rsid w:val="0004781A"/>
    <w:rsid w:val="00047A9E"/>
    <w:rsid w:val="00050364"/>
    <w:rsid w:val="00051036"/>
    <w:rsid w:val="000532B1"/>
    <w:rsid w:val="0005571C"/>
    <w:rsid w:val="00056527"/>
    <w:rsid w:val="000607FF"/>
    <w:rsid w:val="00061D0E"/>
    <w:rsid w:val="00062A8A"/>
    <w:rsid w:val="00064037"/>
    <w:rsid w:val="00064980"/>
    <w:rsid w:val="00064B2D"/>
    <w:rsid w:val="00064C6E"/>
    <w:rsid w:val="00065149"/>
    <w:rsid w:val="0006615E"/>
    <w:rsid w:val="0006615F"/>
    <w:rsid w:val="00066344"/>
    <w:rsid w:val="0006650B"/>
    <w:rsid w:val="0006668F"/>
    <w:rsid w:val="000724B4"/>
    <w:rsid w:val="00072F05"/>
    <w:rsid w:val="00073860"/>
    <w:rsid w:val="00073913"/>
    <w:rsid w:val="000741DB"/>
    <w:rsid w:val="00074D66"/>
    <w:rsid w:val="000755BF"/>
    <w:rsid w:val="000758B6"/>
    <w:rsid w:val="0007598D"/>
    <w:rsid w:val="00075A04"/>
    <w:rsid w:val="00080F4B"/>
    <w:rsid w:val="000813EC"/>
    <w:rsid w:val="00081C43"/>
    <w:rsid w:val="00082D37"/>
    <w:rsid w:val="00083CA5"/>
    <w:rsid w:val="00084EF3"/>
    <w:rsid w:val="00090207"/>
    <w:rsid w:val="00090656"/>
    <w:rsid w:val="00090866"/>
    <w:rsid w:val="00093251"/>
    <w:rsid w:val="00093980"/>
    <w:rsid w:val="0009420A"/>
    <w:rsid w:val="000A0B88"/>
    <w:rsid w:val="000A13DB"/>
    <w:rsid w:val="000A193B"/>
    <w:rsid w:val="000A1B9C"/>
    <w:rsid w:val="000A1E97"/>
    <w:rsid w:val="000A26A2"/>
    <w:rsid w:val="000A53BF"/>
    <w:rsid w:val="000A681E"/>
    <w:rsid w:val="000A6D88"/>
    <w:rsid w:val="000A6EB8"/>
    <w:rsid w:val="000B08A0"/>
    <w:rsid w:val="000B1978"/>
    <w:rsid w:val="000B367B"/>
    <w:rsid w:val="000B4258"/>
    <w:rsid w:val="000B4902"/>
    <w:rsid w:val="000B5B30"/>
    <w:rsid w:val="000B74F0"/>
    <w:rsid w:val="000C05AE"/>
    <w:rsid w:val="000C0F5E"/>
    <w:rsid w:val="000C1399"/>
    <w:rsid w:val="000C1C98"/>
    <w:rsid w:val="000C1E86"/>
    <w:rsid w:val="000C209F"/>
    <w:rsid w:val="000C3C94"/>
    <w:rsid w:val="000C433A"/>
    <w:rsid w:val="000C63C2"/>
    <w:rsid w:val="000C6CCF"/>
    <w:rsid w:val="000C6F2F"/>
    <w:rsid w:val="000D0AAB"/>
    <w:rsid w:val="000D1060"/>
    <w:rsid w:val="000D1CDB"/>
    <w:rsid w:val="000D21C8"/>
    <w:rsid w:val="000D29D7"/>
    <w:rsid w:val="000D36C5"/>
    <w:rsid w:val="000D479D"/>
    <w:rsid w:val="000D6056"/>
    <w:rsid w:val="000D70AE"/>
    <w:rsid w:val="000E086B"/>
    <w:rsid w:val="000E169E"/>
    <w:rsid w:val="000E1B29"/>
    <w:rsid w:val="000E1C80"/>
    <w:rsid w:val="000E20CC"/>
    <w:rsid w:val="000E26DB"/>
    <w:rsid w:val="000E28D4"/>
    <w:rsid w:val="000E39E9"/>
    <w:rsid w:val="000E47EC"/>
    <w:rsid w:val="000E4BA3"/>
    <w:rsid w:val="000E60CD"/>
    <w:rsid w:val="000E689A"/>
    <w:rsid w:val="000E7D06"/>
    <w:rsid w:val="000F024F"/>
    <w:rsid w:val="000F143C"/>
    <w:rsid w:val="000F2D84"/>
    <w:rsid w:val="000F3E4D"/>
    <w:rsid w:val="000F68F7"/>
    <w:rsid w:val="000F6977"/>
    <w:rsid w:val="00100E18"/>
    <w:rsid w:val="00100E6B"/>
    <w:rsid w:val="0010112C"/>
    <w:rsid w:val="00101AEF"/>
    <w:rsid w:val="00102A28"/>
    <w:rsid w:val="00103F26"/>
    <w:rsid w:val="00104778"/>
    <w:rsid w:val="00106610"/>
    <w:rsid w:val="00106BC3"/>
    <w:rsid w:val="00107D42"/>
    <w:rsid w:val="00107EDE"/>
    <w:rsid w:val="00111F7E"/>
    <w:rsid w:val="00112081"/>
    <w:rsid w:val="00112A5C"/>
    <w:rsid w:val="001165B6"/>
    <w:rsid w:val="0011684D"/>
    <w:rsid w:val="001179CD"/>
    <w:rsid w:val="00117C2A"/>
    <w:rsid w:val="00117D18"/>
    <w:rsid w:val="00117E0B"/>
    <w:rsid w:val="00120FDE"/>
    <w:rsid w:val="001218C2"/>
    <w:rsid w:val="00121BF6"/>
    <w:rsid w:val="00123F78"/>
    <w:rsid w:val="00123F82"/>
    <w:rsid w:val="0012477F"/>
    <w:rsid w:val="00125326"/>
    <w:rsid w:val="001258A2"/>
    <w:rsid w:val="00125E99"/>
    <w:rsid w:val="00130388"/>
    <w:rsid w:val="001309C1"/>
    <w:rsid w:val="00130F4B"/>
    <w:rsid w:val="00133960"/>
    <w:rsid w:val="0013467B"/>
    <w:rsid w:val="001357DA"/>
    <w:rsid w:val="00136147"/>
    <w:rsid w:val="00136F36"/>
    <w:rsid w:val="00140728"/>
    <w:rsid w:val="00140A71"/>
    <w:rsid w:val="00141770"/>
    <w:rsid w:val="0014393E"/>
    <w:rsid w:val="001443DA"/>
    <w:rsid w:val="00144946"/>
    <w:rsid w:val="00145F73"/>
    <w:rsid w:val="00146272"/>
    <w:rsid w:val="00150233"/>
    <w:rsid w:val="00150241"/>
    <w:rsid w:val="0015091E"/>
    <w:rsid w:val="00150BD6"/>
    <w:rsid w:val="00151EC5"/>
    <w:rsid w:val="00151F67"/>
    <w:rsid w:val="001521F9"/>
    <w:rsid w:val="0015264F"/>
    <w:rsid w:val="001528F3"/>
    <w:rsid w:val="00153A78"/>
    <w:rsid w:val="00154384"/>
    <w:rsid w:val="0015554C"/>
    <w:rsid w:val="00157083"/>
    <w:rsid w:val="001570C1"/>
    <w:rsid w:val="001614D9"/>
    <w:rsid w:val="001618E8"/>
    <w:rsid w:val="00161E67"/>
    <w:rsid w:val="00161F5B"/>
    <w:rsid w:val="00163515"/>
    <w:rsid w:val="00165353"/>
    <w:rsid w:val="00165549"/>
    <w:rsid w:val="00165A9B"/>
    <w:rsid w:val="001662DF"/>
    <w:rsid w:val="00166D03"/>
    <w:rsid w:val="00170068"/>
    <w:rsid w:val="00171EAC"/>
    <w:rsid w:val="00172507"/>
    <w:rsid w:val="00173884"/>
    <w:rsid w:val="00173C69"/>
    <w:rsid w:val="00175388"/>
    <w:rsid w:val="00176935"/>
    <w:rsid w:val="00176C6D"/>
    <w:rsid w:val="001771A9"/>
    <w:rsid w:val="00177A64"/>
    <w:rsid w:val="00180260"/>
    <w:rsid w:val="00181FFE"/>
    <w:rsid w:val="00182240"/>
    <w:rsid w:val="00183424"/>
    <w:rsid w:val="00183715"/>
    <w:rsid w:val="001842FC"/>
    <w:rsid w:val="0018763F"/>
    <w:rsid w:val="001904B4"/>
    <w:rsid w:val="0019066C"/>
    <w:rsid w:val="00191653"/>
    <w:rsid w:val="00193F96"/>
    <w:rsid w:val="001944CC"/>
    <w:rsid w:val="00194794"/>
    <w:rsid w:val="00194A8A"/>
    <w:rsid w:val="00195E83"/>
    <w:rsid w:val="00195EA9"/>
    <w:rsid w:val="001964D8"/>
    <w:rsid w:val="00196C2C"/>
    <w:rsid w:val="001A2313"/>
    <w:rsid w:val="001A2D23"/>
    <w:rsid w:val="001A359B"/>
    <w:rsid w:val="001A4289"/>
    <w:rsid w:val="001A4B3E"/>
    <w:rsid w:val="001A4E8C"/>
    <w:rsid w:val="001A5391"/>
    <w:rsid w:val="001A61C9"/>
    <w:rsid w:val="001A6DD3"/>
    <w:rsid w:val="001B0CE7"/>
    <w:rsid w:val="001B2156"/>
    <w:rsid w:val="001B394D"/>
    <w:rsid w:val="001B39C8"/>
    <w:rsid w:val="001B3E2C"/>
    <w:rsid w:val="001B3E75"/>
    <w:rsid w:val="001B4F16"/>
    <w:rsid w:val="001B52AE"/>
    <w:rsid w:val="001B52BE"/>
    <w:rsid w:val="001B6539"/>
    <w:rsid w:val="001B7D76"/>
    <w:rsid w:val="001C011A"/>
    <w:rsid w:val="001C0317"/>
    <w:rsid w:val="001C109A"/>
    <w:rsid w:val="001C1498"/>
    <w:rsid w:val="001C2279"/>
    <w:rsid w:val="001C3123"/>
    <w:rsid w:val="001C5752"/>
    <w:rsid w:val="001C679D"/>
    <w:rsid w:val="001C6DB2"/>
    <w:rsid w:val="001C70F3"/>
    <w:rsid w:val="001D0C5F"/>
    <w:rsid w:val="001D0D42"/>
    <w:rsid w:val="001D1338"/>
    <w:rsid w:val="001D1674"/>
    <w:rsid w:val="001D2294"/>
    <w:rsid w:val="001D2486"/>
    <w:rsid w:val="001D27D3"/>
    <w:rsid w:val="001D2914"/>
    <w:rsid w:val="001D3670"/>
    <w:rsid w:val="001D53C3"/>
    <w:rsid w:val="001D56EB"/>
    <w:rsid w:val="001D5877"/>
    <w:rsid w:val="001D72A4"/>
    <w:rsid w:val="001D7316"/>
    <w:rsid w:val="001E0049"/>
    <w:rsid w:val="001E0828"/>
    <w:rsid w:val="001E0D2A"/>
    <w:rsid w:val="001E0D76"/>
    <w:rsid w:val="001E1D33"/>
    <w:rsid w:val="001E2037"/>
    <w:rsid w:val="001E3AA5"/>
    <w:rsid w:val="001E423F"/>
    <w:rsid w:val="001E49C9"/>
    <w:rsid w:val="001F1EEF"/>
    <w:rsid w:val="001F3570"/>
    <w:rsid w:val="001F527F"/>
    <w:rsid w:val="00203AA3"/>
    <w:rsid w:val="00203B31"/>
    <w:rsid w:val="00204637"/>
    <w:rsid w:val="002061B4"/>
    <w:rsid w:val="0020643A"/>
    <w:rsid w:val="00206846"/>
    <w:rsid w:val="0020697B"/>
    <w:rsid w:val="0020712C"/>
    <w:rsid w:val="00211777"/>
    <w:rsid w:val="0021356F"/>
    <w:rsid w:val="00213900"/>
    <w:rsid w:val="0021466F"/>
    <w:rsid w:val="00216833"/>
    <w:rsid w:val="0022086E"/>
    <w:rsid w:val="0022104E"/>
    <w:rsid w:val="00221D3C"/>
    <w:rsid w:val="002226E2"/>
    <w:rsid w:val="0022309E"/>
    <w:rsid w:val="002234BA"/>
    <w:rsid w:val="00223D48"/>
    <w:rsid w:val="00224C8B"/>
    <w:rsid w:val="00225A2A"/>
    <w:rsid w:val="00225B12"/>
    <w:rsid w:val="00226A57"/>
    <w:rsid w:val="002279F0"/>
    <w:rsid w:val="00230E62"/>
    <w:rsid w:val="00231CC8"/>
    <w:rsid w:val="00234D99"/>
    <w:rsid w:val="00235302"/>
    <w:rsid w:val="00236C74"/>
    <w:rsid w:val="00236DF3"/>
    <w:rsid w:val="002406C7"/>
    <w:rsid w:val="00241116"/>
    <w:rsid w:val="00242688"/>
    <w:rsid w:val="0024286D"/>
    <w:rsid w:val="00243682"/>
    <w:rsid w:val="002439EE"/>
    <w:rsid w:val="00245E3B"/>
    <w:rsid w:val="002468E9"/>
    <w:rsid w:val="0024707C"/>
    <w:rsid w:val="00247AD2"/>
    <w:rsid w:val="00250141"/>
    <w:rsid w:val="002515A0"/>
    <w:rsid w:val="0025270C"/>
    <w:rsid w:val="00252995"/>
    <w:rsid w:val="00252CBE"/>
    <w:rsid w:val="00252D31"/>
    <w:rsid w:val="00252DCD"/>
    <w:rsid w:val="00252EC7"/>
    <w:rsid w:val="00253176"/>
    <w:rsid w:val="00253595"/>
    <w:rsid w:val="00253EC2"/>
    <w:rsid w:val="00253F7F"/>
    <w:rsid w:val="0025465C"/>
    <w:rsid w:val="00255C0E"/>
    <w:rsid w:val="002566C5"/>
    <w:rsid w:val="00256844"/>
    <w:rsid w:val="00256B0C"/>
    <w:rsid w:val="00256DAA"/>
    <w:rsid w:val="00257EC4"/>
    <w:rsid w:val="0026001B"/>
    <w:rsid w:val="00260196"/>
    <w:rsid w:val="00260DF3"/>
    <w:rsid w:val="0026284A"/>
    <w:rsid w:val="00264AF0"/>
    <w:rsid w:val="00264D66"/>
    <w:rsid w:val="0026522B"/>
    <w:rsid w:val="00270077"/>
    <w:rsid w:val="002700F8"/>
    <w:rsid w:val="002709B5"/>
    <w:rsid w:val="00271562"/>
    <w:rsid w:val="00272EE1"/>
    <w:rsid w:val="002747E5"/>
    <w:rsid w:val="002752A1"/>
    <w:rsid w:val="00275B63"/>
    <w:rsid w:val="0027625B"/>
    <w:rsid w:val="0027671F"/>
    <w:rsid w:val="00276D29"/>
    <w:rsid w:val="00276EA6"/>
    <w:rsid w:val="00277178"/>
    <w:rsid w:val="00277AD2"/>
    <w:rsid w:val="00281087"/>
    <w:rsid w:val="00281F25"/>
    <w:rsid w:val="0028453F"/>
    <w:rsid w:val="002857E2"/>
    <w:rsid w:val="002862D2"/>
    <w:rsid w:val="0028664B"/>
    <w:rsid w:val="00287A0C"/>
    <w:rsid w:val="00290A97"/>
    <w:rsid w:val="00290C2A"/>
    <w:rsid w:val="00290DF0"/>
    <w:rsid w:val="0029103C"/>
    <w:rsid w:val="002915F7"/>
    <w:rsid w:val="00291E07"/>
    <w:rsid w:val="00292AC6"/>
    <w:rsid w:val="00292D55"/>
    <w:rsid w:val="002931E4"/>
    <w:rsid w:val="00293CA6"/>
    <w:rsid w:val="00294C69"/>
    <w:rsid w:val="00295285"/>
    <w:rsid w:val="00295642"/>
    <w:rsid w:val="00296153"/>
    <w:rsid w:val="00296E37"/>
    <w:rsid w:val="0029794E"/>
    <w:rsid w:val="00297DA6"/>
    <w:rsid w:val="002A0065"/>
    <w:rsid w:val="002A0407"/>
    <w:rsid w:val="002A0BCA"/>
    <w:rsid w:val="002A18AC"/>
    <w:rsid w:val="002A1F23"/>
    <w:rsid w:val="002A2FA1"/>
    <w:rsid w:val="002A3D69"/>
    <w:rsid w:val="002A4828"/>
    <w:rsid w:val="002A4CB3"/>
    <w:rsid w:val="002A5FD7"/>
    <w:rsid w:val="002A60F1"/>
    <w:rsid w:val="002A66CF"/>
    <w:rsid w:val="002A7305"/>
    <w:rsid w:val="002B0440"/>
    <w:rsid w:val="002B12D1"/>
    <w:rsid w:val="002B1DDC"/>
    <w:rsid w:val="002B2569"/>
    <w:rsid w:val="002B3742"/>
    <w:rsid w:val="002B55FB"/>
    <w:rsid w:val="002B562D"/>
    <w:rsid w:val="002B6061"/>
    <w:rsid w:val="002B66AD"/>
    <w:rsid w:val="002C21FA"/>
    <w:rsid w:val="002C3C03"/>
    <w:rsid w:val="002C3CA2"/>
    <w:rsid w:val="002C3FED"/>
    <w:rsid w:val="002C4232"/>
    <w:rsid w:val="002C4331"/>
    <w:rsid w:val="002C47F1"/>
    <w:rsid w:val="002C503E"/>
    <w:rsid w:val="002C70A4"/>
    <w:rsid w:val="002C716A"/>
    <w:rsid w:val="002D0DF3"/>
    <w:rsid w:val="002D2029"/>
    <w:rsid w:val="002D3E1D"/>
    <w:rsid w:val="002D7A01"/>
    <w:rsid w:val="002E1B76"/>
    <w:rsid w:val="002E1B83"/>
    <w:rsid w:val="002E2257"/>
    <w:rsid w:val="002E3053"/>
    <w:rsid w:val="002E323A"/>
    <w:rsid w:val="002E4E23"/>
    <w:rsid w:val="002E677A"/>
    <w:rsid w:val="002F0CE8"/>
    <w:rsid w:val="002F1163"/>
    <w:rsid w:val="002F4E6E"/>
    <w:rsid w:val="002F7665"/>
    <w:rsid w:val="00300EFF"/>
    <w:rsid w:val="00301067"/>
    <w:rsid w:val="00302CA9"/>
    <w:rsid w:val="00302F60"/>
    <w:rsid w:val="00303363"/>
    <w:rsid w:val="00303EE9"/>
    <w:rsid w:val="00304B87"/>
    <w:rsid w:val="00306299"/>
    <w:rsid w:val="003062D9"/>
    <w:rsid w:val="003064E0"/>
    <w:rsid w:val="0030761B"/>
    <w:rsid w:val="00310F61"/>
    <w:rsid w:val="00312BFA"/>
    <w:rsid w:val="00314203"/>
    <w:rsid w:val="0031443B"/>
    <w:rsid w:val="00317A2C"/>
    <w:rsid w:val="00317BB9"/>
    <w:rsid w:val="00317C33"/>
    <w:rsid w:val="00320676"/>
    <w:rsid w:val="0032069D"/>
    <w:rsid w:val="00323C75"/>
    <w:rsid w:val="003240E8"/>
    <w:rsid w:val="00324878"/>
    <w:rsid w:val="00324CED"/>
    <w:rsid w:val="00326D87"/>
    <w:rsid w:val="003273DE"/>
    <w:rsid w:val="00330778"/>
    <w:rsid w:val="00330A93"/>
    <w:rsid w:val="00331D7C"/>
    <w:rsid w:val="00334B81"/>
    <w:rsid w:val="003362C7"/>
    <w:rsid w:val="00336864"/>
    <w:rsid w:val="00336CEF"/>
    <w:rsid w:val="0033739B"/>
    <w:rsid w:val="00337766"/>
    <w:rsid w:val="00342366"/>
    <w:rsid w:val="003426FF"/>
    <w:rsid w:val="00343516"/>
    <w:rsid w:val="00343788"/>
    <w:rsid w:val="003437A7"/>
    <w:rsid w:val="00343E8C"/>
    <w:rsid w:val="00344710"/>
    <w:rsid w:val="00344781"/>
    <w:rsid w:val="00345E14"/>
    <w:rsid w:val="003463CC"/>
    <w:rsid w:val="0034750D"/>
    <w:rsid w:val="00347D88"/>
    <w:rsid w:val="0035291D"/>
    <w:rsid w:val="00352E25"/>
    <w:rsid w:val="00356CBC"/>
    <w:rsid w:val="00357F1C"/>
    <w:rsid w:val="00361D03"/>
    <w:rsid w:val="00363BD9"/>
    <w:rsid w:val="00365C95"/>
    <w:rsid w:val="00367375"/>
    <w:rsid w:val="0036769E"/>
    <w:rsid w:val="003726E7"/>
    <w:rsid w:val="00373672"/>
    <w:rsid w:val="003746BA"/>
    <w:rsid w:val="003753B9"/>
    <w:rsid w:val="0037581E"/>
    <w:rsid w:val="003760F9"/>
    <w:rsid w:val="0037693E"/>
    <w:rsid w:val="0038117D"/>
    <w:rsid w:val="00381B26"/>
    <w:rsid w:val="00381EC1"/>
    <w:rsid w:val="00382A7E"/>
    <w:rsid w:val="00382BC1"/>
    <w:rsid w:val="00383C02"/>
    <w:rsid w:val="003840B8"/>
    <w:rsid w:val="00385686"/>
    <w:rsid w:val="00386764"/>
    <w:rsid w:val="00391743"/>
    <w:rsid w:val="003932BF"/>
    <w:rsid w:val="003938DB"/>
    <w:rsid w:val="003940EF"/>
    <w:rsid w:val="003948A6"/>
    <w:rsid w:val="00395AB0"/>
    <w:rsid w:val="00396657"/>
    <w:rsid w:val="00396860"/>
    <w:rsid w:val="003A0083"/>
    <w:rsid w:val="003A24FD"/>
    <w:rsid w:val="003A4D16"/>
    <w:rsid w:val="003A6094"/>
    <w:rsid w:val="003A69CA"/>
    <w:rsid w:val="003A6B2C"/>
    <w:rsid w:val="003A6C75"/>
    <w:rsid w:val="003B0ACA"/>
    <w:rsid w:val="003B10B7"/>
    <w:rsid w:val="003B1118"/>
    <w:rsid w:val="003B2709"/>
    <w:rsid w:val="003B4C7B"/>
    <w:rsid w:val="003B4ED3"/>
    <w:rsid w:val="003B542F"/>
    <w:rsid w:val="003B6238"/>
    <w:rsid w:val="003B683D"/>
    <w:rsid w:val="003B7FD5"/>
    <w:rsid w:val="003C14D5"/>
    <w:rsid w:val="003C1A77"/>
    <w:rsid w:val="003C1CCE"/>
    <w:rsid w:val="003C45AF"/>
    <w:rsid w:val="003C5049"/>
    <w:rsid w:val="003C5C6A"/>
    <w:rsid w:val="003C6191"/>
    <w:rsid w:val="003C7F6A"/>
    <w:rsid w:val="003D0855"/>
    <w:rsid w:val="003D1328"/>
    <w:rsid w:val="003D15A4"/>
    <w:rsid w:val="003D1CE7"/>
    <w:rsid w:val="003D22C2"/>
    <w:rsid w:val="003D441A"/>
    <w:rsid w:val="003D70E9"/>
    <w:rsid w:val="003D7300"/>
    <w:rsid w:val="003D7F56"/>
    <w:rsid w:val="003E0784"/>
    <w:rsid w:val="003E1B61"/>
    <w:rsid w:val="003E2614"/>
    <w:rsid w:val="003E281F"/>
    <w:rsid w:val="003E3280"/>
    <w:rsid w:val="003E37ED"/>
    <w:rsid w:val="003E44D6"/>
    <w:rsid w:val="003E4C73"/>
    <w:rsid w:val="003E51EB"/>
    <w:rsid w:val="003E6640"/>
    <w:rsid w:val="003F0246"/>
    <w:rsid w:val="003F172B"/>
    <w:rsid w:val="003F1A65"/>
    <w:rsid w:val="003F28C0"/>
    <w:rsid w:val="003F341E"/>
    <w:rsid w:val="003F56DE"/>
    <w:rsid w:val="003F6CCF"/>
    <w:rsid w:val="003F740E"/>
    <w:rsid w:val="004002B0"/>
    <w:rsid w:val="004003C9"/>
    <w:rsid w:val="00401D2F"/>
    <w:rsid w:val="00401EF8"/>
    <w:rsid w:val="0040381C"/>
    <w:rsid w:val="0040698F"/>
    <w:rsid w:val="00411083"/>
    <w:rsid w:val="00411B5B"/>
    <w:rsid w:val="00412DD7"/>
    <w:rsid w:val="00413047"/>
    <w:rsid w:val="00413CDF"/>
    <w:rsid w:val="00413EBB"/>
    <w:rsid w:val="00414038"/>
    <w:rsid w:val="0041592A"/>
    <w:rsid w:val="00416EEE"/>
    <w:rsid w:val="00417260"/>
    <w:rsid w:val="0042051F"/>
    <w:rsid w:val="00420633"/>
    <w:rsid w:val="004217B0"/>
    <w:rsid w:val="0042388B"/>
    <w:rsid w:val="00423C54"/>
    <w:rsid w:val="00426E19"/>
    <w:rsid w:val="00427C05"/>
    <w:rsid w:val="00430DF6"/>
    <w:rsid w:val="00432445"/>
    <w:rsid w:val="00432D5A"/>
    <w:rsid w:val="00433EF5"/>
    <w:rsid w:val="004342D1"/>
    <w:rsid w:val="004358FE"/>
    <w:rsid w:val="0043644E"/>
    <w:rsid w:val="00436450"/>
    <w:rsid w:val="004367E0"/>
    <w:rsid w:val="00436CB7"/>
    <w:rsid w:val="00440B19"/>
    <w:rsid w:val="004411B9"/>
    <w:rsid w:val="0044181E"/>
    <w:rsid w:val="00441A4F"/>
    <w:rsid w:val="00443807"/>
    <w:rsid w:val="00443C15"/>
    <w:rsid w:val="00445117"/>
    <w:rsid w:val="00445C64"/>
    <w:rsid w:val="00446699"/>
    <w:rsid w:val="00447504"/>
    <w:rsid w:val="00451C51"/>
    <w:rsid w:val="00452742"/>
    <w:rsid w:val="00452987"/>
    <w:rsid w:val="004550A4"/>
    <w:rsid w:val="00457FFA"/>
    <w:rsid w:val="00460DA2"/>
    <w:rsid w:val="00461E08"/>
    <w:rsid w:val="0046378D"/>
    <w:rsid w:val="0046583C"/>
    <w:rsid w:val="004701AA"/>
    <w:rsid w:val="00473C04"/>
    <w:rsid w:val="0047504F"/>
    <w:rsid w:val="0047524D"/>
    <w:rsid w:val="00476643"/>
    <w:rsid w:val="0047681C"/>
    <w:rsid w:val="0048150A"/>
    <w:rsid w:val="004819E4"/>
    <w:rsid w:val="00481C01"/>
    <w:rsid w:val="004840F1"/>
    <w:rsid w:val="00492885"/>
    <w:rsid w:val="004928E7"/>
    <w:rsid w:val="00493D93"/>
    <w:rsid w:val="0049418A"/>
    <w:rsid w:val="00495711"/>
    <w:rsid w:val="00495CAE"/>
    <w:rsid w:val="00495CB4"/>
    <w:rsid w:val="0049647B"/>
    <w:rsid w:val="00496FD2"/>
    <w:rsid w:val="004A111E"/>
    <w:rsid w:val="004A1FB9"/>
    <w:rsid w:val="004A3C51"/>
    <w:rsid w:val="004A428E"/>
    <w:rsid w:val="004A4799"/>
    <w:rsid w:val="004A56C3"/>
    <w:rsid w:val="004B0260"/>
    <w:rsid w:val="004B25E0"/>
    <w:rsid w:val="004B3304"/>
    <w:rsid w:val="004B334A"/>
    <w:rsid w:val="004B34A8"/>
    <w:rsid w:val="004B3B43"/>
    <w:rsid w:val="004B4B22"/>
    <w:rsid w:val="004B5846"/>
    <w:rsid w:val="004B5E68"/>
    <w:rsid w:val="004B5EDB"/>
    <w:rsid w:val="004B7A63"/>
    <w:rsid w:val="004C1A28"/>
    <w:rsid w:val="004C2050"/>
    <w:rsid w:val="004C25A7"/>
    <w:rsid w:val="004C2A91"/>
    <w:rsid w:val="004C31A6"/>
    <w:rsid w:val="004C341C"/>
    <w:rsid w:val="004C37D0"/>
    <w:rsid w:val="004C4443"/>
    <w:rsid w:val="004C54F8"/>
    <w:rsid w:val="004C5822"/>
    <w:rsid w:val="004C6A74"/>
    <w:rsid w:val="004D15D0"/>
    <w:rsid w:val="004D17B4"/>
    <w:rsid w:val="004D67C8"/>
    <w:rsid w:val="004E1811"/>
    <w:rsid w:val="004E49C7"/>
    <w:rsid w:val="004E5C05"/>
    <w:rsid w:val="004E64E2"/>
    <w:rsid w:val="004E6E1F"/>
    <w:rsid w:val="004F0026"/>
    <w:rsid w:val="004F0660"/>
    <w:rsid w:val="004F0F9B"/>
    <w:rsid w:val="004F11F9"/>
    <w:rsid w:val="004F141A"/>
    <w:rsid w:val="004F213F"/>
    <w:rsid w:val="004F3060"/>
    <w:rsid w:val="004F3B82"/>
    <w:rsid w:val="004F4BC7"/>
    <w:rsid w:val="004F4FED"/>
    <w:rsid w:val="004F6153"/>
    <w:rsid w:val="004F7026"/>
    <w:rsid w:val="00500C0D"/>
    <w:rsid w:val="00500F52"/>
    <w:rsid w:val="0050142E"/>
    <w:rsid w:val="005016BA"/>
    <w:rsid w:val="00501F7F"/>
    <w:rsid w:val="005031E3"/>
    <w:rsid w:val="00505E1F"/>
    <w:rsid w:val="00507429"/>
    <w:rsid w:val="00507B18"/>
    <w:rsid w:val="00510D68"/>
    <w:rsid w:val="00510E76"/>
    <w:rsid w:val="005117B1"/>
    <w:rsid w:val="00512B49"/>
    <w:rsid w:val="00514C8A"/>
    <w:rsid w:val="00515F32"/>
    <w:rsid w:val="00520049"/>
    <w:rsid w:val="00520100"/>
    <w:rsid w:val="00520193"/>
    <w:rsid w:val="00522D5A"/>
    <w:rsid w:val="0052501F"/>
    <w:rsid w:val="0052636B"/>
    <w:rsid w:val="00527F15"/>
    <w:rsid w:val="005307D6"/>
    <w:rsid w:val="0053133A"/>
    <w:rsid w:val="00531637"/>
    <w:rsid w:val="00531686"/>
    <w:rsid w:val="00531FA3"/>
    <w:rsid w:val="0053291E"/>
    <w:rsid w:val="00533FBA"/>
    <w:rsid w:val="00535497"/>
    <w:rsid w:val="00536030"/>
    <w:rsid w:val="00536303"/>
    <w:rsid w:val="00537063"/>
    <w:rsid w:val="0053766D"/>
    <w:rsid w:val="00540DF2"/>
    <w:rsid w:val="00541DEA"/>
    <w:rsid w:val="00541F51"/>
    <w:rsid w:val="0054210B"/>
    <w:rsid w:val="00542FA6"/>
    <w:rsid w:val="00543C61"/>
    <w:rsid w:val="005455BB"/>
    <w:rsid w:val="00546F36"/>
    <w:rsid w:val="005504A8"/>
    <w:rsid w:val="005504CE"/>
    <w:rsid w:val="00553853"/>
    <w:rsid w:val="00553F32"/>
    <w:rsid w:val="00560800"/>
    <w:rsid w:val="00560F2C"/>
    <w:rsid w:val="005628D8"/>
    <w:rsid w:val="00563826"/>
    <w:rsid w:val="00564881"/>
    <w:rsid w:val="00564948"/>
    <w:rsid w:val="00564BF6"/>
    <w:rsid w:val="00565ADC"/>
    <w:rsid w:val="0056695C"/>
    <w:rsid w:val="005675A4"/>
    <w:rsid w:val="005678E3"/>
    <w:rsid w:val="00571911"/>
    <w:rsid w:val="005734EB"/>
    <w:rsid w:val="00573F10"/>
    <w:rsid w:val="005748C8"/>
    <w:rsid w:val="00574ECA"/>
    <w:rsid w:val="00576608"/>
    <w:rsid w:val="005774E7"/>
    <w:rsid w:val="00580F35"/>
    <w:rsid w:val="00581A0E"/>
    <w:rsid w:val="00582561"/>
    <w:rsid w:val="00582D18"/>
    <w:rsid w:val="00586FE0"/>
    <w:rsid w:val="005878CB"/>
    <w:rsid w:val="0059234B"/>
    <w:rsid w:val="00592DA1"/>
    <w:rsid w:val="00592EC0"/>
    <w:rsid w:val="00593AC2"/>
    <w:rsid w:val="00593C88"/>
    <w:rsid w:val="005950F6"/>
    <w:rsid w:val="00595E99"/>
    <w:rsid w:val="00596A6E"/>
    <w:rsid w:val="005A037A"/>
    <w:rsid w:val="005A050B"/>
    <w:rsid w:val="005A196C"/>
    <w:rsid w:val="005A4A4A"/>
    <w:rsid w:val="005A6479"/>
    <w:rsid w:val="005A6759"/>
    <w:rsid w:val="005A6BA4"/>
    <w:rsid w:val="005A6E51"/>
    <w:rsid w:val="005B0581"/>
    <w:rsid w:val="005B13DB"/>
    <w:rsid w:val="005B3BCE"/>
    <w:rsid w:val="005B51C3"/>
    <w:rsid w:val="005B7FE9"/>
    <w:rsid w:val="005C09B5"/>
    <w:rsid w:val="005C17C5"/>
    <w:rsid w:val="005C23B3"/>
    <w:rsid w:val="005C2EAA"/>
    <w:rsid w:val="005C47F0"/>
    <w:rsid w:val="005C65E5"/>
    <w:rsid w:val="005D03DC"/>
    <w:rsid w:val="005D04FE"/>
    <w:rsid w:val="005D0C64"/>
    <w:rsid w:val="005D25FC"/>
    <w:rsid w:val="005D2DA0"/>
    <w:rsid w:val="005D6266"/>
    <w:rsid w:val="005D675D"/>
    <w:rsid w:val="005E05EC"/>
    <w:rsid w:val="005E0F5D"/>
    <w:rsid w:val="005E1BC3"/>
    <w:rsid w:val="005E2468"/>
    <w:rsid w:val="005E39C5"/>
    <w:rsid w:val="005E43C1"/>
    <w:rsid w:val="005E49AB"/>
    <w:rsid w:val="005E512E"/>
    <w:rsid w:val="005E619B"/>
    <w:rsid w:val="005E6C8E"/>
    <w:rsid w:val="005E76BF"/>
    <w:rsid w:val="005E7AD1"/>
    <w:rsid w:val="005E7DEA"/>
    <w:rsid w:val="005F03BD"/>
    <w:rsid w:val="005F216C"/>
    <w:rsid w:val="005F3ADD"/>
    <w:rsid w:val="005F416C"/>
    <w:rsid w:val="005F62FD"/>
    <w:rsid w:val="005F7248"/>
    <w:rsid w:val="00600898"/>
    <w:rsid w:val="00600A7D"/>
    <w:rsid w:val="00602E72"/>
    <w:rsid w:val="00604B81"/>
    <w:rsid w:val="00605633"/>
    <w:rsid w:val="0060578B"/>
    <w:rsid w:val="00610DFA"/>
    <w:rsid w:val="006116ED"/>
    <w:rsid w:val="006116F8"/>
    <w:rsid w:val="00611C06"/>
    <w:rsid w:val="006122CD"/>
    <w:rsid w:val="00613280"/>
    <w:rsid w:val="00613914"/>
    <w:rsid w:val="00613E5B"/>
    <w:rsid w:val="0061425C"/>
    <w:rsid w:val="0061455B"/>
    <w:rsid w:val="00614710"/>
    <w:rsid w:val="00614B81"/>
    <w:rsid w:val="00620063"/>
    <w:rsid w:val="00620157"/>
    <w:rsid w:val="0062097D"/>
    <w:rsid w:val="00620CAA"/>
    <w:rsid w:val="0062110C"/>
    <w:rsid w:val="00621668"/>
    <w:rsid w:val="00624B8C"/>
    <w:rsid w:val="006256E7"/>
    <w:rsid w:val="006259BA"/>
    <w:rsid w:val="00625E43"/>
    <w:rsid w:val="00626D03"/>
    <w:rsid w:val="006279DA"/>
    <w:rsid w:val="00627F4E"/>
    <w:rsid w:val="00631B3B"/>
    <w:rsid w:val="0063294C"/>
    <w:rsid w:val="0063403B"/>
    <w:rsid w:val="00634793"/>
    <w:rsid w:val="00634D36"/>
    <w:rsid w:val="0063529F"/>
    <w:rsid w:val="00635E5A"/>
    <w:rsid w:val="00636651"/>
    <w:rsid w:val="006367C8"/>
    <w:rsid w:val="00640244"/>
    <w:rsid w:val="00640593"/>
    <w:rsid w:val="00640840"/>
    <w:rsid w:val="00640C9C"/>
    <w:rsid w:val="00641226"/>
    <w:rsid w:val="0064122B"/>
    <w:rsid w:val="006426B7"/>
    <w:rsid w:val="00642753"/>
    <w:rsid w:val="00642FC8"/>
    <w:rsid w:val="00642FFC"/>
    <w:rsid w:val="006437CE"/>
    <w:rsid w:val="006454D3"/>
    <w:rsid w:val="00645512"/>
    <w:rsid w:val="006459E8"/>
    <w:rsid w:val="006468E2"/>
    <w:rsid w:val="0064751E"/>
    <w:rsid w:val="00647B9C"/>
    <w:rsid w:val="00650220"/>
    <w:rsid w:val="00650D18"/>
    <w:rsid w:val="00651B9C"/>
    <w:rsid w:val="00652245"/>
    <w:rsid w:val="006547BD"/>
    <w:rsid w:val="00654A23"/>
    <w:rsid w:val="0065662E"/>
    <w:rsid w:val="00656C56"/>
    <w:rsid w:val="006576B3"/>
    <w:rsid w:val="00662435"/>
    <w:rsid w:val="0066270E"/>
    <w:rsid w:val="00663A51"/>
    <w:rsid w:val="00664021"/>
    <w:rsid w:val="00664380"/>
    <w:rsid w:val="00664FDB"/>
    <w:rsid w:val="006661A8"/>
    <w:rsid w:val="00666605"/>
    <w:rsid w:val="00666704"/>
    <w:rsid w:val="0066720A"/>
    <w:rsid w:val="00667344"/>
    <w:rsid w:val="00667737"/>
    <w:rsid w:val="006678D7"/>
    <w:rsid w:val="00670D08"/>
    <w:rsid w:val="00672D56"/>
    <w:rsid w:val="00673E44"/>
    <w:rsid w:val="006746E7"/>
    <w:rsid w:val="00674A8F"/>
    <w:rsid w:val="00675883"/>
    <w:rsid w:val="0067659C"/>
    <w:rsid w:val="00676DD0"/>
    <w:rsid w:val="00677344"/>
    <w:rsid w:val="0067780F"/>
    <w:rsid w:val="00677F74"/>
    <w:rsid w:val="0068033B"/>
    <w:rsid w:val="00681385"/>
    <w:rsid w:val="0068355F"/>
    <w:rsid w:val="00683F0F"/>
    <w:rsid w:val="006843DA"/>
    <w:rsid w:val="00685824"/>
    <w:rsid w:val="006868F8"/>
    <w:rsid w:val="006878DE"/>
    <w:rsid w:val="00687CC3"/>
    <w:rsid w:val="00690109"/>
    <w:rsid w:val="00690124"/>
    <w:rsid w:val="00691710"/>
    <w:rsid w:val="006920CF"/>
    <w:rsid w:val="00692861"/>
    <w:rsid w:val="006939C1"/>
    <w:rsid w:val="00694525"/>
    <w:rsid w:val="00694A10"/>
    <w:rsid w:val="00694E17"/>
    <w:rsid w:val="00695256"/>
    <w:rsid w:val="00696267"/>
    <w:rsid w:val="00696A05"/>
    <w:rsid w:val="006975C3"/>
    <w:rsid w:val="00697679"/>
    <w:rsid w:val="006A22A2"/>
    <w:rsid w:val="006A4780"/>
    <w:rsid w:val="006A53F4"/>
    <w:rsid w:val="006A5570"/>
    <w:rsid w:val="006A5790"/>
    <w:rsid w:val="006A745B"/>
    <w:rsid w:val="006B0A44"/>
    <w:rsid w:val="006B18A7"/>
    <w:rsid w:val="006B250E"/>
    <w:rsid w:val="006B27EA"/>
    <w:rsid w:val="006B3AA5"/>
    <w:rsid w:val="006B4DDD"/>
    <w:rsid w:val="006B51A0"/>
    <w:rsid w:val="006B718C"/>
    <w:rsid w:val="006B72EE"/>
    <w:rsid w:val="006B7793"/>
    <w:rsid w:val="006C04CE"/>
    <w:rsid w:val="006C1861"/>
    <w:rsid w:val="006C2F54"/>
    <w:rsid w:val="006C3E3E"/>
    <w:rsid w:val="006C47C1"/>
    <w:rsid w:val="006C5AD6"/>
    <w:rsid w:val="006C5F55"/>
    <w:rsid w:val="006C7643"/>
    <w:rsid w:val="006D21FD"/>
    <w:rsid w:val="006D4615"/>
    <w:rsid w:val="006D4D3A"/>
    <w:rsid w:val="006D561E"/>
    <w:rsid w:val="006D5C38"/>
    <w:rsid w:val="006D5FEF"/>
    <w:rsid w:val="006D770E"/>
    <w:rsid w:val="006E0737"/>
    <w:rsid w:val="006E1F95"/>
    <w:rsid w:val="006E21CB"/>
    <w:rsid w:val="006E2A7A"/>
    <w:rsid w:val="006E2DC5"/>
    <w:rsid w:val="006E36F9"/>
    <w:rsid w:val="006E6226"/>
    <w:rsid w:val="006E6C41"/>
    <w:rsid w:val="006E724A"/>
    <w:rsid w:val="006F205E"/>
    <w:rsid w:val="006F2133"/>
    <w:rsid w:val="006F29F4"/>
    <w:rsid w:val="006F45A8"/>
    <w:rsid w:val="006F61E0"/>
    <w:rsid w:val="006F7008"/>
    <w:rsid w:val="00701C40"/>
    <w:rsid w:val="0070266D"/>
    <w:rsid w:val="0070298E"/>
    <w:rsid w:val="00703812"/>
    <w:rsid w:val="00703FDD"/>
    <w:rsid w:val="00704762"/>
    <w:rsid w:val="00704A18"/>
    <w:rsid w:val="00706A11"/>
    <w:rsid w:val="00707C08"/>
    <w:rsid w:val="00707CA2"/>
    <w:rsid w:val="00710FF0"/>
    <w:rsid w:val="007141AB"/>
    <w:rsid w:val="007147C3"/>
    <w:rsid w:val="00714C45"/>
    <w:rsid w:val="007158BE"/>
    <w:rsid w:val="0071736C"/>
    <w:rsid w:val="007173F0"/>
    <w:rsid w:val="007176A0"/>
    <w:rsid w:val="00720334"/>
    <w:rsid w:val="007209E6"/>
    <w:rsid w:val="00723C05"/>
    <w:rsid w:val="007242CD"/>
    <w:rsid w:val="007254E4"/>
    <w:rsid w:val="00725561"/>
    <w:rsid w:val="00727EEC"/>
    <w:rsid w:val="007304F5"/>
    <w:rsid w:val="00731761"/>
    <w:rsid w:val="0073299C"/>
    <w:rsid w:val="00736474"/>
    <w:rsid w:val="00736B19"/>
    <w:rsid w:val="00736D0E"/>
    <w:rsid w:val="007419C2"/>
    <w:rsid w:val="007420CC"/>
    <w:rsid w:val="00743C92"/>
    <w:rsid w:val="00745196"/>
    <w:rsid w:val="00745C0F"/>
    <w:rsid w:val="00750765"/>
    <w:rsid w:val="00751260"/>
    <w:rsid w:val="0075246A"/>
    <w:rsid w:val="0075332E"/>
    <w:rsid w:val="0075383F"/>
    <w:rsid w:val="00753851"/>
    <w:rsid w:val="007539DA"/>
    <w:rsid w:val="007546F3"/>
    <w:rsid w:val="007553DD"/>
    <w:rsid w:val="007557B1"/>
    <w:rsid w:val="00755B81"/>
    <w:rsid w:val="007561C9"/>
    <w:rsid w:val="0075633D"/>
    <w:rsid w:val="007569D5"/>
    <w:rsid w:val="007571B1"/>
    <w:rsid w:val="00760364"/>
    <w:rsid w:val="007606BC"/>
    <w:rsid w:val="00760830"/>
    <w:rsid w:val="00760A49"/>
    <w:rsid w:val="00761858"/>
    <w:rsid w:val="0076194E"/>
    <w:rsid w:val="00762B90"/>
    <w:rsid w:val="00763CD2"/>
    <w:rsid w:val="007649C7"/>
    <w:rsid w:val="00764C41"/>
    <w:rsid w:val="00765DF8"/>
    <w:rsid w:val="0076648B"/>
    <w:rsid w:val="00766A4C"/>
    <w:rsid w:val="0077388D"/>
    <w:rsid w:val="00773AD5"/>
    <w:rsid w:val="00773E7F"/>
    <w:rsid w:val="00774097"/>
    <w:rsid w:val="0077555C"/>
    <w:rsid w:val="00776FDA"/>
    <w:rsid w:val="00777408"/>
    <w:rsid w:val="00777E19"/>
    <w:rsid w:val="00780399"/>
    <w:rsid w:val="00782EE0"/>
    <w:rsid w:val="00782FCC"/>
    <w:rsid w:val="0078385F"/>
    <w:rsid w:val="00783A14"/>
    <w:rsid w:val="0078572C"/>
    <w:rsid w:val="007861D1"/>
    <w:rsid w:val="007865CC"/>
    <w:rsid w:val="00786DE5"/>
    <w:rsid w:val="00786F06"/>
    <w:rsid w:val="00787D9D"/>
    <w:rsid w:val="00791E55"/>
    <w:rsid w:val="00792245"/>
    <w:rsid w:val="0079229F"/>
    <w:rsid w:val="0079242A"/>
    <w:rsid w:val="007934D1"/>
    <w:rsid w:val="00795689"/>
    <w:rsid w:val="0079729D"/>
    <w:rsid w:val="00797F25"/>
    <w:rsid w:val="007A0078"/>
    <w:rsid w:val="007A0A51"/>
    <w:rsid w:val="007A18B7"/>
    <w:rsid w:val="007A32D6"/>
    <w:rsid w:val="007A450D"/>
    <w:rsid w:val="007A513E"/>
    <w:rsid w:val="007A591F"/>
    <w:rsid w:val="007B0821"/>
    <w:rsid w:val="007B16DF"/>
    <w:rsid w:val="007B26A1"/>
    <w:rsid w:val="007B36CB"/>
    <w:rsid w:val="007B3FF5"/>
    <w:rsid w:val="007B4860"/>
    <w:rsid w:val="007B4ABC"/>
    <w:rsid w:val="007B589F"/>
    <w:rsid w:val="007B5D4C"/>
    <w:rsid w:val="007B66D4"/>
    <w:rsid w:val="007B683D"/>
    <w:rsid w:val="007B683F"/>
    <w:rsid w:val="007B6F89"/>
    <w:rsid w:val="007B7783"/>
    <w:rsid w:val="007B7B7D"/>
    <w:rsid w:val="007C02A4"/>
    <w:rsid w:val="007C1A6C"/>
    <w:rsid w:val="007C1E3C"/>
    <w:rsid w:val="007C2ED1"/>
    <w:rsid w:val="007C3C25"/>
    <w:rsid w:val="007C43D5"/>
    <w:rsid w:val="007C459E"/>
    <w:rsid w:val="007C4DCD"/>
    <w:rsid w:val="007C610A"/>
    <w:rsid w:val="007C7113"/>
    <w:rsid w:val="007C77B7"/>
    <w:rsid w:val="007D05F8"/>
    <w:rsid w:val="007D0752"/>
    <w:rsid w:val="007D0FF0"/>
    <w:rsid w:val="007D1716"/>
    <w:rsid w:val="007D2930"/>
    <w:rsid w:val="007D5FCB"/>
    <w:rsid w:val="007E13E8"/>
    <w:rsid w:val="007E3162"/>
    <w:rsid w:val="007E31B3"/>
    <w:rsid w:val="007E35DE"/>
    <w:rsid w:val="007E4B5B"/>
    <w:rsid w:val="007E4EF8"/>
    <w:rsid w:val="007F06DE"/>
    <w:rsid w:val="007F072A"/>
    <w:rsid w:val="007F1D7E"/>
    <w:rsid w:val="007F2048"/>
    <w:rsid w:val="007F3BC0"/>
    <w:rsid w:val="007F517A"/>
    <w:rsid w:val="007F6354"/>
    <w:rsid w:val="007F7639"/>
    <w:rsid w:val="007F7B45"/>
    <w:rsid w:val="008000B0"/>
    <w:rsid w:val="00801966"/>
    <w:rsid w:val="008023D7"/>
    <w:rsid w:val="00802C0E"/>
    <w:rsid w:val="008033EA"/>
    <w:rsid w:val="0080349B"/>
    <w:rsid w:val="008064BE"/>
    <w:rsid w:val="00811AA9"/>
    <w:rsid w:val="00811B2D"/>
    <w:rsid w:val="00813E62"/>
    <w:rsid w:val="008141B8"/>
    <w:rsid w:val="008154C9"/>
    <w:rsid w:val="0082069B"/>
    <w:rsid w:val="008212D3"/>
    <w:rsid w:val="00822FFF"/>
    <w:rsid w:val="00823D72"/>
    <w:rsid w:val="00824746"/>
    <w:rsid w:val="008253BF"/>
    <w:rsid w:val="00830C73"/>
    <w:rsid w:val="008315E8"/>
    <w:rsid w:val="008322A1"/>
    <w:rsid w:val="00833227"/>
    <w:rsid w:val="00833568"/>
    <w:rsid w:val="00833B4A"/>
    <w:rsid w:val="00833DAA"/>
    <w:rsid w:val="00834560"/>
    <w:rsid w:val="008353C5"/>
    <w:rsid w:val="008354E7"/>
    <w:rsid w:val="00836054"/>
    <w:rsid w:val="00837927"/>
    <w:rsid w:val="0084013B"/>
    <w:rsid w:val="008407AA"/>
    <w:rsid w:val="00841273"/>
    <w:rsid w:val="0084188D"/>
    <w:rsid w:val="00841EAD"/>
    <w:rsid w:val="008421D1"/>
    <w:rsid w:val="00843181"/>
    <w:rsid w:val="008431A8"/>
    <w:rsid w:val="00843F4F"/>
    <w:rsid w:val="008442C7"/>
    <w:rsid w:val="00844F94"/>
    <w:rsid w:val="00847BFB"/>
    <w:rsid w:val="008510D6"/>
    <w:rsid w:val="008511DE"/>
    <w:rsid w:val="00851746"/>
    <w:rsid w:val="008517EE"/>
    <w:rsid w:val="0085280C"/>
    <w:rsid w:val="008531DF"/>
    <w:rsid w:val="00853DE9"/>
    <w:rsid w:val="00854F19"/>
    <w:rsid w:val="00855408"/>
    <w:rsid w:val="00855A31"/>
    <w:rsid w:val="00855B0C"/>
    <w:rsid w:val="00856120"/>
    <w:rsid w:val="0085617A"/>
    <w:rsid w:val="00856CC4"/>
    <w:rsid w:val="00856E4C"/>
    <w:rsid w:val="00857991"/>
    <w:rsid w:val="00857C9D"/>
    <w:rsid w:val="008606FD"/>
    <w:rsid w:val="00861284"/>
    <w:rsid w:val="00862310"/>
    <w:rsid w:val="00862B56"/>
    <w:rsid w:val="0086438B"/>
    <w:rsid w:val="0086485B"/>
    <w:rsid w:val="008649A2"/>
    <w:rsid w:val="00864ED4"/>
    <w:rsid w:val="008656BC"/>
    <w:rsid w:val="00865968"/>
    <w:rsid w:val="008665E2"/>
    <w:rsid w:val="00866C05"/>
    <w:rsid w:val="008672B4"/>
    <w:rsid w:val="00867674"/>
    <w:rsid w:val="00867A27"/>
    <w:rsid w:val="0087096C"/>
    <w:rsid w:val="008712BF"/>
    <w:rsid w:val="00871C5D"/>
    <w:rsid w:val="008728F2"/>
    <w:rsid w:val="008765C1"/>
    <w:rsid w:val="00877E3F"/>
    <w:rsid w:val="00881303"/>
    <w:rsid w:val="008817DF"/>
    <w:rsid w:val="0088198C"/>
    <w:rsid w:val="00881F73"/>
    <w:rsid w:val="00882433"/>
    <w:rsid w:val="0088287B"/>
    <w:rsid w:val="00883747"/>
    <w:rsid w:val="008851EF"/>
    <w:rsid w:val="00885EF5"/>
    <w:rsid w:val="00887D52"/>
    <w:rsid w:val="00887FFC"/>
    <w:rsid w:val="00890F6C"/>
    <w:rsid w:val="00890FBD"/>
    <w:rsid w:val="00891636"/>
    <w:rsid w:val="00891E7D"/>
    <w:rsid w:val="00892DCA"/>
    <w:rsid w:val="008932DC"/>
    <w:rsid w:val="00895F08"/>
    <w:rsid w:val="00897A40"/>
    <w:rsid w:val="008A1826"/>
    <w:rsid w:val="008A3C45"/>
    <w:rsid w:val="008A447B"/>
    <w:rsid w:val="008A58AF"/>
    <w:rsid w:val="008A6AC8"/>
    <w:rsid w:val="008A7FAA"/>
    <w:rsid w:val="008B0A79"/>
    <w:rsid w:val="008B17C8"/>
    <w:rsid w:val="008B3E6F"/>
    <w:rsid w:val="008B41D8"/>
    <w:rsid w:val="008B4DBA"/>
    <w:rsid w:val="008B6812"/>
    <w:rsid w:val="008B69AC"/>
    <w:rsid w:val="008B7B32"/>
    <w:rsid w:val="008C0D9F"/>
    <w:rsid w:val="008C2533"/>
    <w:rsid w:val="008C515A"/>
    <w:rsid w:val="008C542E"/>
    <w:rsid w:val="008C5CE6"/>
    <w:rsid w:val="008C6085"/>
    <w:rsid w:val="008D0753"/>
    <w:rsid w:val="008D0BE6"/>
    <w:rsid w:val="008D19CB"/>
    <w:rsid w:val="008D1C3E"/>
    <w:rsid w:val="008D2218"/>
    <w:rsid w:val="008D4171"/>
    <w:rsid w:val="008D5EC0"/>
    <w:rsid w:val="008D6B2E"/>
    <w:rsid w:val="008D76D2"/>
    <w:rsid w:val="008E03E6"/>
    <w:rsid w:val="008E04CD"/>
    <w:rsid w:val="008E134B"/>
    <w:rsid w:val="008E222F"/>
    <w:rsid w:val="008E2663"/>
    <w:rsid w:val="008E3843"/>
    <w:rsid w:val="008E41EB"/>
    <w:rsid w:val="008E5F3C"/>
    <w:rsid w:val="008F152E"/>
    <w:rsid w:val="008F1A60"/>
    <w:rsid w:val="008F2F3E"/>
    <w:rsid w:val="008F35B8"/>
    <w:rsid w:val="008F36D3"/>
    <w:rsid w:val="008F5EBE"/>
    <w:rsid w:val="008F7F50"/>
    <w:rsid w:val="00901792"/>
    <w:rsid w:val="009017BD"/>
    <w:rsid w:val="00901A63"/>
    <w:rsid w:val="00901CDD"/>
    <w:rsid w:val="009040C2"/>
    <w:rsid w:val="00905A6D"/>
    <w:rsid w:val="00905CD2"/>
    <w:rsid w:val="009069F3"/>
    <w:rsid w:val="00906DA4"/>
    <w:rsid w:val="009070AD"/>
    <w:rsid w:val="009077BF"/>
    <w:rsid w:val="00907CB1"/>
    <w:rsid w:val="0091045A"/>
    <w:rsid w:val="009104A1"/>
    <w:rsid w:val="00910791"/>
    <w:rsid w:val="009107DA"/>
    <w:rsid w:val="00910823"/>
    <w:rsid w:val="00911363"/>
    <w:rsid w:val="009117AF"/>
    <w:rsid w:val="009124C1"/>
    <w:rsid w:val="00912C9A"/>
    <w:rsid w:val="00914909"/>
    <w:rsid w:val="00914B35"/>
    <w:rsid w:val="00916EEC"/>
    <w:rsid w:val="00916F4C"/>
    <w:rsid w:val="00916F9E"/>
    <w:rsid w:val="009218ED"/>
    <w:rsid w:val="009221B1"/>
    <w:rsid w:val="00923D2F"/>
    <w:rsid w:val="00924F17"/>
    <w:rsid w:val="00935436"/>
    <w:rsid w:val="00936D0F"/>
    <w:rsid w:val="00940F12"/>
    <w:rsid w:val="00941C53"/>
    <w:rsid w:val="00941D60"/>
    <w:rsid w:val="009428A4"/>
    <w:rsid w:val="00944378"/>
    <w:rsid w:val="009455F7"/>
    <w:rsid w:val="0095347D"/>
    <w:rsid w:val="00956A31"/>
    <w:rsid w:val="00957729"/>
    <w:rsid w:val="009607FB"/>
    <w:rsid w:val="009634B8"/>
    <w:rsid w:val="00963D49"/>
    <w:rsid w:val="0096652C"/>
    <w:rsid w:val="00966DE6"/>
    <w:rsid w:val="0096735C"/>
    <w:rsid w:val="00970AAA"/>
    <w:rsid w:val="009716F0"/>
    <w:rsid w:val="00972466"/>
    <w:rsid w:val="009725FA"/>
    <w:rsid w:val="00972A48"/>
    <w:rsid w:val="009733DF"/>
    <w:rsid w:val="0097447C"/>
    <w:rsid w:val="00977694"/>
    <w:rsid w:val="00980E31"/>
    <w:rsid w:val="00982201"/>
    <w:rsid w:val="00982611"/>
    <w:rsid w:val="00984691"/>
    <w:rsid w:val="00986203"/>
    <w:rsid w:val="009869F1"/>
    <w:rsid w:val="00990733"/>
    <w:rsid w:val="0099172C"/>
    <w:rsid w:val="00991B40"/>
    <w:rsid w:val="00991E63"/>
    <w:rsid w:val="00993207"/>
    <w:rsid w:val="009940E6"/>
    <w:rsid w:val="009946C5"/>
    <w:rsid w:val="00995C2B"/>
    <w:rsid w:val="0099711F"/>
    <w:rsid w:val="00997526"/>
    <w:rsid w:val="00997E27"/>
    <w:rsid w:val="009A05A9"/>
    <w:rsid w:val="009A0D19"/>
    <w:rsid w:val="009A113E"/>
    <w:rsid w:val="009A18F6"/>
    <w:rsid w:val="009A1B20"/>
    <w:rsid w:val="009A1DB8"/>
    <w:rsid w:val="009A32BA"/>
    <w:rsid w:val="009A35DB"/>
    <w:rsid w:val="009A68E2"/>
    <w:rsid w:val="009A7758"/>
    <w:rsid w:val="009B19F1"/>
    <w:rsid w:val="009B734E"/>
    <w:rsid w:val="009B783F"/>
    <w:rsid w:val="009C026B"/>
    <w:rsid w:val="009C103F"/>
    <w:rsid w:val="009C214E"/>
    <w:rsid w:val="009C27C8"/>
    <w:rsid w:val="009C4136"/>
    <w:rsid w:val="009C48CD"/>
    <w:rsid w:val="009C4C79"/>
    <w:rsid w:val="009C62A8"/>
    <w:rsid w:val="009C69B1"/>
    <w:rsid w:val="009D0740"/>
    <w:rsid w:val="009D1295"/>
    <w:rsid w:val="009D2BD6"/>
    <w:rsid w:val="009D41E7"/>
    <w:rsid w:val="009D590C"/>
    <w:rsid w:val="009D6C2B"/>
    <w:rsid w:val="009D6EFC"/>
    <w:rsid w:val="009D71F0"/>
    <w:rsid w:val="009D723C"/>
    <w:rsid w:val="009E05DB"/>
    <w:rsid w:val="009E0919"/>
    <w:rsid w:val="009E0F8C"/>
    <w:rsid w:val="009E1A09"/>
    <w:rsid w:val="009E2763"/>
    <w:rsid w:val="009E32CE"/>
    <w:rsid w:val="009E5831"/>
    <w:rsid w:val="009E594F"/>
    <w:rsid w:val="009E65E7"/>
    <w:rsid w:val="009E7590"/>
    <w:rsid w:val="009E7EA9"/>
    <w:rsid w:val="009F0961"/>
    <w:rsid w:val="009F0996"/>
    <w:rsid w:val="009F0E1F"/>
    <w:rsid w:val="009F0F26"/>
    <w:rsid w:val="009F2491"/>
    <w:rsid w:val="009F4674"/>
    <w:rsid w:val="009F4779"/>
    <w:rsid w:val="009F5C42"/>
    <w:rsid w:val="009F7401"/>
    <w:rsid w:val="00A00744"/>
    <w:rsid w:val="00A01526"/>
    <w:rsid w:val="00A026FF"/>
    <w:rsid w:val="00A02AAD"/>
    <w:rsid w:val="00A03C7B"/>
    <w:rsid w:val="00A04E3A"/>
    <w:rsid w:val="00A0513A"/>
    <w:rsid w:val="00A13522"/>
    <w:rsid w:val="00A137EE"/>
    <w:rsid w:val="00A1469A"/>
    <w:rsid w:val="00A15D39"/>
    <w:rsid w:val="00A21464"/>
    <w:rsid w:val="00A220E7"/>
    <w:rsid w:val="00A24B48"/>
    <w:rsid w:val="00A24C3B"/>
    <w:rsid w:val="00A26B64"/>
    <w:rsid w:val="00A3102B"/>
    <w:rsid w:val="00A326B8"/>
    <w:rsid w:val="00A32B71"/>
    <w:rsid w:val="00A36627"/>
    <w:rsid w:val="00A36F69"/>
    <w:rsid w:val="00A41D9D"/>
    <w:rsid w:val="00A422B1"/>
    <w:rsid w:val="00A42BDC"/>
    <w:rsid w:val="00A44FCA"/>
    <w:rsid w:val="00A47930"/>
    <w:rsid w:val="00A51384"/>
    <w:rsid w:val="00A51660"/>
    <w:rsid w:val="00A52C76"/>
    <w:rsid w:val="00A54D63"/>
    <w:rsid w:val="00A55F0B"/>
    <w:rsid w:val="00A57516"/>
    <w:rsid w:val="00A57A2C"/>
    <w:rsid w:val="00A57EC3"/>
    <w:rsid w:val="00A6058A"/>
    <w:rsid w:val="00A610CA"/>
    <w:rsid w:val="00A611FF"/>
    <w:rsid w:val="00A62BEA"/>
    <w:rsid w:val="00A6356B"/>
    <w:rsid w:val="00A63BDC"/>
    <w:rsid w:val="00A6457A"/>
    <w:rsid w:val="00A64919"/>
    <w:rsid w:val="00A64AD7"/>
    <w:rsid w:val="00A65606"/>
    <w:rsid w:val="00A6585A"/>
    <w:rsid w:val="00A67AE3"/>
    <w:rsid w:val="00A67F8B"/>
    <w:rsid w:val="00A67FA5"/>
    <w:rsid w:val="00A7042D"/>
    <w:rsid w:val="00A7337E"/>
    <w:rsid w:val="00A74498"/>
    <w:rsid w:val="00A76575"/>
    <w:rsid w:val="00A773C9"/>
    <w:rsid w:val="00A77810"/>
    <w:rsid w:val="00A8169A"/>
    <w:rsid w:val="00A8320A"/>
    <w:rsid w:val="00A8509F"/>
    <w:rsid w:val="00A8617E"/>
    <w:rsid w:val="00A86582"/>
    <w:rsid w:val="00A87520"/>
    <w:rsid w:val="00A90816"/>
    <w:rsid w:val="00A90C72"/>
    <w:rsid w:val="00A91051"/>
    <w:rsid w:val="00A922F6"/>
    <w:rsid w:val="00A9278A"/>
    <w:rsid w:val="00A92E69"/>
    <w:rsid w:val="00A94417"/>
    <w:rsid w:val="00A96C62"/>
    <w:rsid w:val="00A97746"/>
    <w:rsid w:val="00A97C37"/>
    <w:rsid w:val="00AA0A87"/>
    <w:rsid w:val="00AA21B0"/>
    <w:rsid w:val="00AA3150"/>
    <w:rsid w:val="00AA32E4"/>
    <w:rsid w:val="00AA33A4"/>
    <w:rsid w:val="00AA392F"/>
    <w:rsid w:val="00AA40AC"/>
    <w:rsid w:val="00AA4316"/>
    <w:rsid w:val="00AA4668"/>
    <w:rsid w:val="00AA493F"/>
    <w:rsid w:val="00AA4C74"/>
    <w:rsid w:val="00AA5FB7"/>
    <w:rsid w:val="00AB041A"/>
    <w:rsid w:val="00AB049C"/>
    <w:rsid w:val="00AB0DF1"/>
    <w:rsid w:val="00AB2958"/>
    <w:rsid w:val="00AB4ABF"/>
    <w:rsid w:val="00AB5AE2"/>
    <w:rsid w:val="00AB6010"/>
    <w:rsid w:val="00AB7FB4"/>
    <w:rsid w:val="00AC201F"/>
    <w:rsid w:val="00AC2210"/>
    <w:rsid w:val="00AC26B7"/>
    <w:rsid w:val="00AC3318"/>
    <w:rsid w:val="00AC457C"/>
    <w:rsid w:val="00AC57D2"/>
    <w:rsid w:val="00AC7708"/>
    <w:rsid w:val="00AC7D80"/>
    <w:rsid w:val="00AD03E9"/>
    <w:rsid w:val="00AD1B34"/>
    <w:rsid w:val="00AD1D14"/>
    <w:rsid w:val="00AD555F"/>
    <w:rsid w:val="00AD5EDB"/>
    <w:rsid w:val="00AD611A"/>
    <w:rsid w:val="00AD6B48"/>
    <w:rsid w:val="00AD78F6"/>
    <w:rsid w:val="00AE1691"/>
    <w:rsid w:val="00AE236C"/>
    <w:rsid w:val="00AE306B"/>
    <w:rsid w:val="00AE3560"/>
    <w:rsid w:val="00AE4208"/>
    <w:rsid w:val="00AE49B5"/>
    <w:rsid w:val="00AE55BA"/>
    <w:rsid w:val="00AE654E"/>
    <w:rsid w:val="00AE6FA1"/>
    <w:rsid w:val="00AE7BBB"/>
    <w:rsid w:val="00AE7CFB"/>
    <w:rsid w:val="00AF0D73"/>
    <w:rsid w:val="00AF3872"/>
    <w:rsid w:val="00AF3E61"/>
    <w:rsid w:val="00AF5B91"/>
    <w:rsid w:val="00AF68E7"/>
    <w:rsid w:val="00AF6FD8"/>
    <w:rsid w:val="00B00289"/>
    <w:rsid w:val="00B00701"/>
    <w:rsid w:val="00B01DE3"/>
    <w:rsid w:val="00B02729"/>
    <w:rsid w:val="00B04BF7"/>
    <w:rsid w:val="00B068C7"/>
    <w:rsid w:val="00B07469"/>
    <w:rsid w:val="00B07FC9"/>
    <w:rsid w:val="00B12C1E"/>
    <w:rsid w:val="00B12D6B"/>
    <w:rsid w:val="00B14AE4"/>
    <w:rsid w:val="00B151E9"/>
    <w:rsid w:val="00B16124"/>
    <w:rsid w:val="00B16951"/>
    <w:rsid w:val="00B17A0E"/>
    <w:rsid w:val="00B204E4"/>
    <w:rsid w:val="00B216BB"/>
    <w:rsid w:val="00B22EBF"/>
    <w:rsid w:val="00B23FEE"/>
    <w:rsid w:val="00B24322"/>
    <w:rsid w:val="00B26E60"/>
    <w:rsid w:val="00B3102C"/>
    <w:rsid w:val="00B312FF"/>
    <w:rsid w:val="00B31BC0"/>
    <w:rsid w:val="00B3357A"/>
    <w:rsid w:val="00B33C42"/>
    <w:rsid w:val="00B341E5"/>
    <w:rsid w:val="00B35AB5"/>
    <w:rsid w:val="00B368EF"/>
    <w:rsid w:val="00B368F3"/>
    <w:rsid w:val="00B36D7F"/>
    <w:rsid w:val="00B37485"/>
    <w:rsid w:val="00B37B12"/>
    <w:rsid w:val="00B404DA"/>
    <w:rsid w:val="00B409E9"/>
    <w:rsid w:val="00B42E7B"/>
    <w:rsid w:val="00B4393E"/>
    <w:rsid w:val="00B440DE"/>
    <w:rsid w:val="00B44544"/>
    <w:rsid w:val="00B44B5B"/>
    <w:rsid w:val="00B456FF"/>
    <w:rsid w:val="00B458A0"/>
    <w:rsid w:val="00B45991"/>
    <w:rsid w:val="00B45CAE"/>
    <w:rsid w:val="00B46115"/>
    <w:rsid w:val="00B4616D"/>
    <w:rsid w:val="00B4783C"/>
    <w:rsid w:val="00B47ADB"/>
    <w:rsid w:val="00B50237"/>
    <w:rsid w:val="00B5055C"/>
    <w:rsid w:val="00B519EC"/>
    <w:rsid w:val="00B51C36"/>
    <w:rsid w:val="00B529B4"/>
    <w:rsid w:val="00B53B8B"/>
    <w:rsid w:val="00B5456B"/>
    <w:rsid w:val="00B5494B"/>
    <w:rsid w:val="00B5533D"/>
    <w:rsid w:val="00B55575"/>
    <w:rsid w:val="00B564DC"/>
    <w:rsid w:val="00B56E67"/>
    <w:rsid w:val="00B57124"/>
    <w:rsid w:val="00B571FD"/>
    <w:rsid w:val="00B57696"/>
    <w:rsid w:val="00B612AF"/>
    <w:rsid w:val="00B63519"/>
    <w:rsid w:val="00B648B8"/>
    <w:rsid w:val="00B6660A"/>
    <w:rsid w:val="00B67187"/>
    <w:rsid w:val="00B6730D"/>
    <w:rsid w:val="00B71007"/>
    <w:rsid w:val="00B725B6"/>
    <w:rsid w:val="00B72F27"/>
    <w:rsid w:val="00B736A3"/>
    <w:rsid w:val="00B755F3"/>
    <w:rsid w:val="00B77DB8"/>
    <w:rsid w:val="00B80D56"/>
    <w:rsid w:val="00B810FC"/>
    <w:rsid w:val="00B83194"/>
    <w:rsid w:val="00B83BC8"/>
    <w:rsid w:val="00B84046"/>
    <w:rsid w:val="00B84735"/>
    <w:rsid w:val="00B84F41"/>
    <w:rsid w:val="00B850AE"/>
    <w:rsid w:val="00B859D4"/>
    <w:rsid w:val="00B864EB"/>
    <w:rsid w:val="00B87D4F"/>
    <w:rsid w:val="00B87DBC"/>
    <w:rsid w:val="00B912BD"/>
    <w:rsid w:val="00B924AF"/>
    <w:rsid w:val="00B92EDA"/>
    <w:rsid w:val="00B93199"/>
    <w:rsid w:val="00B9325C"/>
    <w:rsid w:val="00B93782"/>
    <w:rsid w:val="00B9429E"/>
    <w:rsid w:val="00B946F5"/>
    <w:rsid w:val="00B9670A"/>
    <w:rsid w:val="00B97B8D"/>
    <w:rsid w:val="00BA0154"/>
    <w:rsid w:val="00BA0C5C"/>
    <w:rsid w:val="00BA2073"/>
    <w:rsid w:val="00BA2650"/>
    <w:rsid w:val="00BA37F0"/>
    <w:rsid w:val="00BA396F"/>
    <w:rsid w:val="00BA4158"/>
    <w:rsid w:val="00BA4FFD"/>
    <w:rsid w:val="00BA6CC4"/>
    <w:rsid w:val="00BA738E"/>
    <w:rsid w:val="00BA7923"/>
    <w:rsid w:val="00BB1D5E"/>
    <w:rsid w:val="00BB21D6"/>
    <w:rsid w:val="00BB3CAE"/>
    <w:rsid w:val="00BB4D3A"/>
    <w:rsid w:val="00BB4F29"/>
    <w:rsid w:val="00BB53EA"/>
    <w:rsid w:val="00BC2620"/>
    <w:rsid w:val="00BC3B64"/>
    <w:rsid w:val="00BC54D5"/>
    <w:rsid w:val="00BC551A"/>
    <w:rsid w:val="00BC60BE"/>
    <w:rsid w:val="00BC610B"/>
    <w:rsid w:val="00BC6D88"/>
    <w:rsid w:val="00BC6FDD"/>
    <w:rsid w:val="00BD06DD"/>
    <w:rsid w:val="00BD0C64"/>
    <w:rsid w:val="00BD1DE3"/>
    <w:rsid w:val="00BD1FE5"/>
    <w:rsid w:val="00BD26F4"/>
    <w:rsid w:val="00BD33EC"/>
    <w:rsid w:val="00BD4270"/>
    <w:rsid w:val="00BD4562"/>
    <w:rsid w:val="00BD663D"/>
    <w:rsid w:val="00BD7690"/>
    <w:rsid w:val="00BD7EEE"/>
    <w:rsid w:val="00BE46DF"/>
    <w:rsid w:val="00BE4ECB"/>
    <w:rsid w:val="00BE6334"/>
    <w:rsid w:val="00BE69E3"/>
    <w:rsid w:val="00BE6D78"/>
    <w:rsid w:val="00BE7236"/>
    <w:rsid w:val="00BF10F0"/>
    <w:rsid w:val="00BF2649"/>
    <w:rsid w:val="00BF28A5"/>
    <w:rsid w:val="00BF2CF7"/>
    <w:rsid w:val="00BF41A6"/>
    <w:rsid w:val="00BF46EE"/>
    <w:rsid w:val="00BF58D1"/>
    <w:rsid w:val="00BF788B"/>
    <w:rsid w:val="00C005C7"/>
    <w:rsid w:val="00C012EA"/>
    <w:rsid w:val="00C01C25"/>
    <w:rsid w:val="00C03CDE"/>
    <w:rsid w:val="00C04067"/>
    <w:rsid w:val="00C04929"/>
    <w:rsid w:val="00C07D07"/>
    <w:rsid w:val="00C11785"/>
    <w:rsid w:val="00C12532"/>
    <w:rsid w:val="00C12B56"/>
    <w:rsid w:val="00C12B9E"/>
    <w:rsid w:val="00C139D4"/>
    <w:rsid w:val="00C13D06"/>
    <w:rsid w:val="00C1469E"/>
    <w:rsid w:val="00C14854"/>
    <w:rsid w:val="00C14B5D"/>
    <w:rsid w:val="00C209FD"/>
    <w:rsid w:val="00C20EA7"/>
    <w:rsid w:val="00C21674"/>
    <w:rsid w:val="00C21B0D"/>
    <w:rsid w:val="00C21ECD"/>
    <w:rsid w:val="00C22D2E"/>
    <w:rsid w:val="00C23AEC"/>
    <w:rsid w:val="00C23E8B"/>
    <w:rsid w:val="00C24FA1"/>
    <w:rsid w:val="00C25468"/>
    <w:rsid w:val="00C26017"/>
    <w:rsid w:val="00C26828"/>
    <w:rsid w:val="00C3396F"/>
    <w:rsid w:val="00C34A82"/>
    <w:rsid w:val="00C36030"/>
    <w:rsid w:val="00C36222"/>
    <w:rsid w:val="00C367D6"/>
    <w:rsid w:val="00C37AEA"/>
    <w:rsid w:val="00C37BA2"/>
    <w:rsid w:val="00C40C28"/>
    <w:rsid w:val="00C4133E"/>
    <w:rsid w:val="00C41988"/>
    <w:rsid w:val="00C41AB9"/>
    <w:rsid w:val="00C43CF8"/>
    <w:rsid w:val="00C441B2"/>
    <w:rsid w:val="00C45BA1"/>
    <w:rsid w:val="00C50087"/>
    <w:rsid w:val="00C50A52"/>
    <w:rsid w:val="00C511C0"/>
    <w:rsid w:val="00C51A0A"/>
    <w:rsid w:val="00C52034"/>
    <w:rsid w:val="00C52AD4"/>
    <w:rsid w:val="00C53D53"/>
    <w:rsid w:val="00C540E8"/>
    <w:rsid w:val="00C54538"/>
    <w:rsid w:val="00C54A41"/>
    <w:rsid w:val="00C54E7A"/>
    <w:rsid w:val="00C564D6"/>
    <w:rsid w:val="00C56B7B"/>
    <w:rsid w:val="00C604A3"/>
    <w:rsid w:val="00C61402"/>
    <w:rsid w:val="00C621FF"/>
    <w:rsid w:val="00C6374D"/>
    <w:rsid w:val="00C6405C"/>
    <w:rsid w:val="00C651FF"/>
    <w:rsid w:val="00C66456"/>
    <w:rsid w:val="00C66D15"/>
    <w:rsid w:val="00C66FFE"/>
    <w:rsid w:val="00C67252"/>
    <w:rsid w:val="00C71072"/>
    <w:rsid w:val="00C71738"/>
    <w:rsid w:val="00C7412B"/>
    <w:rsid w:val="00C74295"/>
    <w:rsid w:val="00C7521D"/>
    <w:rsid w:val="00C7535E"/>
    <w:rsid w:val="00C8066E"/>
    <w:rsid w:val="00C81B29"/>
    <w:rsid w:val="00C82C6B"/>
    <w:rsid w:val="00C82D93"/>
    <w:rsid w:val="00C84C3E"/>
    <w:rsid w:val="00C85551"/>
    <w:rsid w:val="00C86823"/>
    <w:rsid w:val="00C86C7D"/>
    <w:rsid w:val="00C86D98"/>
    <w:rsid w:val="00C8732E"/>
    <w:rsid w:val="00C876C8"/>
    <w:rsid w:val="00C87A3B"/>
    <w:rsid w:val="00C90280"/>
    <w:rsid w:val="00C93B45"/>
    <w:rsid w:val="00C953FE"/>
    <w:rsid w:val="00C955F1"/>
    <w:rsid w:val="00C95AAD"/>
    <w:rsid w:val="00C973A4"/>
    <w:rsid w:val="00C97767"/>
    <w:rsid w:val="00C97D54"/>
    <w:rsid w:val="00CA04B1"/>
    <w:rsid w:val="00CA0B67"/>
    <w:rsid w:val="00CA0DCC"/>
    <w:rsid w:val="00CA1D7C"/>
    <w:rsid w:val="00CA1F73"/>
    <w:rsid w:val="00CA4A50"/>
    <w:rsid w:val="00CA5E88"/>
    <w:rsid w:val="00CA6503"/>
    <w:rsid w:val="00CB059D"/>
    <w:rsid w:val="00CB147B"/>
    <w:rsid w:val="00CB2368"/>
    <w:rsid w:val="00CB35AF"/>
    <w:rsid w:val="00CB3CB2"/>
    <w:rsid w:val="00CB4001"/>
    <w:rsid w:val="00CB487D"/>
    <w:rsid w:val="00CB4DA0"/>
    <w:rsid w:val="00CB50A3"/>
    <w:rsid w:val="00CB5801"/>
    <w:rsid w:val="00CB6028"/>
    <w:rsid w:val="00CB7129"/>
    <w:rsid w:val="00CB7CBB"/>
    <w:rsid w:val="00CC0778"/>
    <w:rsid w:val="00CC09D8"/>
    <w:rsid w:val="00CC16E2"/>
    <w:rsid w:val="00CC1C51"/>
    <w:rsid w:val="00CC2F3F"/>
    <w:rsid w:val="00CC31E4"/>
    <w:rsid w:val="00CC39D3"/>
    <w:rsid w:val="00CC5755"/>
    <w:rsid w:val="00CC6EC1"/>
    <w:rsid w:val="00CC75C7"/>
    <w:rsid w:val="00CD1435"/>
    <w:rsid w:val="00CD2849"/>
    <w:rsid w:val="00CD329E"/>
    <w:rsid w:val="00CD70AE"/>
    <w:rsid w:val="00CE0A7A"/>
    <w:rsid w:val="00CE1429"/>
    <w:rsid w:val="00CE2266"/>
    <w:rsid w:val="00CE3BDC"/>
    <w:rsid w:val="00CE5241"/>
    <w:rsid w:val="00CE52ED"/>
    <w:rsid w:val="00CE56C8"/>
    <w:rsid w:val="00CE6103"/>
    <w:rsid w:val="00CE63DF"/>
    <w:rsid w:val="00CE63E6"/>
    <w:rsid w:val="00CE6F13"/>
    <w:rsid w:val="00CF020F"/>
    <w:rsid w:val="00CF076C"/>
    <w:rsid w:val="00CF0D6C"/>
    <w:rsid w:val="00CF1D1D"/>
    <w:rsid w:val="00CF2D91"/>
    <w:rsid w:val="00CF396F"/>
    <w:rsid w:val="00CF4E67"/>
    <w:rsid w:val="00CF50BD"/>
    <w:rsid w:val="00CF56F9"/>
    <w:rsid w:val="00CF69DF"/>
    <w:rsid w:val="00CF6DB4"/>
    <w:rsid w:val="00CF712A"/>
    <w:rsid w:val="00CF755E"/>
    <w:rsid w:val="00CF7838"/>
    <w:rsid w:val="00CF79E0"/>
    <w:rsid w:val="00CF7A62"/>
    <w:rsid w:val="00CF7EF9"/>
    <w:rsid w:val="00D00E0B"/>
    <w:rsid w:val="00D04DEC"/>
    <w:rsid w:val="00D05B0B"/>
    <w:rsid w:val="00D07AD1"/>
    <w:rsid w:val="00D10229"/>
    <w:rsid w:val="00D10AFD"/>
    <w:rsid w:val="00D10D05"/>
    <w:rsid w:val="00D119BA"/>
    <w:rsid w:val="00D12565"/>
    <w:rsid w:val="00D15EC7"/>
    <w:rsid w:val="00D15FB9"/>
    <w:rsid w:val="00D20C7E"/>
    <w:rsid w:val="00D21319"/>
    <w:rsid w:val="00D22293"/>
    <w:rsid w:val="00D2349B"/>
    <w:rsid w:val="00D24671"/>
    <w:rsid w:val="00D24CF8"/>
    <w:rsid w:val="00D2623E"/>
    <w:rsid w:val="00D2794F"/>
    <w:rsid w:val="00D27E66"/>
    <w:rsid w:val="00D30A64"/>
    <w:rsid w:val="00D31811"/>
    <w:rsid w:val="00D31E05"/>
    <w:rsid w:val="00D328A3"/>
    <w:rsid w:val="00D32C7B"/>
    <w:rsid w:val="00D34C69"/>
    <w:rsid w:val="00D35798"/>
    <w:rsid w:val="00D36EBD"/>
    <w:rsid w:val="00D3796E"/>
    <w:rsid w:val="00D37CAC"/>
    <w:rsid w:val="00D40690"/>
    <w:rsid w:val="00D40FAC"/>
    <w:rsid w:val="00D42187"/>
    <w:rsid w:val="00D42E6A"/>
    <w:rsid w:val="00D4412D"/>
    <w:rsid w:val="00D44E18"/>
    <w:rsid w:val="00D44F05"/>
    <w:rsid w:val="00D453BB"/>
    <w:rsid w:val="00D457EF"/>
    <w:rsid w:val="00D45EA1"/>
    <w:rsid w:val="00D4678C"/>
    <w:rsid w:val="00D47ED8"/>
    <w:rsid w:val="00D508F0"/>
    <w:rsid w:val="00D509FE"/>
    <w:rsid w:val="00D51158"/>
    <w:rsid w:val="00D51322"/>
    <w:rsid w:val="00D518C3"/>
    <w:rsid w:val="00D520DF"/>
    <w:rsid w:val="00D523D3"/>
    <w:rsid w:val="00D52684"/>
    <w:rsid w:val="00D52902"/>
    <w:rsid w:val="00D52BA9"/>
    <w:rsid w:val="00D534BE"/>
    <w:rsid w:val="00D57105"/>
    <w:rsid w:val="00D573B8"/>
    <w:rsid w:val="00D57CF5"/>
    <w:rsid w:val="00D57FCD"/>
    <w:rsid w:val="00D62A60"/>
    <w:rsid w:val="00D63C0C"/>
    <w:rsid w:val="00D63E11"/>
    <w:rsid w:val="00D667EC"/>
    <w:rsid w:val="00D6726B"/>
    <w:rsid w:val="00D67479"/>
    <w:rsid w:val="00D70244"/>
    <w:rsid w:val="00D712BF"/>
    <w:rsid w:val="00D71840"/>
    <w:rsid w:val="00D71F2E"/>
    <w:rsid w:val="00D725BD"/>
    <w:rsid w:val="00D754E6"/>
    <w:rsid w:val="00D755E9"/>
    <w:rsid w:val="00D76551"/>
    <w:rsid w:val="00D76BC5"/>
    <w:rsid w:val="00D80109"/>
    <w:rsid w:val="00D81CB9"/>
    <w:rsid w:val="00D82CFB"/>
    <w:rsid w:val="00D841FB"/>
    <w:rsid w:val="00D850D8"/>
    <w:rsid w:val="00D856D0"/>
    <w:rsid w:val="00D86302"/>
    <w:rsid w:val="00D86321"/>
    <w:rsid w:val="00D86F88"/>
    <w:rsid w:val="00D870E3"/>
    <w:rsid w:val="00D87C96"/>
    <w:rsid w:val="00D90045"/>
    <w:rsid w:val="00D90E36"/>
    <w:rsid w:val="00D90F51"/>
    <w:rsid w:val="00D9107B"/>
    <w:rsid w:val="00D9136D"/>
    <w:rsid w:val="00D928BA"/>
    <w:rsid w:val="00D92FA2"/>
    <w:rsid w:val="00D950C7"/>
    <w:rsid w:val="00D959DB"/>
    <w:rsid w:val="00D95C3D"/>
    <w:rsid w:val="00D964D5"/>
    <w:rsid w:val="00D96A6A"/>
    <w:rsid w:val="00DA0CD7"/>
    <w:rsid w:val="00DA2321"/>
    <w:rsid w:val="00DA2480"/>
    <w:rsid w:val="00DA4473"/>
    <w:rsid w:val="00DA6845"/>
    <w:rsid w:val="00DA6C3D"/>
    <w:rsid w:val="00DA7098"/>
    <w:rsid w:val="00DA798A"/>
    <w:rsid w:val="00DB0454"/>
    <w:rsid w:val="00DB0B68"/>
    <w:rsid w:val="00DB0CD0"/>
    <w:rsid w:val="00DB0F41"/>
    <w:rsid w:val="00DB0FAE"/>
    <w:rsid w:val="00DB0FCD"/>
    <w:rsid w:val="00DB2D2C"/>
    <w:rsid w:val="00DB2EF0"/>
    <w:rsid w:val="00DB4B77"/>
    <w:rsid w:val="00DB5373"/>
    <w:rsid w:val="00DB559B"/>
    <w:rsid w:val="00DB71F3"/>
    <w:rsid w:val="00DB7650"/>
    <w:rsid w:val="00DB7D3E"/>
    <w:rsid w:val="00DB7F5B"/>
    <w:rsid w:val="00DC0B4E"/>
    <w:rsid w:val="00DC6078"/>
    <w:rsid w:val="00DC6EF8"/>
    <w:rsid w:val="00DC72D9"/>
    <w:rsid w:val="00DC741C"/>
    <w:rsid w:val="00DD07AA"/>
    <w:rsid w:val="00DD15BA"/>
    <w:rsid w:val="00DD496B"/>
    <w:rsid w:val="00DD55D3"/>
    <w:rsid w:val="00DD63BA"/>
    <w:rsid w:val="00DD707D"/>
    <w:rsid w:val="00DD7128"/>
    <w:rsid w:val="00DD7391"/>
    <w:rsid w:val="00DE064F"/>
    <w:rsid w:val="00DE1569"/>
    <w:rsid w:val="00DE3402"/>
    <w:rsid w:val="00DE37A1"/>
    <w:rsid w:val="00DE3900"/>
    <w:rsid w:val="00DE40D5"/>
    <w:rsid w:val="00DE4508"/>
    <w:rsid w:val="00DE5BD9"/>
    <w:rsid w:val="00DE62DA"/>
    <w:rsid w:val="00DE639A"/>
    <w:rsid w:val="00DE6CBA"/>
    <w:rsid w:val="00DE6E0A"/>
    <w:rsid w:val="00DE7BD0"/>
    <w:rsid w:val="00DF01BB"/>
    <w:rsid w:val="00DF1BA9"/>
    <w:rsid w:val="00DF2A11"/>
    <w:rsid w:val="00DF5919"/>
    <w:rsid w:val="00DF64F4"/>
    <w:rsid w:val="00DF69CE"/>
    <w:rsid w:val="00DF6C0A"/>
    <w:rsid w:val="00DF6D6A"/>
    <w:rsid w:val="00DF7665"/>
    <w:rsid w:val="00E007AA"/>
    <w:rsid w:val="00E032D2"/>
    <w:rsid w:val="00E04C0A"/>
    <w:rsid w:val="00E05E87"/>
    <w:rsid w:val="00E0605C"/>
    <w:rsid w:val="00E06D69"/>
    <w:rsid w:val="00E07713"/>
    <w:rsid w:val="00E07AE1"/>
    <w:rsid w:val="00E10F97"/>
    <w:rsid w:val="00E11E09"/>
    <w:rsid w:val="00E11E41"/>
    <w:rsid w:val="00E12C6E"/>
    <w:rsid w:val="00E12D98"/>
    <w:rsid w:val="00E13A26"/>
    <w:rsid w:val="00E150A0"/>
    <w:rsid w:val="00E153E2"/>
    <w:rsid w:val="00E174FE"/>
    <w:rsid w:val="00E20B77"/>
    <w:rsid w:val="00E21796"/>
    <w:rsid w:val="00E21895"/>
    <w:rsid w:val="00E218A3"/>
    <w:rsid w:val="00E23325"/>
    <w:rsid w:val="00E23355"/>
    <w:rsid w:val="00E247C6"/>
    <w:rsid w:val="00E2488A"/>
    <w:rsid w:val="00E27BA2"/>
    <w:rsid w:val="00E27BB7"/>
    <w:rsid w:val="00E27C37"/>
    <w:rsid w:val="00E308E8"/>
    <w:rsid w:val="00E3178D"/>
    <w:rsid w:val="00E31E47"/>
    <w:rsid w:val="00E321C8"/>
    <w:rsid w:val="00E33767"/>
    <w:rsid w:val="00E33965"/>
    <w:rsid w:val="00E354DC"/>
    <w:rsid w:val="00E357BA"/>
    <w:rsid w:val="00E36C31"/>
    <w:rsid w:val="00E376A4"/>
    <w:rsid w:val="00E37FA3"/>
    <w:rsid w:val="00E40AA4"/>
    <w:rsid w:val="00E41087"/>
    <w:rsid w:val="00E4181C"/>
    <w:rsid w:val="00E421B0"/>
    <w:rsid w:val="00E42C6E"/>
    <w:rsid w:val="00E43301"/>
    <w:rsid w:val="00E44A84"/>
    <w:rsid w:val="00E451F2"/>
    <w:rsid w:val="00E455C0"/>
    <w:rsid w:val="00E45F67"/>
    <w:rsid w:val="00E4749B"/>
    <w:rsid w:val="00E478C5"/>
    <w:rsid w:val="00E50FB5"/>
    <w:rsid w:val="00E52780"/>
    <w:rsid w:val="00E538CA"/>
    <w:rsid w:val="00E5506D"/>
    <w:rsid w:val="00E558DC"/>
    <w:rsid w:val="00E56623"/>
    <w:rsid w:val="00E572E4"/>
    <w:rsid w:val="00E61C46"/>
    <w:rsid w:val="00E63F20"/>
    <w:rsid w:val="00E65770"/>
    <w:rsid w:val="00E66AE9"/>
    <w:rsid w:val="00E67F74"/>
    <w:rsid w:val="00E71829"/>
    <w:rsid w:val="00E71EB5"/>
    <w:rsid w:val="00E72F5F"/>
    <w:rsid w:val="00E75733"/>
    <w:rsid w:val="00E7595B"/>
    <w:rsid w:val="00E77BCB"/>
    <w:rsid w:val="00E83013"/>
    <w:rsid w:val="00E83349"/>
    <w:rsid w:val="00E84189"/>
    <w:rsid w:val="00E84B8F"/>
    <w:rsid w:val="00E84F38"/>
    <w:rsid w:val="00E851D1"/>
    <w:rsid w:val="00E85945"/>
    <w:rsid w:val="00E87287"/>
    <w:rsid w:val="00E87D0B"/>
    <w:rsid w:val="00E90BA2"/>
    <w:rsid w:val="00E90D39"/>
    <w:rsid w:val="00E915FE"/>
    <w:rsid w:val="00E92207"/>
    <w:rsid w:val="00E92DA4"/>
    <w:rsid w:val="00E94516"/>
    <w:rsid w:val="00E95A6E"/>
    <w:rsid w:val="00EA4533"/>
    <w:rsid w:val="00EA5852"/>
    <w:rsid w:val="00EA60E3"/>
    <w:rsid w:val="00EA63BA"/>
    <w:rsid w:val="00EA74A8"/>
    <w:rsid w:val="00EA7A54"/>
    <w:rsid w:val="00EB0074"/>
    <w:rsid w:val="00EB1D89"/>
    <w:rsid w:val="00EB1FDE"/>
    <w:rsid w:val="00EB2660"/>
    <w:rsid w:val="00EB30A4"/>
    <w:rsid w:val="00EB3D49"/>
    <w:rsid w:val="00EB54B6"/>
    <w:rsid w:val="00EB5FD4"/>
    <w:rsid w:val="00EB6141"/>
    <w:rsid w:val="00EB687A"/>
    <w:rsid w:val="00EB6DAB"/>
    <w:rsid w:val="00EC097D"/>
    <w:rsid w:val="00EC1278"/>
    <w:rsid w:val="00EC18A9"/>
    <w:rsid w:val="00EC1C4D"/>
    <w:rsid w:val="00EC1CED"/>
    <w:rsid w:val="00EC3B00"/>
    <w:rsid w:val="00EC48C3"/>
    <w:rsid w:val="00EC4A1C"/>
    <w:rsid w:val="00EC4B85"/>
    <w:rsid w:val="00EC5F5A"/>
    <w:rsid w:val="00EC7583"/>
    <w:rsid w:val="00EC77DE"/>
    <w:rsid w:val="00ED2AE3"/>
    <w:rsid w:val="00ED38DC"/>
    <w:rsid w:val="00ED3B9F"/>
    <w:rsid w:val="00ED40C5"/>
    <w:rsid w:val="00ED542B"/>
    <w:rsid w:val="00ED650A"/>
    <w:rsid w:val="00ED7416"/>
    <w:rsid w:val="00ED76D1"/>
    <w:rsid w:val="00ED7A66"/>
    <w:rsid w:val="00ED7CCC"/>
    <w:rsid w:val="00EE1182"/>
    <w:rsid w:val="00EE14A5"/>
    <w:rsid w:val="00EE1A86"/>
    <w:rsid w:val="00EE3469"/>
    <w:rsid w:val="00EE3609"/>
    <w:rsid w:val="00EE3E99"/>
    <w:rsid w:val="00EE458B"/>
    <w:rsid w:val="00EE580B"/>
    <w:rsid w:val="00EE60EF"/>
    <w:rsid w:val="00EE645C"/>
    <w:rsid w:val="00EE696E"/>
    <w:rsid w:val="00EF7C4D"/>
    <w:rsid w:val="00EF7DA3"/>
    <w:rsid w:val="00F02AE9"/>
    <w:rsid w:val="00F036D5"/>
    <w:rsid w:val="00F04F9F"/>
    <w:rsid w:val="00F06BAA"/>
    <w:rsid w:val="00F07CF2"/>
    <w:rsid w:val="00F1091F"/>
    <w:rsid w:val="00F10DB0"/>
    <w:rsid w:val="00F1226F"/>
    <w:rsid w:val="00F1373D"/>
    <w:rsid w:val="00F14E93"/>
    <w:rsid w:val="00F170E9"/>
    <w:rsid w:val="00F17194"/>
    <w:rsid w:val="00F17237"/>
    <w:rsid w:val="00F17300"/>
    <w:rsid w:val="00F17649"/>
    <w:rsid w:val="00F17DD9"/>
    <w:rsid w:val="00F2162A"/>
    <w:rsid w:val="00F21C85"/>
    <w:rsid w:val="00F21CFF"/>
    <w:rsid w:val="00F220E1"/>
    <w:rsid w:val="00F22935"/>
    <w:rsid w:val="00F24166"/>
    <w:rsid w:val="00F314CF"/>
    <w:rsid w:val="00F31580"/>
    <w:rsid w:val="00F3166C"/>
    <w:rsid w:val="00F335DC"/>
    <w:rsid w:val="00F3429C"/>
    <w:rsid w:val="00F352D7"/>
    <w:rsid w:val="00F40210"/>
    <w:rsid w:val="00F418CB"/>
    <w:rsid w:val="00F425B3"/>
    <w:rsid w:val="00F44BCD"/>
    <w:rsid w:val="00F461D6"/>
    <w:rsid w:val="00F5348F"/>
    <w:rsid w:val="00F54319"/>
    <w:rsid w:val="00F54EFD"/>
    <w:rsid w:val="00F5620E"/>
    <w:rsid w:val="00F60AE4"/>
    <w:rsid w:val="00F63DAD"/>
    <w:rsid w:val="00F652B6"/>
    <w:rsid w:val="00F67679"/>
    <w:rsid w:val="00F71D57"/>
    <w:rsid w:val="00F74226"/>
    <w:rsid w:val="00F7483D"/>
    <w:rsid w:val="00F816EF"/>
    <w:rsid w:val="00F81C3B"/>
    <w:rsid w:val="00F81F68"/>
    <w:rsid w:val="00F82728"/>
    <w:rsid w:val="00F82A09"/>
    <w:rsid w:val="00F836E5"/>
    <w:rsid w:val="00F8473E"/>
    <w:rsid w:val="00F85307"/>
    <w:rsid w:val="00F85EF3"/>
    <w:rsid w:val="00F87FF7"/>
    <w:rsid w:val="00F90E33"/>
    <w:rsid w:val="00F91C4C"/>
    <w:rsid w:val="00F93211"/>
    <w:rsid w:val="00F93D84"/>
    <w:rsid w:val="00F93EB5"/>
    <w:rsid w:val="00F940DB"/>
    <w:rsid w:val="00F942E7"/>
    <w:rsid w:val="00F95BED"/>
    <w:rsid w:val="00F9696B"/>
    <w:rsid w:val="00F97E2B"/>
    <w:rsid w:val="00FA183F"/>
    <w:rsid w:val="00FA208D"/>
    <w:rsid w:val="00FA24EB"/>
    <w:rsid w:val="00FA43FB"/>
    <w:rsid w:val="00FA4E16"/>
    <w:rsid w:val="00FA7E64"/>
    <w:rsid w:val="00FB27E4"/>
    <w:rsid w:val="00FB3962"/>
    <w:rsid w:val="00FB47F3"/>
    <w:rsid w:val="00FB52A3"/>
    <w:rsid w:val="00FB5628"/>
    <w:rsid w:val="00FB66E8"/>
    <w:rsid w:val="00FB777E"/>
    <w:rsid w:val="00FB7CE0"/>
    <w:rsid w:val="00FB7D68"/>
    <w:rsid w:val="00FC0BAB"/>
    <w:rsid w:val="00FC47CF"/>
    <w:rsid w:val="00FC6745"/>
    <w:rsid w:val="00FC69D2"/>
    <w:rsid w:val="00FC76D7"/>
    <w:rsid w:val="00FE109E"/>
    <w:rsid w:val="00FE1459"/>
    <w:rsid w:val="00FE180A"/>
    <w:rsid w:val="00FE1FE9"/>
    <w:rsid w:val="00FE4415"/>
    <w:rsid w:val="00FE4949"/>
    <w:rsid w:val="00FE5074"/>
    <w:rsid w:val="00FE5ED8"/>
    <w:rsid w:val="00FE60FB"/>
    <w:rsid w:val="00FE7288"/>
    <w:rsid w:val="00FE735E"/>
    <w:rsid w:val="00FE7E5C"/>
    <w:rsid w:val="00FE7F75"/>
    <w:rsid w:val="00FF1997"/>
    <w:rsid w:val="00FF1F80"/>
    <w:rsid w:val="00FF3E44"/>
    <w:rsid w:val="00FF7503"/>
    <w:rsid w:val="00FF7F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0767ADA"/>
  <w14:defaultImageDpi w14:val="32767"/>
  <w15:chartTrackingRefBased/>
  <w15:docId w15:val="{1902DDB1-05D2-4701-9D68-07C674912F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2">
    <w:name w:val="Normal"/>
    <w:qFormat/>
    <w:rsid w:val="00A36627"/>
    <w:pPr>
      <w:widowControl w:val="0"/>
      <w:spacing w:beforeLines="25" w:before="25" w:afterLines="25" w:after="25" w:line="400" w:lineRule="atLeast"/>
      <w:ind w:firstLineChars="200" w:firstLine="200"/>
      <w:jc w:val="both"/>
    </w:pPr>
    <w:rPr>
      <w:rFonts w:ascii="Times New Roman" w:eastAsia="宋体" w:hAnsi="Times New Roman"/>
      <w:sz w:val="24"/>
    </w:rPr>
  </w:style>
  <w:style w:type="paragraph" w:styleId="1">
    <w:name w:val="heading 1"/>
    <w:next w:val="a2"/>
    <w:link w:val="10"/>
    <w:autoRedefine/>
    <w:uiPriority w:val="9"/>
    <w:qFormat/>
    <w:rsid w:val="001C5752"/>
    <w:pPr>
      <w:pageBreakBefore/>
      <w:widowControl w:val="0"/>
      <w:numPr>
        <w:numId w:val="1"/>
      </w:numPr>
      <w:spacing w:before="240" w:after="240"/>
      <w:jc w:val="center"/>
      <w:outlineLvl w:val="0"/>
    </w:pPr>
    <w:rPr>
      <w:rFonts w:ascii="黑体" w:eastAsia="黑体" w:hAnsi="黑体"/>
      <w:b/>
      <w:bCs/>
      <w:kern w:val="32"/>
      <w:sz w:val="44"/>
      <w:szCs w:val="44"/>
    </w:rPr>
  </w:style>
  <w:style w:type="paragraph" w:styleId="2">
    <w:name w:val="heading 2"/>
    <w:next w:val="a2"/>
    <w:link w:val="20"/>
    <w:autoRedefine/>
    <w:uiPriority w:val="9"/>
    <w:unhideWhenUsed/>
    <w:qFormat/>
    <w:rsid w:val="00596A6E"/>
    <w:pPr>
      <w:widowControl w:val="0"/>
      <w:numPr>
        <w:ilvl w:val="1"/>
        <w:numId w:val="1"/>
      </w:numPr>
      <w:spacing w:before="240" w:after="240"/>
      <w:outlineLvl w:val="1"/>
    </w:pPr>
    <w:rPr>
      <w:rFonts w:ascii="Times New Roman" w:eastAsia="黑体" w:hAnsi="Times New Roman" w:cstheme="majorBidi"/>
      <w:b/>
      <w:bCs/>
      <w:sz w:val="32"/>
      <w:szCs w:val="32"/>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header"/>
    <w:basedOn w:val="a2"/>
    <w:link w:val="a7"/>
    <w:uiPriority w:val="99"/>
    <w:unhideWhenUsed/>
    <w:rsid w:val="0000522F"/>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a7">
    <w:name w:val="页眉 字符"/>
    <w:basedOn w:val="a3"/>
    <w:link w:val="a6"/>
    <w:uiPriority w:val="99"/>
    <w:rsid w:val="0000522F"/>
    <w:rPr>
      <w:rFonts w:ascii="Times New Roman" w:eastAsia="宋体" w:hAnsi="Times New Roman"/>
      <w:sz w:val="18"/>
      <w:szCs w:val="18"/>
    </w:rPr>
  </w:style>
  <w:style w:type="paragraph" w:styleId="a8">
    <w:name w:val="footer"/>
    <w:link w:val="a9"/>
    <w:uiPriority w:val="99"/>
    <w:unhideWhenUsed/>
    <w:rsid w:val="005F216C"/>
    <w:pPr>
      <w:tabs>
        <w:tab w:val="center" w:pos="4153"/>
        <w:tab w:val="right" w:pos="8306"/>
      </w:tabs>
      <w:snapToGrid w:val="0"/>
      <w:jc w:val="center"/>
    </w:pPr>
    <w:rPr>
      <w:rFonts w:ascii="Times New Roman" w:eastAsia="宋体" w:hAnsi="Times New Roman"/>
      <w:sz w:val="18"/>
      <w:szCs w:val="18"/>
    </w:rPr>
  </w:style>
  <w:style w:type="character" w:customStyle="1" w:styleId="a9">
    <w:name w:val="页脚 字符"/>
    <w:basedOn w:val="a3"/>
    <w:link w:val="a8"/>
    <w:uiPriority w:val="99"/>
    <w:rsid w:val="005F216C"/>
    <w:rPr>
      <w:rFonts w:ascii="Times New Roman" w:eastAsia="宋体" w:hAnsi="Times New Roman"/>
      <w:sz w:val="18"/>
      <w:szCs w:val="18"/>
    </w:rPr>
  </w:style>
  <w:style w:type="character" w:customStyle="1" w:styleId="10">
    <w:name w:val="标题 1 字符"/>
    <w:basedOn w:val="a3"/>
    <w:link w:val="1"/>
    <w:uiPriority w:val="9"/>
    <w:rsid w:val="001C5752"/>
    <w:rPr>
      <w:rFonts w:ascii="黑体" w:eastAsia="黑体" w:hAnsi="黑体"/>
      <w:b/>
      <w:bCs/>
      <w:kern w:val="32"/>
      <w:sz w:val="44"/>
      <w:szCs w:val="44"/>
    </w:rPr>
  </w:style>
  <w:style w:type="character" w:customStyle="1" w:styleId="20">
    <w:name w:val="标题 2 字符"/>
    <w:basedOn w:val="a3"/>
    <w:link w:val="2"/>
    <w:uiPriority w:val="9"/>
    <w:rsid w:val="00596A6E"/>
    <w:rPr>
      <w:rFonts w:ascii="Times New Roman" w:eastAsia="黑体" w:hAnsi="Times New Roman" w:cstheme="majorBidi"/>
      <w:b/>
      <w:bCs/>
      <w:sz w:val="32"/>
      <w:szCs w:val="32"/>
    </w:rPr>
  </w:style>
  <w:style w:type="paragraph" w:customStyle="1" w:styleId="3">
    <w:name w:val="标题3"/>
    <w:next w:val="a2"/>
    <w:autoRedefine/>
    <w:qFormat/>
    <w:rsid w:val="001C5752"/>
    <w:pPr>
      <w:numPr>
        <w:ilvl w:val="2"/>
        <w:numId w:val="1"/>
      </w:numPr>
      <w:spacing w:before="240" w:after="240"/>
      <w:outlineLvl w:val="2"/>
    </w:pPr>
    <w:rPr>
      <w:rFonts w:ascii="Times New Roman" w:eastAsia="宋体" w:hAnsi="Times New Roman"/>
      <w:b/>
      <w:sz w:val="30"/>
    </w:rPr>
  </w:style>
  <w:style w:type="paragraph" w:customStyle="1" w:styleId="aa">
    <w:name w:val="图片样式"/>
    <w:next w:val="a"/>
    <w:qFormat/>
    <w:rsid w:val="00013B6D"/>
    <w:pPr>
      <w:jc w:val="center"/>
    </w:pPr>
    <w:rPr>
      <w:rFonts w:ascii="Times New Roman" w:eastAsia="宋体" w:hAnsi="Times New Roman"/>
      <w:sz w:val="24"/>
    </w:rPr>
  </w:style>
  <w:style w:type="paragraph" w:customStyle="1" w:styleId="a">
    <w:name w:val="图注"/>
    <w:next w:val="a2"/>
    <w:qFormat/>
    <w:rsid w:val="00013B6D"/>
    <w:pPr>
      <w:numPr>
        <w:ilvl w:val="4"/>
        <w:numId w:val="1"/>
      </w:numPr>
      <w:spacing w:beforeLines="50" w:before="50" w:afterLines="50" w:after="50"/>
      <w:jc w:val="center"/>
    </w:pPr>
    <w:rPr>
      <w:rFonts w:ascii="Times New Roman" w:eastAsia="楷体" w:hAnsi="Times New Roman"/>
      <w:b/>
      <w:bCs/>
      <w:kern w:val="32"/>
      <w:szCs w:val="44"/>
    </w:rPr>
  </w:style>
  <w:style w:type="paragraph" w:customStyle="1" w:styleId="ab">
    <w:name w:val="表格样式"/>
    <w:link w:val="ac"/>
    <w:qFormat/>
    <w:rsid w:val="004C6A74"/>
    <w:pPr>
      <w:wordWrap w:val="0"/>
      <w:spacing w:line="360" w:lineRule="exact"/>
      <w:jc w:val="center"/>
    </w:pPr>
    <w:rPr>
      <w:rFonts w:ascii="Times New Roman" w:eastAsia="宋体" w:hAnsi="Times New Roman"/>
    </w:rPr>
  </w:style>
  <w:style w:type="character" w:styleId="ad">
    <w:name w:val="Strong"/>
    <w:basedOn w:val="a3"/>
    <w:uiPriority w:val="22"/>
    <w:qFormat/>
    <w:rsid w:val="00AD5EDB"/>
    <w:rPr>
      <w:b/>
      <w:bCs/>
    </w:rPr>
  </w:style>
  <w:style w:type="paragraph" w:customStyle="1" w:styleId="a0">
    <w:name w:val="表注"/>
    <w:next w:val="ab"/>
    <w:qFormat/>
    <w:rsid w:val="00EC5F5A"/>
    <w:pPr>
      <w:numPr>
        <w:ilvl w:val="5"/>
        <w:numId w:val="1"/>
      </w:numPr>
      <w:spacing w:beforeLines="50" w:before="50" w:afterLines="50" w:after="50"/>
      <w:jc w:val="center"/>
    </w:pPr>
    <w:rPr>
      <w:rFonts w:ascii="Times New Roman" w:eastAsia="楷体" w:hAnsi="Times New Roman"/>
      <w:b/>
    </w:rPr>
  </w:style>
  <w:style w:type="table" w:styleId="ae">
    <w:name w:val="Table Grid"/>
    <w:basedOn w:val="a4"/>
    <w:uiPriority w:val="39"/>
    <w:rsid w:val="002767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f">
    <w:name w:val="三线表"/>
    <w:basedOn w:val="a4"/>
    <w:uiPriority w:val="99"/>
    <w:rsid w:val="00DF6C0A"/>
    <w:rPr>
      <w:rFonts w:ascii="Times New Roman" w:eastAsia="宋体" w:hAnsi="Times New Roman"/>
    </w:rPr>
    <w:tblPr>
      <w:jc w:val="center"/>
      <w:tblBorders>
        <w:bottom w:val="single" w:sz="12" w:space="0" w:color="auto"/>
      </w:tblBorders>
    </w:tblPr>
    <w:trPr>
      <w:jc w:val="center"/>
    </w:tr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styleId="af0">
    <w:name w:val="No Spacing"/>
    <w:uiPriority w:val="1"/>
    <w:qFormat/>
    <w:rsid w:val="0027671F"/>
    <w:pPr>
      <w:widowControl w:val="0"/>
      <w:spacing w:beforeLines="25" w:afterLines="25"/>
      <w:ind w:firstLineChars="200" w:firstLine="200"/>
      <w:jc w:val="both"/>
    </w:pPr>
    <w:rPr>
      <w:rFonts w:ascii="Times New Roman" w:eastAsia="宋体" w:hAnsi="Times New Roman"/>
      <w:sz w:val="24"/>
    </w:rPr>
  </w:style>
  <w:style w:type="character" w:customStyle="1" w:styleId="ac">
    <w:name w:val="表格样式 字符"/>
    <w:basedOn w:val="a3"/>
    <w:link w:val="ab"/>
    <w:rsid w:val="004C6A74"/>
    <w:rPr>
      <w:rFonts w:ascii="Times New Roman" w:eastAsia="宋体" w:hAnsi="Times New Roman"/>
    </w:rPr>
  </w:style>
  <w:style w:type="paragraph" w:customStyle="1" w:styleId="af1">
    <w:name w:val="公式"/>
    <w:next w:val="a2"/>
    <w:link w:val="af2"/>
    <w:autoRedefine/>
    <w:qFormat/>
    <w:rsid w:val="003240E8"/>
    <w:pPr>
      <w:tabs>
        <w:tab w:val="center" w:pos="4536"/>
        <w:tab w:val="right" w:pos="9072"/>
      </w:tabs>
      <w:spacing w:beforeLines="50" w:before="120" w:afterLines="50" w:after="120"/>
    </w:pPr>
    <w:rPr>
      <w:rFonts w:ascii="Times New Roman" w:eastAsia="楷体" w:hAnsi="Times New Roman"/>
      <w:b/>
      <w:sz w:val="24"/>
    </w:rPr>
  </w:style>
  <w:style w:type="character" w:customStyle="1" w:styleId="af2">
    <w:name w:val="公式 字符"/>
    <w:basedOn w:val="a3"/>
    <w:link w:val="af1"/>
    <w:rsid w:val="003240E8"/>
    <w:rPr>
      <w:rFonts w:ascii="Times New Roman" w:eastAsia="楷体" w:hAnsi="Times New Roman"/>
      <w:b/>
      <w:sz w:val="24"/>
    </w:rPr>
  </w:style>
  <w:style w:type="character" w:styleId="af3">
    <w:name w:val="Placeholder Text"/>
    <w:basedOn w:val="a3"/>
    <w:uiPriority w:val="99"/>
    <w:semiHidden/>
    <w:rsid w:val="00D2794F"/>
    <w:rPr>
      <w:color w:val="808080"/>
    </w:rPr>
  </w:style>
  <w:style w:type="paragraph" w:customStyle="1" w:styleId="MTDisplayEquation">
    <w:name w:val="MTDisplayEquation"/>
    <w:basedOn w:val="af1"/>
    <w:next w:val="a2"/>
    <w:link w:val="MTDisplayEquation0"/>
    <w:rsid w:val="000A1B9C"/>
    <w:pPr>
      <w:tabs>
        <w:tab w:val="clear" w:pos="4536"/>
        <w:tab w:val="clear" w:pos="9072"/>
        <w:tab w:val="center" w:pos="4540"/>
        <w:tab w:val="right" w:pos="9080"/>
      </w:tabs>
    </w:pPr>
  </w:style>
  <w:style w:type="character" w:customStyle="1" w:styleId="MTDisplayEquation0">
    <w:name w:val="MTDisplayEquation 字符"/>
    <w:basedOn w:val="af2"/>
    <w:link w:val="MTDisplayEquation"/>
    <w:rsid w:val="000A1B9C"/>
    <w:rPr>
      <w:rFonts w:ascii="Times New Roman" w:eastAsia="宋体" w:hAnsi="Times New Roman"/>
      <w:b/>
      <w:sz w:val="24"/>
    </w:rPr>
  </w:style>
  <w:style w:type="character" w:customStyle="1" w:styleId="MTEquationSection">
    <w:name w:val="MTEquationSection"/>
    <w:basedOn w:val="a3"/>
    <w:rsid w:val="00F81F68"/>
    <w:rPr>
      <w:vanish/>
      <w:color w:val="FF0000"/>
    </w:rPr>
  </w:style>
  <w:style w:type="paragraph" w:styleId="af4">
    <w:name w:val="caption"/>
    <w:basedOn w:val="a2"/>
    <w:next w:val="a2"/>
    <w:uiPriority w:val="35"/>
    <w:semiHidden/>
    <w:unhideWhenUsed/>
    <w:qFormat/>
    <w:rsid w:val="00E83349"/>
    <w:rPr>
      <w:rFonts w:asciiTheme="majorHAnsi" w:eastAsia="黑体" w:hAnsiTheme="majorHAnsi" w:cstheme="majorBidi"/>
      <w:sz w:val="20"/>
      <w:szCs w:val="20"/>
    </w:rPr>
  </w:style>
  <w:style w:type="paragraph" w:styleId="af5">
    <w:name w:val="Document Map"/>
    <w:basedOn w:val="a2"/>
    <w:link w:val="af6"/>
    <w:uiPriority w:val="99"/>
    <w:semiHidden/>
    <w:unhideWhenUsed/>
    <w:rsid w:val="00AA32E4"/>
    <w:rPr>
      <w:rFonts w:ascii="宋体"/>
      <w:szCs w:val="24"/>
    </w:rPr>
  </w:style>
  <w:style w:type="character" w:customStyle="1" w:styleId="af6">
    <w:name w:val="文档结构图 字符"/>
    <w:basedOn w:val="a3"/>
    <w:link w:val="af5"/>
    <w:uiPriority w:val="99"/>
    <w:semiHidden/>
    <w:rsid w:val="00AA32E4"/>
    <w:rPr>
      <w:rFonts w:ascii="宋体" w:eastAsia="宋体" w:hAnsi="Times New Roman"/>
      <w:sz w:val="24"/>
      <w:szCs w:val="24"/>
    </w:rPr>
  </w:style>
  <w:style w:type="paragraph" w:styleId="af7">
    <w:name w:val="List Paragraph"/>
    <w:basedOn w:val="a2"/>
    <w:uiPriority w:val="34"/>
    <w:qFormat/>
    <w:rsid w:val="00AA32E4"/>
    <w:pPr>
      <w:ind w:firstLine="420"/>
    </w:pPr>
  </w:style>
  <w:style w:type="paragraph" w:styleId="TOC">
    <w:name w:val="TOC Heading"/>
    <w:basedOn w:val="a2"/>
    <w:next w:val="a2"/>
    <w:link w:val="TOC0"/>
    <w:uiPriority w:val="39"/>
    <w:unhideWhenUsed/>
    <w:qFormat/>
    <w:rsid w:val="00E45F67"/>
    <w:pPr>
      <w:keepNext/>
      <w:keepLines/>
      <w:widowControl/>
      <w:spacing w:beforeLines="0" w:before="0" w:afterLines="0" w:after="0" w:line="360" w:lineRule="auto"/>
      <w:ind w:firstLineChars="0" w:firstLine="0"/>
      <w:jc w:val="center"/>
    </w:pPr>
    <w:rPr>
      <w:rFonts w:asciiTheme="majorHAnsi" w:eastAsia="黑体" w:hAnsiTheme="majorHAnsi" w:cstheme="majorBidi"/>
      <w:b/>
      <w:bCs/>
      <w:kern w:val="0"/>
      <w:sz w:val="36"/>
      <w:szCs w:val="32"/>
    </w:rPr>
  </w:style>
  <w:style w:type="paragraph" w:styleId="TOC1">
    <w:name w:val="toc 1"/>
    <w:basedOn w:val="a2"/>
    <w:next w:val="a2"/>
    <w:autoRedefine/>
    <w:uiPriority w:val="39"/>
    <w:unhideWhenUsed/>
    <w:rsid w:val="00E45F67"/>
    <w:pPr>
      <w:tabs>
        <w:tab w:val="right" w:leader="dot" w:pos="9060"/>
      </w:tabs>
      <w:spacing w:before="60" w:after="60" w:line="360" w:lineRule="auto"/>
      <w:ind w:firstLineChars="0" w:firstLine="0"/>
    </w:pPr>
    <w:rPr>
      <w:b/>
    </w:rPr>
  </w:style>
  <w:style w:type="paragraph" w:styleId="TOC2">
    <w:name w:val="toc 2"/>
    <w:basedOn w:val="a2"/>
    <w:next w:val="a2"/>
    <w:autoRedefine/>
    <w:uiPriority w:val="39"/>
    <w:unhideWhenUsed/>
    <w:rsid w:val="00066344"/>
    <w:pPr>
      <w:spacing w:line="360" w:lineRule="auto"/>
      <w:ind w:leftChars="200" w:left="200" w:firstLineChars="0" w:firstLine="0"/>
    </w:pPr>
  </w:style>
  <w:style w:type="paragraph" w:styleId="TOC3">
    <w:name w:val="toc 3"/>
    <w:basedOn w:val="a2"/>
    <w:next w:val="a2"/>
    <w:autoRedefine/>
    <w:uiPriority w:val="39"/>
    <w:unhideWhenUsed/>
    <w:rsid w:val="00D667EC"/>
    <w:pPr>
      <w:tabs>
        <w:tab w:val="right" w:leader="dot" w:pos="9060"/>
      </w:tabs>
      <w:spacing w:before="60" w:after="60" w:line="360" w:lineRule="auto"/>
      <w:ind w:leftChars="400" w:left="960" w:firstLineChars="0" w:firstLine="0"/>
    </w:pPr>
  </w:style>
  <w:style w:type="character" w:styleId="af8">
    <w:name w:val="Hyperlink"/>
    <w:basedOn w:val="a3"/>
    <w:uiPriority w:val="99"/>
    <w:unhideWhenUsed/>
    <w:rsid w:val="00B859D4"/>
    <w:rPr>
      <w:color w:val="0563C1" w:themeColor="hyperlink"/>
      <w:u w:val="single"/>
    </w:rPr>
  </w:style>
  <w:style w:type="paragraph" w:styleId="af9">
    <w:name w:val="Balloon Text"/>
    <w:basedOn w:val="a2"/>
    <w:link w:val="afa"/>
    <w:uiPriority w:val="99"/>
    <w:semiHidden/>
    <w:unhideWhenUsed/>
    <w:rsid w:val="004E1811"/>
    <w:pPr>
      <w:spacing w:before="0" w:after="0" w:line="240" w:lineRule="auto"/>
    </w:pPr>
    <w:rPr>
      <w:sz w:val="18"/>
      <w:szCs w:val="18"/>
    </w:rPr>
  </w:style>
  <w:style w:type="character" w:customStyle="1" w:styleId="afa">
    <w:name w:val="批注框文本 字符"/>
    <w:basedOn w:val="a3"/>
    <w:link w:val="af9"/>
    <w:uiPriority w:val="99"/>
    <w:semiHidden/>
    <w:rsid w:val="004E1811"/>
    <w:rPr>
      <w:rFonts w:ascii="Times New Roman" w:eastAsia="宋体" w:hAnsi="Times New Roman"/>
      <w:sz w:val="18"/>
      <w:szCs w:val="18"/>
    </w:rPr>
  </w:style>
  <w:style w:type="paragraph" w:customStyle="1" w:styleId="afb">
    <w:name w:val="空页眉"/>
    <w:basedOn w:val="a6"/>
    <w:link w:val="afc"/>
    <w:qFormat/>
    <w:rsid w:val="00F07CF2"/>
    <w:pPr>
      <w:pBdr>
        <w:bottom w:val="none" w:sz="0" w:space="0" w:color="auto"/>
      </w:pBdr>
      <w:spacing w:before="60" w:after="60"/>
      <w:ind w:firstLine="360"/>
    </w:pPr>
  </w:style>
  <w:style w:type="character" w:customStyle="1" w:styleId="TOC0">
    <w:name w:val="TOC 标题 字符"/>
    <w:basedOn w:val="10"/>
    <w:link w:val="TOC"/>
    <w:uiPriority w:val="39"/>
    <w:rsid w:val="00E45F67"/>
    <w:rPr>
      <w:rFonts w:asciiTheme="majorHAnsi" w:eastAsia="黑体" w:hAnsiTheme="majorHAnsi" w:cstheme="majorBidi"/>
      <w:b/>
      <w:bCs/>
      <w:kern w:val="0"/>
      <w:sz w:val="36"/>
      <w:szCs w:val="32"/>
    </w:rPr>
  </w:style>
  <w:style w:type="character" w:customStyle="1" w:styleId="afc">
    <w:name w:val="空页眉 字符"/>
    <w:basedOn w:val="a7"/>
    <w:link w:val="afb"/>
    <w:rsid w:val="00F07CF2"/>
    <w:rPr>
      <w:rFonts w:ascii="Times New Roman" w:eastAsia="宋体" w:hAnsi="Times New Roman"/>
      <w:sz w:val="18"/>
      <w:szCs w:val="18"/>
    </w:rPr>
  </w:style>
  <w:style w:type="paragraph" w:customStyle="1" w:styleId="afd">
    <w:name w:val="参考文献标题"/>
    <w:next w:val="a1"/>
    <w:link w:val="afe"/>
    <w:qFormat/>
    <w:rsid w:val="00F816EF"/>
    <w:pPr>
      <w:spacing w:beforeLines="50" w:before="50" w:afterLines="50" w:after="50" w:line="360" w:lineRule="auto"/>
      <w:jc w:val="center"/>
      <w:outlineLvl w:val="0"/>
    </w:pPr>
    <w:rPr>
      <w:rFonts w:ascii="Times New Roman" w:eastAsia="黑体" w:hAnsi="Times New Roman"/>
      <w:b/>
      <w:sz w:val="28"/>
    </w:rPr>
  </w:style>
  <w:style w:type="paragraph" w:customStyle="1" w:styleId="a1">
    <w:name w:val="参考文献正文"/>
    <w:qFormat/>
    <w:rsid w:val="00BA4FFD"/>
    <w:pPr>
      <w:numPr>
        <w:ilvl w:val="6"/>
        <w:numId w:val="1"/>
      </w:numPr>
      <w:tabs>
        <w:tab w:val="left" w:pos="480"/>
      </w:tabs>
      <w:spacing w:beforeLines="50" w:before="50" w:afterLines="50" w:after="50" w:line="360" w:lineRule="auto"/>
      <w:ind w:left="200" w:hangingChars="200" w:hanging="200"/>
      <w:jc w:val="both"/>
    </w:pPr>
    <w:rPr>
      <w:rFonts w:ascii="Times New Roman" w:eastAsia="宋体" w:hAnsi="Times New Roman"/>
    </w:rPr>
  </w:style>
  <w:style w:type="character" w:customStyle="1" w:styleId="afe">
    <w:name w:val="参考文献标题 字符"/>
    <w:basedOn w:val="a3"/>
    <w:link w:val="afd"/>
    <w:rsid w:val="00F816EF"/>
    <w:rPr>
      <w:rFonts w:ascii="Times New Roman" w:eastAsia="黑体" w:hAnsi="Times New Roman"/>
      <w:b/>
      <w:sz w:val="28"/>
    </w:rPr>
  </w:style>
  <w:style w:type="character" w:customStyle="1" w:styleId="fontstyle01">
    <w:name w:val="fontstyle01"/>
    <w:basedOn w:val="a3"/>
    <w:rsid w:val="004F4BC7"/>
    <w:rPr>
      <w:rFonts w:ascii="TimesNewRomanPSMT" w:hAnsi="TimesNewRomanPSMT" w:hint="default"/>
      <w:b w:val="0"/>
      <w:bCs w:val="0"/>
      <w:i w:val="0"/>
      <w:iCs w:val="0"/>
      <w:color w:val="000000"/>
      <w:sz w:val="22"/>
      <w:szCs w:val="22"/>
    </w:rPr>
  </w:style>
  <w:style w:type="character" w:styleId="aff">
    <w:name w:val="annotation reference"/>
    <w:basedOn w:val="a3"/>
    <w:uiPriority w:val="99"/>
    <w:semiHidden/>
    <w:unhideWhenUsed/>
    <w:rsid w:val="004A111E"/>
    <w:rPr>
      <w:sz w:val="21"/>
      <w:szCs w:val="21"/>
    </w:rPr>
  </w:style>
  <w:style w:type="paragraph" w:styleId="aff0">
    <w:name w:val="annotation text"/>
    <w:basedOn w:val="a2"/>
    <w:link w:val="aff1"/>
    <w:uiPriority w:val="99"/>
    <w:semiHidden/>
    <w:unhideWhenUsed/>
    <w:rsid w:val="004A111E"/>
    <w:pPr>
      <w:jc w:val="left"/>
    </w:pPr>
  </w:style>
  <w:style w:type="character" w:customStyle="1" w:styleId="aff1">
    <w:name w:val="批注文字 字符"/>
    <w:basedOn w:val="a3"/>
    <w:link w:val="aff0"/>
    <w:uiPriority w:val="99"/>
    <w:semiHidden/>
    <w:rsid w:val="004A111E"/>
    <w:rPr>
      <w:rFonts w:ascii="Times New Roman" w:eastAsia="宋体" w:hAnsi="Times New Roman"/>
      <w:sz w:val="24"/>
    </w:rPr>
  </w:style>
  <w:style w:type="paragraph" w:styleId="aff2">
    <w:name w:val="annotation subject"/>
    <w:basedOn w:val="aff0"/>
    <w:next w:val="aff0"/>
    <w:link w:val="aff3"/>
    <w:uiPriority w:val="99"/>
    <w:semiHidden/>
    <w:unhideWhenUsed/>
    <w:rsid w:val="004A111E"/>
    <w:rPr>
      <w:b/>
      <w:bCs/>
    </w:rPr>
  </w:style>
  <w:style w:type="character" w:customStyle="1" w:styleId="aff3">
    <w:name w:val="批注主题 字符"/>
    <w:basedOn w:val="aff1"/>
    <w:link w:val="aff2"/>
    <w:uiPriority w:val="99"/>
    <w:semiHidden/>
    <w:rsid w:val="004A111E"/>
    <w:rPr>
      <w:rFonts w:ascii="Times New Roman" w:eastAsia="宋体" w:hAnsi="Times New Roman"/>
      <w:b/>
      <w:bCs/>
      <w:sz w:val="24"/>
    </w:rPr>
  </w:style>
  <w:style w:type="paragraph" w:styleId="aff4">
    <w:name w:val="Revision"/>
    <w:hidden/>
    <w:uiPriority w:val="99"/>
    <w:semiHidden/>
    <w:rsid w:val="0022104E"/>
    <w:rPr>
      <w:rFonts w:ascii="Times New Roman" w:eastAsia="宋体"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7203866">
      <w:bodyDiv w:val="1"/>
      <w:marLeft w:val="0"/>
      <w:marRight w:val="0"/>
      <w:marTop w:val="0"/>
      <w:marBottom w:val="0"/>
      <w:divBdr>
        <w:top w:val="none" w:sz="0" w:space="0" w:color="auto"/>
        <w:left w:val="none" w:sz="0" w:space="0" w:color="auto"/>
        <w:bottom w:val="none" w:sz="0" w:space="0" w:color="auto"/>
        <w:right w:val="none" w:sz="0" w:space="0" w:color="auto"/>
      </w:divBdr>
    </w:div>
    <w:div w:id="1296373044">
      <w:bodyDiv w:val="1"/>
      <w:marLeft w:val="0"/>
      <w:marRight w:val="0"/>
      <w:marTop w:val="0"/>
      <w:marBottom w:val="0"/>
      <w:divBdr>
        <w:top w:val="none" w:sz="0" w:space="0" w:color="auto"/>
        <w:left w:val="none" w:sz="0" w:space="0" w:color="auto"/>
        <w:bottom w:val="none" w:sz="0" w:space="0" w:color="auto"/>
        <w:right w:val="none" w:sz="0" w:space="0" w:color="auto"/>
      </w:divBdr>
    </w:div>
    <w:div w:id="1838614704">
      <w:bodyDiv w:val="1"/>
      <w:marLeft w:val="0"/>
      <w:marRight w:val="0"/>
      <w:marTop w:val="0"/>
      <w:marBottom w:val="0"/>
      <w:divBdr>
        <w:top w:val="none" w:sz="0" w:space="0" w:color="auto"/>
        <w:left w:val="none" w:sz="0" w:space="0" w:color="auto"/>
        <w:bottom w:val="none" w:sz="0" w:space="0" w:color="auto"/>
        <w:right w:val="none" w:sz="0" w:space="0" w:color="auto"/>
      </w:divBdr>
    </w:div>
    <w:div w:id="2075007522">
      <w:bodyDiv w:val="1"/>
      <w:marLeft w:val="0"/>
      <w:marRight w:val="0"/>
      <w:marTop w:val="0"/>
      <w:marBottom w:val="0"/>
      <w:divBdr>
        <w:top w:val="none" w:sz="0" w:space="0" w:color="auto"/>
        <w:left w:val="none" w:sz="0" w:space="0" w:color="auto"/>
        <w:bottom w:val="none" w:sz="0" w:space="0" w:color="auto"/>
        <w:right w:val="none" w:sz="0" w:space="0" w:color="auto"/>
      </w:divBdr>
    </w:div>
    <w:div w:id="2141989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9.bin"/><Relationship Id="rId21" Type="http://schemas.microsoft.com/office/2016/09/relationships/commentsIds" Target="commentsIds.xml"/><Relationship Id="rId324" Type="http://schemas.openxmlformats.org/officeDocument/2006/relationships/oleObject" Target="embeddings/oleObject153.bin"/><Relationship Id="rId531" Type="http://schemas.openxmlformats.org/officeDocument/2006/relationships/oleObject" Target="embeddings/oleObject245.bin"/><Relationship Id="rId170" Type="http://schemas.openxmlformats.org/officeDocument/2006/relationships/image" Target="media/image75.wmf"/><Relationship Id="rId268" Type="http://schemas.openxmlformats.org/officeDocument/2006/relationships/oleObject" Target="embeddings/oleObject125.bin"/><Relationship Id="rId475" Type="http://schemas.openxmlformats.org/officeDocument/2006/relationships/oleObject" Target="embeddings/oleObject227.bin"/><Relationship Id="rId32" Type="http://schemas.openxmlformats.org/officeDocument/2006/relationships/oleObject" Target="embeddings/oleObject5.bin"/><Relationship Id="rId128" Type="http://schemas.openxmlformats.org/officeDocument/2006/relationships/image" Target="media/image54.wmf"/><Relationship Id="rId335" Type="http://schemas.openxmlformats.org/officeDocument/2006/relationships/image" Target="media/image157.wmf"/><Relationship Id="rId542" Type="http://schemas.openxmlformats.org/officeDocument/2006/relationships/image" Target="media/image272.wmf"/><Relationship Id="rId181" Type="http://schemas.openxmlformats.org/officeDocument/2006/relationships/oleObject" Target="embeddings/oleObject81.bin"/><Relationship Id="rId402" Type="http://schemas.openxmlformats.org/officeDocument/2006/relationships/image" Target="media/image193.wmf"/><Relationship Id="rId279" Type="http://schemas.openxmlformats.org/officeDocument/2006/relationships/image" Target="media/image129.png"/><Relationship Id="rId486" Type="http://schemas.openxmlformats.org/officeDocument/2006/relationships/image" Target="media/image235.png"/><Relationship Id="rId43" Type="http://schemas.openxmlformats.org/officeDocument/2006/relationships/image" Target="media/image13.wmf"/><Relationship Id="rId139" Type="http://schemas.openxmlformats.org/officeDocument/2006/relationships/oleObject" Target="embeddings/oleObject60.bin"/><Relationship Id="rId346" Type="http://schemas.openxmlformats.org/officeDocument/2006/relationships/oleObject" Target="embeddings/oleObject164.bin"/><Relationship Id="rId553" Type="http://schemas.openxmlformats.org/officeDocument/2006/relationships/image" Target="media/image278.jpeg"/><Relationship Id="rId192" Type="http://schemas.openxmlformats.org/officeDocument/2006/relationships/image" Target="media/image86.wmf"/><Relationship Id="rId206" Type="http://schemas.openxmlformats.org/officeDocument/2006/relationships/image" Target="media/image93.wmf"/><Relationship Id="rId413" Type="http://schemas.openxmlformats.org/officeDocument/2006/relationships/oleObject" Target="embeddings/oleObject195.bin"/><Relationship Id="rId497" Type="http://schemas.openxmlformats.org/officeDocument/2006/relationships/image" Target="media/image246.png"/><Relationship Id="rId357" Type="http://schemas.openxmlformats.org/officeDocument/2006/relationships/image" Target="media/image168.wmf"/><Relationship Id="rId54" Type="http://schemas.openxmlformats.org/officeDocument/2006/relationships/oleObject" Target="embeddings/oleObject16.bin"/><Relationship Id="rId217" Type="http://schemas.openxmlformats.org/officeDocument/2006/relationships/oleObject" Target="embeddings/oleObject99.bin"/><Relationship Id="rId564" Type="http://schemas.openxmlformats.org/officeDocument/2006/relationships/image" Target="media/image285.png"/><Relationship Id="rId424" Type="http://schemas.openxmlformats.org/officeDocument/2006/relationships/image" Target="media/image204.wmf"/><Relationship Id="rId270" Type="http://schemas.openxmlformats.org/officeDocument/2006/relationships/oleObject" Target="embeddings/oleObject126.bin"/><Relationship Id="rId65" Type="http://schemas.openxmlformats.org/officeDocument/2006/relationships/oleObject" Target="embeddings/oleObject22.bin"/><Relationship Id="rId130" Type="http://schemas.openxmlformats.org/officeDocument/2006/relationships/image" Target="media/image55.wmf"/><Relationship Id="rId368" Type="http://schemas.openxmlformats.org/officeDocument/2006/relationships/image" Target="media/image174.wmf"/><Relationship Id="rId228" Type="http://schemas.openxmlformats.org/officeDocument/2006/relationships/image" Target="media/image104.wmf"/><Relationship Id="rId435" Type="http://schemas.openxmlformats.org/officeDocument/2006/relationships/oleObject" Target="embeddings/oleObject206.bin"/><Relationship Id="rId281" Type="http://schemas.openxmlformats.org/officeDocument/2006/relationships/oleObject" Target="embeddings/oleObject131.bin"/><Relationship Id="rId337" Type="http://schemas.openxmlformats.org/officeDocument/2006/relationships/image" Target="media/image158.wmf"/><Relationship Id="rId502" Type="http://schemas.openxmlformats.org/officeDocument/2006/relationships/image" Target="media/image251.png"/><Relationship Id="rId34" Type="http://schemas.openxmlformats.org/officeDocument/2006/relationships/oleObject" Target="embeddings/oleObject6.bin"/><Relationship Id="rId76" Type="http://schemas.openxmlformats.org/officeDocument/2006/relationships/image" Target="media/image29.wmf"/><Relationship Id="rId141" Type="http://schemas.openxmlformats.org/officeDocument/2006/relationships/oleObject" Target="embeddings/oleObject61.bin"/><Relationship Id="rId379" Type="http://schemas.openxmlformats.org/officeDocument/2006/relationships/image" Target="media/image180.wmf"/><Relationship Id="rId544" Type="http://schemas.openxmlformats.org/officeDocument/2006/relationships/image" Target="media/image273.wmf"/><Relationship Id="rId7" Type="http://schemas.openxmlformats.org/officeDocument/2006/relationships/endnotes" Target="endnotes.xml"/><Relationship Id="rId183" Type="http://schemas.openxmlformats.org/officeDocument/2006/relationships/oleObject" Target="embeddings/oleObject82.bin"/><Relationship Id="rId239" Type="http://schemas.openxmlformats.org/officeDocument/2006/relationships/oleObject" Target="embeddings/oleObject110.bin"/><Relationship Id="rId390" Type="http://schemas.openxmlformats.org/officeDocument/2006/relationships/oleObject" Target="embeddings/oleObject185.bin"/><Relationship Id="rId404" Type="http://schemas.openxmlformats.org/officeDocument/2006/relationships/image" Target="media/image194.wmf"/><Relationship Id="rId446" Type="http://schemas.openxmlformats.org/officeDocument/2006/relationships/image" Target="media/image215.wmf"/><Relationship Id="rId250" Type="http://schemas.openxmlformats.org/officeDocument/2006/relationships/oleObject" Target="embeddings/oleObject116.bin"/><Relationship Id="rId292" Type="http://schemas.openxmlformats.org/officeDocument/2006/relationships/image" Target="media/image136.wmf"/><Relationship Id="rId306" Type="http://schemas.openxmlformats.org/officeDocument/2006/relationships/oleObject" Target="embeddings/oleObject144.bin"/><Relationship Id="rId488" Type="http://schemas.openxmlformats.org/officeDocument/2006/relationships/image" Target="media/image237.png"/><Relationship Id="rId45" Type="http://schemas.openxmlformats.org/officeDocument/2006/relationships/image" Target="media/image14.wmf"/><Relationship Id="rId87" Type="http://schemas.openxmlformats.org/officeDocument/2006/relationships/oleObject" Target="embeddings/oleObject33.bin"/><Relationship Id="rId110" Type="http://schemas.openxmlformats.org/officeDocument/2006/relationships/image" Target="media/image45.wmf"/><Relationship Id="rId348" Type="http://schemas.openxmlformats.org/officeDocument/2006/relationships/oleObject" Target="embeddings/oleObject165.bin"/><Relationship Id="rId513" Type="http://schemas.openxmlformats.org/officeDocument/2006/relationships/image" Target="media/image257.wmf"/><Relationship Id="rId555" Type="http://schemas.openxmlformats.org/officeDocument/2006/relationships/oleObject" Target="embeddings/oleObject256.bin"/><Relationship Id="rId152" Type="http://schemas.openxmlformats.org/officeDocument/2006/relationships/image" Target="media/image66.wmf"/><Relationship Id="rId194" Type="http://schemas.openxmlformats.org/officeDocument/2006/relationships/image" Target="media/image87.wmf"/><Relationship Id="rId208" Type="http://schemas.openxmlformats.org/officeDocument/2006/relationships/image" Target="media/image94.wmf"/><Relationship Id="rId415" Type="http://schemas.openxmlformats.org/officeDocument/2006/relationships/oleObject" Target="embeddings/oleObject196.bin"/><Relationship Id="rId457" Type="http://schemas.openxmlformats.org/officeDocument/2006/relationships/oleObject" Target="embeddings/oleObject217.bin"/><Relationship Id="rId261" Type="http://schemas.openxmlformats.org/officeDocument/2006/relationships/image" Target="media/image120.wmf"/><Relationship Id="rId499" Type="http://schemas.openxmlformats.org/officeDocument/2006/relationships/image" Target="media/image248.png"/><Relationship Id="rId14" Type="http://schemas.openxmlformats.org/officeDocument/2006/relationships/footer" Target="footer3.xml"/><Relationship Id="rId56" Type="http://schemas.openxmlformats.org/officeDocument/2006/relationships/oleObject" Target="embeddings/oleObject17.bin"/><Relationship Id="rId317" Type="http://schemas.openxmlformats.org/officeDocument/2006/relationships/image" Target="media/image148.wmf"/><Relationship Id="rId359" Type="http://schemas.openxmlformats.org/officeDocument/2006/relationships/image" Target="media/image169.wmf"/><Relationship Id="rId524" Type="http://schemas.openxmlformats.org/officeDocument/2006/relationships/image" Target="media/image263.png"/><Relationship Id="rId566" Type="http://schemas.openxmlformats.org/officeDocument/2006/relationships/image" Target="media/image287.png"/><Relationship Id="rId98" Type="http://schemas.openxmlformats.org/officeDocument/2006/relationships/image" Target="media/image39.wmf"/><Relationship Id="rId121" Type="http://schemas.openxmlformats.org/officeDocument/2006/relationships/oleObject" Target="embeddings/oleObject51.bin"/><Relationship Id="rId163" Type="http://schemas.openxmlformats.org/officeDocument/2006/relationships/oleObject" Target="embeddings/oleObject72.bin"/><Relationship Id="rId219" Type="http://schemas.openxmlformats.org/officeDocument/2006/relationships/oleObject" Target="embeddings/oleObject100.bin"/><Relationship Id="rId370" Type="http://schemas.openxmlformats.org/officeDocument/2006/relationships/image" Target="media/image175.wmf"/><Relationship Id="rId426" Type="http://schemas.openxmlformats.org/officeDocument/2006/relationships/image" Target="media/image205.wmf"/><Relationship Id="rId230" Type="http://schemas.openxmlformats.org/officeDocument/2006/relationships/image" Target="media/image105.wmf"/><Relationship Id="rId468" Type="http://schemas.openxmlformats.org/officeDocument/2006/relationships/oleObject" Target="embeddings/oleObject223.bin"/><Relationship Id="rId25" Type="http://schemas.openxmlformats.org/officeDocument/2006/relationships/image" Target="media/image4.wmf"/><Relationship Id="rId67" Type="http://schemas.openxmlformats.org/officeDocument/2006/relationships/oleObject" Target="embeddings/oleObject23.bin"/><Relationship Id="rId272" Type="http://schemas.openxmlformats.org/officeDocument/2006/relationships/oleObject" Target="embeddings/oleObject127.bin"/><Relationship Id="rId328" Type="http://schemas.openxmlformats.org/officeDocument/2006/relationships/oleObject" Target="embeddings/oleObject155.bin"/><Relationship Id="rId535" Type="http://schemas.openxmlformats.org/officeDocument/2006/relationships/oleObject" Target="embeddings/oleObject247.bin"/><Relationship Id="rId132" Type="http://schemas.openxmlformats.org/officeDocument/2006/relationships/image" Target="media/image56.wmf"/><Relationship Id="rId174" Type="http://schemas.openxmlformats.org/officeDocument/2006/relationships/image" Target="media/image77.wmf"/><Relationship Id="rId381" Type="http://schemas.openxmlformats.org/officeDocument/2006/relationships/image" Target="media/image181.wmf"/><Relationship Id="rId241" Type="http://schemas.openxmlformats.org/officeDocument/2006/relationships/oleObject" Target="embeddings/oleObject111.bin"/><Relationship Id="rId437" Type="http://schemas.openxmlformats.org/officeDocument/2006/relationships/oleObject" Target="embeddings/oleObject207.bin"/><Relationship Id="rId479" Type="http://schemas.openxmlformats.org/officeDocument/2006/relationships/image" Target="media/image230.wmf"/><Relationship Id="rId36" Type="http://schemas.openxmlformats.org/officeDocument/2006/relationships/oleObject" Target="embeddings/oleObject7.bin"/><Relationship Id="rId283" Type="http://schemas.openxmlformats.org/officeDocument/2006/relationships/oleObject" Target="embeddings/oleObject132.bin"/><Relationship Id="rId339" Type="http://schemas.openxmlformats.org/officeDocument/2006/relationships/image" Target="media/image159.wmf"/><Relationship Id="rId490" Type="http://schemas.openxmlformats.org/officeDocument/2006/relationships/image" Target="media/image239.png"/><Relationship Id="rId504" Type="http://schemas.openxmlformats.org/officeDocument/2006/relationships/oleObject" Target="embeddings/oleObject232.bin"/><Relationship Id="rId546" Type="http://schemas.openxmlformats.org/officeDocument/2006/relationships/image" Target="media/image274.wmf"/><Relationship Id="rId78" Type="http://schemas.openxmlformats.org/officeDocument/2006/relationships/image" Target="media/image30.wmf"/><Relationship Id="rId101" Type="http://schemas.openxmlformats.org/officeDocument/2006/relationships/oleObject" Target="embeddings/oleObject41.bin"/><Relationship Id="rId143" Type="http://schemas.openxmlformats.org/officeDocument/2006/relationships/oleObject" Target="embeddings/oleObject62.bin"/><Relationship Id="rId185" Type="http://schemas.openxmlformats.org/officeDocument/2006/relationships/oleObject" Target="embeddings/oleObject83.bin"/><Relationship Id="rId350" Type="http://schemas.openxmlformats.org/officeDocument/2006/relationships/oleObject" Target="embeddings/oleObject166.bin"/><Relationship Id="rId406" Type="http://schemas.openxmlformats.org/officeDocument/2006/relationships/image" Target="media/image195.wmf"/><Relationship Id="rId9" Type="http://schemas.openxmlformats.org/officeDocument/2006/relationships/header" Target="header1.xml"/><Relationship Id="rId210" Type="http://schemas.openxmlformats.org/officeDocument/2006/relationships/image" Target="media/image95.wmf"/><Relationship Id="rId392" Type="http://schemas.openxmlformats.org/officeDocument/2006/relationships/oleObject" Target="embeddings/oleObject186.bin"/><Relationship Id="rId448" Type="http://schemas.openxmlformats.org/officeDocument/2006/relationships/image" Target="media/image216.wmf"/><Relationship Id="rId252" Type="http://schemas.openxmlformats.org/officeDocument/2006/relationships/oleObject" Target="embeddings/oleObject117.bin"/><Relationship Id="rId294" Type="http://schemas.openxmlformats.org/officeDocument/2006/relationships/image" Target="media/image137.wmf"/><Relationship Id="rId308" Type="http://schemas.openxmlformats.org/officeDocument/2006/relationships/oleObject" Target="embeddings/oleObject145.bin"/><Relationship Id="rId515" Type="http://schemas.openxmlformats.org/officeDocument/2006/relationships/image" Target="media/image258.wmf"/><Relationship Id="rId47" Type="http://schemas.openxmlformats.org/officeDocument/2006/relationships/image" Target="media/image15.wmf"/><Relationship Id="rId89" Type="http://schemas.openxmlformats.org/officeDocument/2006/relationships/oleObject" Target="embeddings/oleObject34.bin"/><Relationship Id="rId112" Type="http://schemas.openxmlformats.org/officeDocument/2006/relationships/image" Target="media/image46.wmf"/><Relationship Id="rId154" Type="http://schemas.openxmlformats.org/officeDocument/2006/relationships/image" Target="media/image67.wmf"/><Relationship Id="rId361" Type="http://schemas.openxmlformats.org/officeDocument/2006/relationships/image" Target="media/image170.wmf"/><Relationship Id="rId557" Type="http://schemas.openxmlformats.org/officeDocument/2006/relationships/oleObject" Target="embeddings/oleObject257.bin"/><Relationship Id="rId196" Type="http://schemas.openxmlformats.org/officeDocument/2006/relationships/image" Target="media/image88.wmf"/><Relationship Id="rId417" Type="http://schemas.openxmlformats.org/officeDocument/2006/relationships/oleObject" Target="embeddings/oleObject197.bin"/><Relationship Id="rId459" Type="http://schemas.openxmlformats.org/officeDocument/2006/relationships/image" Target="media/image221.wmf"/><Relationship Id="rId16" Type="http://schemas.openxmlformats.org/officeDocument/2006/relationships/header" Target="header5.xml"/><Relationship Id="rId221" Type="http://schemas.openxmlformats.org/officeDocument/2006/relationships/oleObject" Target="embeddings/oleObject101.bin"/><Relationship Id="rId263" Type="http://schemas.openxmlformats.org/officeDocument/2006/relationships/image" Target="media/image121.wmf"/><Relationship Id="rId319" Type="http://schemas.openxmlformats.org/officeDocument/2006/relationships/image" Target="media/image149.wmf"/><Relationship Id="rId470" Type="http://schemas.openxmlformats.org/officeDocument/2006/relationships/image" Target="media/image226.wmf"/><Relationship Id="rId526" Type="http://schemas.openxmlformats.org/officeDocument/2006/relationships/oleObject" Target="embeddings/oleObject242.bin"/><Relationship Id="rId58" Type="http://schemas.openxmlformats.org/officeDocument/2006/relationships/oleObject" Target="embeddings/oleObject18.bin"/><Relationship Id="rId123" Type="http://schemas.openxmlformats.org/officeDocument/2006/relationships/oleObject" Target="embeddings/oleObject52.bin"/><Relationship Id="rId330" Type="http://schemas.openxmlformats.org/officeDocument/2006/relationships/oleObject" Target="embeddings/oleObject156.bin"/><Relationship Id="rId568" Type="http://schemas.openxmlformats.org/officeDocument/2006/relationships/image" Target="media/image289.png"/><Relationship Id="rId165" Type="http://schemas.openxmlformats.org/officeDocument/2006/relationships/oleObject" Target="embeddings/oleObject73.bin"/><Relationship Id="rId372" Type="http://schemas.openxmlformats.org/officeDocument/2006/relationships/image" Target="media/image176.wmf"/><Relationship Id="rId428" Type="http://schemas.openxmlformats.org/officeDocument/2006/relationships/image" Target="media/image206.wmf"/><Relationship Id="rId232" Type="http://schemas.openxmlformats.org/officeDocument/2006/relationships/image" Target="media/image106.wmf"/><Relationship Id="rId274" Type="http://schemas.openxmlformats.org/officeDocument/2006/relationships/oleObject" Target="embeddings/oleObject128.bin"/><Relationship Id="rId481" Type="http://schemas.openxmlformats.org/officeDocument/2006/relationships/image" Target="media/image231.wmf"/><Relationship Id="rId27" Type="http://schemas.openxmlformats.org/officeDocument/2006/relationships/image" Target="media/image5.wmf"/><Relationship Id="rId69" Type="http://schemas.openxmlformats.org/officeDocument/2006/relationships/oleObject" Target="embeddings/oleObject24.bin"/><Relationship Id="rId134" Type="http://schemas.openxmlformats.org/officeDocument/2006/relationships/image" Target="media/image57.wmf"/><Relationship Id="rId537" Type="http://schemas.openxmlformats.org/officeDocument/2006/relationships/oleObject" Target="embeddings/oleObject248.bin"/><Relationship Id="rId80" Type="http://schemas.openxmlformats.org/officeDocument/2006/relationships/image" Target="media/image31.wmf"/><Relationship Id="rId176" Type="http://schemas.openxmlformats.org/officeDocument/2006/relationships/image" Target="media/image78.wmf"/><Relationship Id="rId341" Type="http://schemas.openxmlformats.org/officeDocument/2006/relationships/image" Target="media/image160.wmf"/><Relationship Id="rId383" Type="http://schemas.openxmlformats.org/officeDocument/2006/relationships/image" Target="media/image182.wmf"/><Relationship Id="rId439" Type="http://schemas.openxmlformats.org/officeDocument/2006/relationships/oleObject" Target="embeddings/oleObject208.bin"/><Relationship Id="rId201" Type="http://schemas.openxmlformats.org/officeDocument/2006/relationships/oleObject" Target="embeddings/oleObject91.bin"/><Relationship Id="rId243" Type="http://schemas.openxmlformats.org/officeDocument/2006/relationships/oleObject" Target="embeddings/oleObject112.bin"/><Relationship Id="rId285" Type="http://schemas.openxmlformats.org/officeDocument/2006/relationships/oleObject" Target="embeddings/oleObject133.bin"/><Relationship Id="rId450" Type="http://schemas.openxmlformats.org/officeDocument/2006/relationships/image" Target="media/image217.wmf"/><Relationship Id="rId506" Type="http://schemas.openxmlformats.org/officeDocument/2006/relationships/oleObject" Target="embeddings/oleObject233.bin"/><Relationship Id="rId38" Type="http://schemas.openxmlformats.org/officeDocument/2006/relationships/oleObject" Target="embeddings/oleObject8.bin"/><Relationship Id="rId103" Type="http://schemas.openxmlformats.org/officeDocument/2006/relationships/oleObject" Target="embeddings/oleObject42.bin"/><Relationship Id="rId310" Type="http://schemas.openxmlformats.org/officeDocument/2006/relationships/oleObject" Target="embeddings/oleObject146.bin"/><Relationship Id="rId492" Type="http://schemas.openxmlformats.org/officeDocument/2006/relationships/image" Target="media/image241.png"/><Relationship Id="rId548" Type="http://schemas.openxmlformats.org/officeDocument/2006/relationships/image" Target="media/image275.wmf"/><Relationship Id="rId91" Type="http://schemas.openxmlformats.org/officeDocument/2006/relationships/oleObject" Target="embeddings/oleObject36.bin"/><Relationship Id="rId145" Type="http://schemas.openxmlformats.org/officeDocument/2006/relationships/oleObject" Target="embeddings/oleObject63.bin"/><Relationship Id="rId187" Type="http://schemas.openxmlformats.org/officeDocument/2006/relationships/oleObject" Target="embeddings/oleObject84.bin"/><Relationship Id="rId352" Type="http://schemas.openxmlformats.org/officeDocument/2006/relationships/oleObject" Target="embeddings/oleObject167.bin"/><Relationship Id="rId394" Type="http://schemas.openxmlformats.org/officeDocument/2006/relationships/image" Target="media/image188.png"/><Relationship Id="rId408" Type="http://schemas.openxmlformats.org/officeDocument/2006/relationships/image" Target="media/image196.wmf"/><Relationship Id="rId212" Type="http://schemas.openxmlformats.org/officeDocument/2006/relationships/image" Target="media/image96.wmf"/><Relationship Id="rId254" Type="http://schemas.openxmlformats.org/officeDocument/2006/relationships/oleObject" Target="embeddings/oleObject118.bin"/><Relationship Id="rId49" Type="http://schemas.openxmlformats.org/officeDocument/2006/relationships/image" Target="media/image16.wmf"/><Relationship Id="rId114" Type="http://schemas.openxmlformats.org/officeDocument/2006/relationships/image" Target="media/image47.wmf"/><Relationship Id="rId296" Type="http://schemas.openxmlformats.org/officeDocument/2006/relationships/image" Target="media/image138.wmf"/><Relationship Id="rId461" Type="http://schemas.openxmlformats.org/officeDocument/2006/relationships/image" Target="media/image222.wmf"/><Relationship Id="rId517" Type="http://schemas.openxmlformats.org/officeDocument/2006/relationships/image" Target="media/image259.wmf"/><Relationship Id="rId559" Type="http://schemas.openxmlformats.org/officeDocument/2006/relationships/oleObject" Target="embeddings/oleObject259.bin"/><Relationship Id="rId60" Type="http://schemas.openxmlformats.org/officeDocument/2006/relationships/oleObject" Target="embeddings/oleObject19.bin"/><Relationship Id="rId156" Type="http://schemas.openxmlformats.org/officeDocument/2006/relationships/image" Target="media/image68.wmf"/><Relationship Id="rId198" Type="http://schemas.openxmlformats.org/officeDocument/2006/relationships/image" Target="media/image89.wmf"/><Relationship Id="rId321" Type="http://schemas.openxmlformats.org/officeDocument/2006/relationships/image" Target="media/image150.wmf"/><Relationship Id="rId363" Type="http://schemas.openxmlformats.org/officeDocument/2006/relationships/image" Target="media/image171.wmf"/><Relationship Id="rId419" Type="http://schemas.openxmlformats.org/officeDocument/2006/relationships/oleObject" Target="embeddings/oleObject198.bin"/><Relationship Id="rId570" Type="http://schemas.openxmlformats.org/officeDocument/2006/relationships/fontTable" Target="fontTable.xml"/><Relationship Id="rId223" Type="http://schemas.openxmlformats.org/officeDocument/2006/relationships/oleObject" Target="embeddings/oleObject102.bin"/><Relationship Id="rId430" Type="http://schemas.openxmlformats.org/officeDocument/2006/relationships/image" Target="media/image207.wmf"/><Relationship Id="rId18" Type="http://schemas.openxmlformats.org/officeDocument/2006/relationships/footer" Target="footer5.xml"/><Relationship Id="rId265" Type="http://schemas.openxmlformats.org/officeDocument/2006/relationships/image" Target="media/image122.wmf"/><Relationship Id="rId472" Type="http://schemas.openxmlformats.org/officeDocument/2006/relationships/image" Target="media/image227.wmf"/><Relationship Id="rId528" Type="http://schemas.openxmlformats.org/officeDocument/2006/relationships/oleObject" Target="embeddings/oleObject243.bin"/><Relationship Id="rId125" Type="http://schemas.openxmlformats.org/officeDocument/2006/relationships/oleObject" Target="embeddings/oleObject53.bin"/><Relationship Id="rId167" Type="http://schemas.openxmlformats.org/officeDocument/2006/relationships/oleObject" Target="embeddings/oleObject74.bin"/><Relationship Id="rId332" Type="http://schemas.openxmlformats.org/officeDocument/2006/relationships/oleObject" Target="embeddings/oleObject157.bin"/><Relationship Id="rId374" Type="http://schemas.openxmlformats.org/officeDocument/2006/relationships/oleObject" Target="embeddings/oleObject177.bin"/><Relationship Id="rId71" Type="http://schemas.openxmlformats.org/officeDocument/2006/relationships/oleObject" Target="embeddings/oleObject25.bin"/><Relationship Id="rId234" Type="http://schemas.openxmlformats.org/officeDocument/2006/relationships/image" Target="media/image107.wmf"/><Relationship Id="rId2" Type="http://schemas.openxmlformats.org/officeDocument/2006/relationships/numbering" Target="numbering.xml"/><Relationship Id="rId29" Type="http://schemas.openxmlformats.org/officeDocument/2006/relationships/image" Target="media/image6.wmf"/><Relationship Id="rId276" Type="http://schemas.openxmlformats.org/officeDocument/2006/relationships/oleObject" Target="embeddings/oleObject129.bin"/><Relationship Id="rId441" Type="http://schemas.openxmlformats.org/officeDocument/2006/relationships/oleObject" Target="embeddings/oleObject209.bin"/><Relationship Id="rId483" Type="http://schemas.openxmlformats.org/officeDocument/2006/relationships/image" Target="media/image232.png"/><Relationship Id="rId539" Type="http://schemas.openxmlformats.org/officeDocument/2006/relationships/oleObject" Target="embeddings/oleObject249.bin"/><Relationship Id="rId40" Type="http://schemas.openxmlformats.org/officeDocument/2006/relationships/oleObject" Target="embeddings/oleObject9.bin"/><Relationship Id="rId136" Type="http://schemas.openxmlformats.org/officeDocument/2006/relationships/image" Target="media/image58.wmf"/><Relationship Id="rId178" Type="http://schemas.openxmlformats.org/officeDocument/2006/relationships/image" Target="media/image79.wmf"/><Relationship Id="rId301" Type="http://schemas.openxmlformats.org/officeDocument/2006/relationships/oleObject" Target="embeddings/oleObject141.bin"/><Relationship Id="rId343" Type="http://schemas.openxmlformats.org/officeDocument/2006/relationships/image" Target="media/image161.wmf"/><Relationship Id="rId550" Type="http://schemas.openxmlformats.org/officeDocument/2006/relationships/image" Target="media/image276.wmf"/><Relationship Id="rId82" Type="http://schemas.openxmlformats.org/officeDocument/2006/relationships/image" Target="media/image32.wmf"/><Relationship Id="rId203" Type="http://schemas.openxmlformats.org/officeDocument/2006/relationships/oleObject" Target="embeddings/oleObject92.bin"/><Relationship Id="rId385" Type="http://schemas.openxmlformats.org/officeDocument/2006/relationships/image" Target="media/image183.wmf"/><Relationship Id="rId245" Type="http://schemas.openxmlformats.org/officeDocument/2006/relationships/oleObject" Target="embeddings/oleObject113.bin"/><Relationship Id="rId287" Type="http://schemas.openxmlformats.org/officeDocument/2006/relationships/oleObject" Target="embeddings/oleObject134.bin"/><Relationship Id="rId410" Type="http://schemas.openxmlformats.org/officeDocument/2006/relationships/image" Target="media/image197.wmf"/><Relationship Id="rId452" Type="http://schemas.openxmlformats.org/officeDocument/2006/relationships/image" Target="media/image218.wmf"/><Relationship Id="rId494" Type="http://schemas.openxmlformats.org/officeDocument/2006/relationships/image" Target="media/image243.png"/><Relationship Id="rId508" Type="http://schemas.openxmlformats.org/officeDocument/2006/relationships/oleObject" Target="embeddings/oleObject234.bin"/><Relationship Id="rId105" Type="http://schemas.openxmlformats.org/officeDocument/2006/relationships/oleObject" Target="embeddings/oleObject43.bin"/><Relationship Id="rId147" Type="http://schemas.openxmlformats.org/officeDocument/2006/relationships/oleObject" Target="embeddings/oleObject64.bin"/><Relationship Id="rId312" Type="http://schemas.openxmlformats.org/officeDocument/2006/relationships/oleObject" Target="embeddings/oleObject147.bin"/><Relationship Id="rId354" Type="http://schemas.openxmlformats.org/officeDocument/2006/relationships/oleObject" Target="embeddings/oleObject168.bin"/><Relationship Id="rId51" Type="http://schemas.openxmlformats.org/officeDocument/2006/relationships/image" Target="media/image17.wmf"/><Relationship Id="rId93" Type="http://schemas.openxmlformats.org/officeDocument/2006/relationships/oleObject" Target="embeddings/oleObject37.bin"/><Relationship Id="rId189" Type="http://schemas.openxmlformats.org/officeDocument/2006/relationships/oleObject" Target="embeddings/oleObject85.bin"/><Relationship Id="rId396" Type="http://schemas.openxmlformats.org/officeDocument/2006/relationships/image" Target="media/image190.wmf"/><Relationship Id="rId561" Type="http://schemas.openxmlformats.org/officeDocument/2006/relationships/image" Target="media/image282.png"/><Relationship Id="rId214" Type="http://schemas.openxmlformats.org/officeDocument/2006/relationships/image" Target="media/image97.wmf"/><Relationship Id="rId256" Type="http://schemas.openxmlformats.org/officeDocument/2006/relationships/oleObject" Target="embeddings/oleObject119.bin"/><Relationship Id="rId298" Type="http://schemas.openxmlformats.org/officeDocument/2006/relationships/image" Target="media/image139.wmf"/><Relationship Id="rId421" Type="http://schemas.openxmlformats.org/officeDocument/2006/relationships/oleObject" Target="embeddings/oleObject199.bin"/><Relationship Id="rId463" Type="http://schemas.openxmlformats.org/officeDocument/2006/relationships/image" Target="media/image223.wmf"/><Relationship Id="rId519" Type="http://schemas.openxmlformats.org/officeDocument/2006/relationships/image" Target="media/image260.wmf"/><Relationship Id="rId116" Type="http://schemas.openxmlformats.org/officeDocument/2006/relationships/image" Target="media/image48.wmf"/><Relationship Id="rId158" Type="http://schemas.openxmlformats.org/officeDocument/2006/relationships/image" Target="media/image69.wmf"/><Relationship Id="rId323" Type="http://schemas.openxmlformats.org/officeDocument/2006/relationships/image" Target="media/image151.wmf"/><Relationship Id="rId530" Type="http://schemas.openxmlformats.org/officeDocument/2006/relationships/oleObject" Target="embeddings/oleObject244.bin"/><Relationship Id="rId20" Type="http://schemas.microsoft.com/office/2011/relationships/commentsExtended" Target="commentsExtended.xml"/><Relationship Id="rId62" Type="http://schemas.openxmlformats.org/officeDocument/2006/relationships/oleObject" Target="embeddings/oleObject20.bin"/><Relationship Id="rId365" Type="http://schemas.openxmlformats.org/officeDocument/2006/relationships/image" Target="media/image172.png"/><Relationship Id="rId572" Type="http://schemas.openxmlformats.org/officeDocument/2006/relationships/theme" Target="theme/theme1.xml"/><Relationship Id="rId225" Type="http://schemas.openxmlformats.org/officeDocument/2006/relationships/oleObject" Target="embeddings/oleObject103.bin"/><Relationship Id="rId267" Type="http://schemas.openxmlformats.org/officeDocument/2006/relationships/image" Target="media/image123.wmf"/><Relationship Id="rId432" Type="http://schemas.openxmlformats.org/officeDocument/2006/relationships/image" Target="media/image208.wmf"/><Relationship Id="rId474" Type="http://schemas.openxmlformats.org/officeDocument/2006/relationships/image" Target="media/image228.wmf"/><Relationship Id="rId127" Type="http://schemas.openxmlformats.org/officeDocument/2006/relationships/oleObject" Target="embeddings/oleObject54.bin"/><Relationship Id="rId31" Type="http://schemas.openxmlformats.org/officeDocument/2006/relationships/image" Target="media/image7.wmf"/><Relationship Id="rId73" Type="http://schemas.openxmlformats.org/officeDocument/2006/relationships/oleObject" Target="embeddings/oleObject26.bin"/><Relationship Id="rId169" Type="http://schemas.openxmlformats.org/officeDocument/2006/relationships/oleObject" Target="embeddings/oleObject75.bin"/><Relationship Id="rId334" Type="http://schemas.openxmlformats.org/officeDocument/2006/relationships/oleObject" Target="embeddings/oleObject158.bin"/><Relationship Id="rId376" Type="http://schemas.openxmlformats.org/officeDocument/2006/relationships/oleObject" Target="embeddings/oleObject178.bin"/><Relationship Id="rId541" Type="http://schemas.openxmlformats.org/officeDocument/2006/relationships/oleObject" Target="embeddings/oleObject250.bin"/><Relationship Id="rId4" Type="http://schemas.openxmlformats.org/officeDocument/2006/relationships/settings" Target="settings.xml"/><Relationship Id="rId180" Type="http://schemas.openxmlformats.org/officeDocument/2006/relationships/image" Target="media/image80.wmf"/><Relationship Id="rId236" Type="http://schemas.openxmlformats.org/officeDocument/2006/relationships/image" Target="media/image108.wmf"/><Relationship Id="rId278" Type="http://schemas.openxmlformats.org/officeDocument/2006/relationships/oleObject" Target="embeddings/oleObject130.bin"/><Relationship Id="rId401" Type="http://schemas.openxmlformats.org/officeDocument/2006/relationships/oleObject" Target="embeddings/oleObject189.bin"/><Relationship Id="rId443" Type="http://schemas.openxmlformats.org/officeDocument/2006/relationships/oleObject" Target="embeddings/oleObject210.bin"/><Relationship Id="rId303" Type="http://schemas.openxmlformats.org/officeDocument/2006/relationships/image" Target="media/image141.wmf"/><Relationship Id="rId485" Type="http://schemas.openxmlformats.org/officeDocument/2006/relationships/image" Target="media/image234.png"/><Relationship Id="rId42" Type="http://schemas.openxmlformats.org/officeDocument/2006/relationships/oleObject" Target="embeddings/oleObject10.bin"/><Relationship Id="rId84" Type="http://schemas.openxmlformats.org/officeDocument/2006/relationships/image" Target="media/image33.wmf"/><Relationship Id="rId138" Type="http://schemas.openxmlformats.org/officeDocument/2006/relationships/image" Target="media/image59.wmf"/><Relationship Id="rId345" Type="http://schemas.openxmlformats.org/officeDocument/2006/relationships/image" Target="media/image162.wmf"/><Relationship Id="rId387" Type="http://schemas.openxmlformats.org/officeDocument/2006/relationships/image" Target="media/image184.wmf"/><Relationship Id="rId510" Type="http://schemas.openxmlformats.org/officeDocument/2006/relationships/oleObject" Target="embeddings/oleObject235.bin"/><Relationship Id="rId552" Type="http://schemas.openxmlformats.org/officeDocument/2006/relationships/image" Target="media/image277.png"/><Relationship Id="rId191" Type="http://schemas.openxmlformats.org/officeDocument/2006/relationships/oleObject" Target="embeddings/oleObject86.bin"/><Relationship Id="rId205" Type="http://schemas.openxmlformats.org/officeDocument/2006/relationships/oleObject" Target="embeddings/oleObject93.bin"/><Relationship Id="rId247" Type="http://schemas.openxmlformats.org/officeDocument/2006/relationships/image" Target="media/image113.wmf"/><Relationship Id="rId412" Type="http://schemas.openxmlformats.org/officeDocument/2006/relationships/image" Target="media/image198.wmf"/><Relationship Id="rId107" Type="http://schemas.openxmlformats.org/officeDocument/2006/relationships/oleObject" Target="embeddings/oleObject44.bin"/><Relationship Id="rId289" Type="http://schemas.openxmlformats.org/officeDocument/2006/relationships/oleObject" Target="embeddings/oleObject135.bin"/><Relationship Id="rId454" Type="http://schemas.openxmlformats.org/officeDocument/2006/relationships/image" Target="media/image219.wmf"/><Relationship Id="rId496" Type="http://schemas.openxmlformats.org/officeDocument/2006/relationships/image" Target="media/image245.png"/><Relationship Id="rId11" Type="http://schemas.openxmlformats.org/officeDocument/2006/relationships/footer" Target="footer1.xml"/><Relationship Id="rId53" Type="http://schemas.openxmlformats.org/officeDocument/2006/relationships/image" Target="media/image18.wmf"/><Relationship Id="rId149" Type="http://schemas.openxmlformats.org/officeDocument/2006/relationships/oleObject" Target="embeddings/oleObject65.bin"/><Relationship Id="rId314" Type="http://schemas.openxmlformats.org/officeDocument/2006/relationships/oleObject" Target="embeddings/oleObject148.bin"/><Relationship Id="rId356" Type="http://schemas.openxmlformats.org/officeDocument/2006/relationships/oleObject" Target="embeddings/oleObject169.bin"/><Relationship Id="rId398" Type="http://schemas.openxmlformats.org/officeDocument/2006/relationships/image" Target="media/image191.wmf"/><Relationship Id="rId521" Type="http://schemas.openxmlformats.org/officeDocument/2006/relationships/image" Target="media/image261.wmf"/><Relationship Id="rId563" Type="http://schemas.openxmlformats.org/officeDocument/2006/relationships/image" Target="media/image284.png"/><Relationship Id="rId95" Type="http://schemas.openxmlformats.org/officeDocument/2006/relationships/oleObject" Target="embeddings/oleObject38.bin"/><Relationship Id="rId160" Type="http://schemas.openxmlformats.org/officeDocument/2006/relationships/image" Target="media/image70.wmf"/><Relationship Id="rId216" Type="http://schemas.openxmlformats.org/officeDocument/2006/relationships/image" Target="media/image98.wmf"/><Relationship Id="rId423" Type="http://schemas.openxmlformats.org/officeDocument/2006/relationships/oleObject" Target="embeddings/oleObject200.bin"/><Relationship Id="rId258" Type="http://schemas.openxmlformats.org/officeDocument/2006/relationships/oleObject" Target="embeddings/oleObject120.bin"/><Relationship Id="rId465" Type="http://schemas.openxmlformats.org/officeDocument/2006/relationships/image" Target="media/image224.wmf"/><Relationship Id="rId22" Type="http://schemas.openxmlformats.org/officeDocument/2006/relationships/image" Target="media/image2.png"/><Relationship Id="rId64" Type="http://schemas.openxmlformats.org/officeDocument/2006/relationships/oleObject" Target="embeddings/oleObject21.bin"/><Relationship Id="rId118" Type="http://schemas.openxmlformats.org/officeDocument/2006/relationships/image" Target="media/image49.wmf"/><Relationship Id="rId325" Type="http://schemas.openxmlformats.org/officeDocument/2006/relationships/image" Target="media/image152.wmf"/><Relationship Id="rId367" Type="http://schemas.openxmlformats.org/officeDocument/2006/relationships/oleObject" Target="embeddings/oleObject174.bin"/><Relationship Id="rId532" Type="http://schemas.openxmlformats.org/officeDocument/2006/relationships/image" Target="media/image267.wmf"/><Relationship Id="rId171" Type="http://schemas.openxmlformats.org/officeDocument/2006/relationships/oleObject" Target="embeddings/oleObject76.bin"/><Relationship Id="rId227" Type="http://schemas.openxmlformats.org/officeDocument/2006/relationships/oleObject" Target="embeddings/oleObject104.bin"/><Relationship Id="rId269" Type="http://schemas.openxmlformats.org/officeDocument/2006/relationships/image" Target="media/image124.wmf"/><Relationship Id="rId434" Type="http://schemas.openxmlformats.org/officeDocument/2006/relationships/image" Target="media/image209.wmf"/><Relationship Id="rId476" Type="http://schemas.openxmlformats.org/officeDocument/2006/relationships/oleObject" Target="embeddings/oleObject228.bin"/><Relationship Id="rId33" Type="http://schemas.openxmlformats.org/officeDocument/2006/relationships/image" Target="media/image8.wmf"/><Relationship Id="rId129" Type="http://schemas.openxmlformats.org/officeDocument/2006/relationships/oleObject" Target="embeddings/oleObject55.bin"/><Relationship Id="rId280" Type="http://schemas.openxmlformats.org/officeDocument/2006/relationships/image" Target="media/image130.wmf"/><Relationship Id="rId336" Type="http://schemas.openxmlformats.org/officeDocument/2006/relationships/oleObject" Target="embeddings/oleObject159.bin"/><Relationship Id="rId501" Type="http://schemas.openxmlformats.org/officeDocument/2006/relationships/image" Target="media/image250.png"/><Relationship Id="rId543" Type="http://schemas.openxmlformats.org/officeDocument/2006/relationships/oleObject" Target="embeddings/oleObject251.bin"/><Relationship Id="rId75" Type="http://schemas.openxmlformats.org/officeDocument/2006/relationships/oleObject" Target="embeddings/oleObject27.bin"/><Relationship Id="rId140" Type="http://schemas.openxmlformats.org/officeDocument/2006/relationships/image" Target="media/image60.wmf"/><Relationship Id="rId182" Type="http://schemas.openxmlformats.org/officeDocument/2006/relationships/image" Target="media/image81.wmf"/><Relationship Id="rId378" Type="http://schemas.openxmlformats.org/officeDocument/2006/relationships/oleObject" Target="embeddings/oleObject179.bin"/><Relationship Id="rId403" Type="http://schemas.openxmlformats.org/officeDocument/2006/relationships/oleObject" Target="embeddings/oleObject190.bin"/><Relationship Id="rId6" Type="http://schemas.openxmlformats.org/officeDocument/2006/relationships/footnotes" Target="footnotes.xml"/><Relationship Id="rId238" Type="http://schemas.openxmlformats.org/officeDocument/2006/relationships/image" Target="media/image109.wmf"/><Relationship Id="rId445" Type="http://schemas.openxmlformats.org/officeDocument/2006/relationships/oleObject" Target="embeddings/oleObject211.bin"/><Relationship Id="rId487" Type="http://schemas.openxmlformats.org/officeDocument/2006/relationships/image" Target="media/image236.png"/><Relationship Id="rId291" Type="http://schemas.openxmlformats.org/officeDocument/2006/relationships/oleObject" Target="embeddings/oleObject136.bin"/><Relationship Id="rId305" Type="http://schemas.openxmlformats.org/officeDocument/2006/relationships/image" Target="media/image142.wmf"/><Relationship Id="rId347" Type="http://schemas.openxmlformats.org/officeDocument/2006/relationships/image" Target="media/image163.wmf"/><Relationship Id="rId512" Type="http://schemas.openxmlformats.org/officeDocument/2006/relationships/oleObject" Target="embeddings/oleObject236.bin"/><Relationship Id="rId44" Type="http://schemas.openxmlformats.org/officeDocument/2006/relationships/oleObject" Target="embeddings/oleObject11.bin"/><Relationship Id="rId86" Type="http://schemas.openxmlformats.org/officeDocument/2006/relationships/image" Target="media/image34.wmf"/><Relationship Id="rId151" Type="http://schemas.openxmlformats.org/officeDocument/2006/relationships/oleObject" Target="embeddings/oleObject66.bin"/><Relationship Id="rId389" Type="http://schemas.openxmlformats.org/officeDocument/2006/relationships/image" Target="media/image185.wmf"/><Relationship Id="rId554" Type="http://schemas.openxmlformats.org/officeDocument/2006/relationships/image" Target="media/image279.wmf"/><Relationship Id="rId193" Type="http://schemas.openxmlformats.org/officeDocument/2006/relationships/oleObject" Target="embeddings/oleObject87.bin"/><Relationship Id="rId207" Type="http://schemas.openxmlformats.org/officeDocument/2006/relationships/oleObject" Target="embeddings/oleObject94.bin"/><Relationship Id="rId249" Type="http://schemas.openxmlformats.org/officeDocument/2006/relationships/image" Target="media/image114.wmf"/><Relationship Id="rId414" Type="http://schemas.openxmlformats.org/officeDocument/2006/relationships/image" Target="media/image199.wmf"/><Relationship Id="rId456" Type="http://schemas.openxmlformats.org/officeDocument/2006/relationships/image" Target="media/image220.wmf"/><Relationship Id="rId498" Type="http://schemas.openxmlformats.org/officeDocument/2006/relationships/image" Target="media/image247.png"/><Relationship Id="rId13" Type="http://schemas.openxmlformats.org/officeDocument/2006/relationships/header" Target="header3.xml"/><Relationship Id="rId109" Type="http://schemas.openxmlformats.org/officeDocument/2006/relationships/oleObject" Target="embeddings/oleObject45.bin"/><Relationship Id="rId260" Type="http://schemas.openxmlformats.org/officeDocument/2006/relationships/oleObject" Target="embeddings/oleObject121.bin"/><Relationship Id="rId316" Type="http://schemas.openxmlformats.org/officeDocument/2006/relationships/oleObject" Target="embeddings/oleObject149.bin"/><Relationship Id="rId523" Type="http://schemas.openxmlformats.org/officeDocument/2006/relationships/image" Target="media/image262.png"/><Relationship Id="rId55" Type="http://schemas.openxmlformats.org/officeDocument/2006/relationships/image" Target="media/image19.wmf"/><Relationship Id="rId97" Type="http://schemas.openxmlformats.org/officeDocument/2006/relationships/oleObject" Target="embeddings/oleObject39.bin"/><Relationship Id="rId120" Type="http://schemas.openxmlformats.org/officeDocument/2006/relationships/image" Target="media/image50.wmf"/><Relationship Id="rId358" Type="http://schemas.openxmlformats.org/officeDocument/2006/relationships/oleObject" Target="embeddings/oleObject170.bin"/><Relationship Id="rId565" Type="http://schemas.openxmlformats.org/officeDocument/2006/relationships/image" Target="media/image286.png"/><Relationship Id="rId162" Type="http://schemas.openxmlformats.org/officeDocument/2006/relationships/image" Target="media/image71.wmf"/><Relationship Id="rId218" Type="http://schemas.openxmlformats.org/officeDocument/2006/relationships/image" Target="media/image99.wmf"/><Relationship Id="rId425" Type="http://schemas.openxmlformats.org/officeDocument/2006/relationships/oleObject" Target="embeddings/oleObject201.bin"/><Relationship Id="rId467" Type="http://schemas.openxmlformats.org/officeDocument/2006/relationships/image" Target="media/image225.wmf"/><Relationship Id="rId271" Type="http://schemas.openxmlformats.org/officeDocument/2006/relationships/image" Target="media/image125.wmf"/><Relationship Id="rId24" Type="http://schemas.openxmlformats.org/officeDocument/2006/relationships/oleObject" Target="embeddings/oleObject1.bin"/><Relationship Id="rId66" Type="http://schemas.openxmlformats.org/officeDocument/2006/relationships/image" Target="media/image24.wmf"/><Relationship Id="rId131" Type="http://schemas.openxmlformats.org/officeDocument/2006/relationships/oleObject" Target="embeddings/oleObject56.bin"/><Relationship Id="rId327" Type="http://schemas.openxmlformats.org/officeDocument/2006/relationships/image" Target="media/image153.wmf"/><Relationship Id="rId369" Type="http://schemas.openxmlformats.org/officeDocument/2006/relationships/oleObject" Target="embeddings/oleObject175.bin"/><Relationship Id="rId534" Type="http://schemas.openxmlformats.org/officeDocument/2006/relationships/image" Target="media/image268.wmf"/><Relationship Id="rId173" Type="http://schemas.openxmlformats.org/officeDocument/2006/relationships/oleObject" Target="embeddings/oleObject77.bin"/><Relationship Id="rId229" Type="http://schemas.openxmlformats.org/officeDocument/2006/relationships/oleObject" Target="embeddings/oleObject105.bin"/><Relationship Id="rId380" Type="http://schemas.openxmlformats.org/officeDocument/2006/relationships/oleObject" Target="embeddings/oleObject180.bin"/><Relationship Id="rId436" Type="http://schemas.openxmlformats.org/officeDocument/2006/relationships/image" Target="media/image210.wmf"/><Relationship Id="rId240" Type="http://schemas.openxmlformats.org/officeDocument/2006/relationships/image" Target="media/image110.wmf"/><Relationship Id="rId478" Type="http://schemas.openxmlformats.org/officeDocument/2006/relationships/image" Target="media/image229.png"/><Relationship Id="rId35" Type="http://schemas.openxmlformats.org/officeDocument/2006/relationships/image" Target="media/image9.wmf"/><Relationship Id="rId77" Type="http://schemas.openxmlformats.org/officeDocument/2006/relationships/oleObject" Target="embeddings/oleObject28.bin"/><Relationship Id="rId100" Type="http://schemas.openxmlformats.org/officeDocument/2006/relationships/image" Target="media/image40.wmf"/><Relationship Id="rId282" Type="http://schemas.openxmlformats.org/officeDocument/2006/relationships/image" Target="media/image131.wmf"/><Relationship Id="rId338" Type="http://schemas.openxmlformats.org/officeDocument/2006/relationships/oleObject" Target="embeddings/oleObject160.bin"/><Relationship Id="rId503" Type="http://schemas.openxmlformats.org/officeDocument/2006/relationships/image" Target="media/image252.wmf"/><Relationship Id="rId545" Type="http://schemas.openxmlformats.org/officeDocument/2006/relationships/oleObject" Target="embeddings/oleObject252.bin"/><Relationship Id="rId8" Type="http://schemas.openxmlformats.org/officeDocument/2006/relationships/image" Target="media/image1.jpeg"/><Relationship Id="rId142" Type="http://schemas.openxmlformats.org/officeDocument/2006/relationships/image" Target="media/image61.wmf"/><Relationship Id="rId184" Type="http://schemas.openxmlformats.org/officeDocument/2006/relationships/image" Target="media/image82.wmf"/><Relationship Id="rId391" Type="http://schemas.openxmlformats.org/officeDocument/2006/relationships/image" Target="media/image186.wmf"/><Relationship Id="rId405" Type="http://schemas.openxmlformats.org/officeDocument/2006/relationships/oleObject" Target="embeddings/oleObject191.bin"/><Relationship Id="rId447" Type="http://schemas.openxmlformats.org/officeDocument/2006/relationships/oleObject" Target="embeddings/oleObject212.bin"/><Relationship Id="rId251" Type="http://schemas.openxmlformats.org/officeDocument/2006/relationships/image" Target="media/image115.wmf"/><Relationship Id="rId489" Type="http://schemas.openxmlformats.org/officeDocument/2006/relationships/image" Target="media/image238.png"/><Relationship Id="rId46" Type="http://schemas.openxmlformats.org/officeDocument/2006/relationships/oleObject" Target="embeddings/oleObject12.bin"/><Relationship Id="rId293" Type="http://schemas.openxmlformats.org/officeDocument/2006/relationships/oleObject" Target="embeddings/oleObject137.bin"/><Relationship Id="rId307" Type="http://schemas.openxmlformats.org/officeDocument/2006/relationships/image" Target="media/image143.wmf"/><Relationship Id="rId349" Type="http://schemas.openxmlformats.org/officeDocument/2006/relationships/image" Target="media/image164.wmf"/><Relationship Id="rId514" Type="http://schemas.openxmlformats.org/officeDocument/2006/relationships/oleObject" Target="embeddings/oleObject237.bin"/><Relationship Id="rId556" Type="http://schemas.openxmlformats.org/officeDocument/2006/relationships/image" Target="media/image280.wmf"/><Relationship Id="rId88" Type="http://schemas.openxmlformats.org/officeDocument/2006/relationships/image" Target="media/image35.wmf"/><Relationship Id="rId111" Type="http://schemas.openxmlformats.org/officeDocument/2006/relationships/oleObject" Target="embeddings/oleObject46.bin"/><Relationship Id="rId153" Type="http://schemas.openxmlformats.org/officeDocument/2006/relationships/oleObject" Target="embeddings/oleObject67.bin"/><Relationship Id="rId195" Type="http://schemas.openxmlformats.org/officeDocument/2006/relationships/oleObject" Target="embeddings/oleObject88.bin"/><Relationship Id="rId209" Type="http://schemas.openxmlformats.org/officeDocument/2006/relationships/oleObject" Target="embeddings/oleObject95.bin"/><Relationship Id="rId360" Type="http://schemas.openxmlformats.org/officeDocument/2006/relationships/oleObject" Target="embeddings/oleObject171.bin"/><Relationship Id="rId416" Type="http://schemas.openxmlformats.org/officeDocument/2006/relationships/image" Target="media/image200.wmf"/><Relationship Id="rId220" Type="http://schemas.openxmlformats.org/officeDocument/2006/relationships/image" Target="media/image100.wmf"/><Relationship Id="rId458" Type="http://schemas.openxmlformats.org/officeDocument/2006/relationships/oleObject" Target="embeddings/oleObject218.bin"/><Relationship Id="rId15" Type="http://schemas.openxmlformats.org/officeDocument/2006/relationships/header" Target="header4.xml"/><Relationship Id="rId57" Type="http://schemas.openxmlformats.org/officeDocument/2006/relationships/image" Target="media/image20.wmf"/><Relationship Id="rId262" Type="http://schemas.openxmlformats.org/officeDocument/2006/relationships/oleObject" Target="embeddings/oleObject122.bin"/><Relationship Id="rId318" Type="http://schemas.openxmlformats.org/officeDocument/2006/relationships/oleObject" Target="embeddings/oleObject150.bin"/><Relationship Id="rId525" Type="http://schemas.openxmlformats.org/officeDocument/2006/relationships/image" Target="media/image264.wmf"/><Relationship Id="rId567" Type="http://schemas.openxmlformats.org/officeDocument/2006/relationships/image" Target="media/image288.png"/><Relationship Id="rId99" Type="http://schemas.openxmlformats.org/officeDocument/2006/relationships/oleObject" Target="embeddings/oleObject40.bin"/><Relationship Id="rId122" Type="http://schemas.openxmlformats.org/officeDocument/2006/relationships/image" Target="media/image51.wmf"/><Relationship Id="rId164" Type="http://schemas.openxmlformats.org/officeDocument/2006/relationships/image" Target="media/image72.wmf"/><Relationship Id="rId371" Type="http://schemas.openxmlformats.org/officeDocument/2006/relationships/oleObject" Target="embeddings/oleObject176.bin"/><Relationship Id="rId427" Type="http://schemas.openxmlformats.org/officeDocument/2006/relationships/oleObject" Target="embeddings/oleObject202.bin"/><Relationship Id="rId469" Type="http://schemas.openxmlformats.org/officeDocument/2006/relationships/oleObject" Target="embeddings/oleObject224.bin"/><Relationship Id="rId26" Type="http://schemas.openxmlformats.org/officeDocument/2006/relationships/oleObject" Target="embeddings/oleObject2.bin"/><Relationship Id="rId231" Type="http://schemas.openxmlformats.org/officeDocument/2006/relationships/oleObject" Target="embeddings/oleObject106.bin"/><Relationship Id="rId273" Type="http://schemas.openxmlformats.org/officeDocument/2006/relationships/image" Target="media/image126.wmf"/><Relationship Id="rId329" Type="http://schemas.openxmlformats.org/officeDocument/2006/relationships/image" Target="media/image154.wmf"/><Relationship Id="rId480" Type="http://schemas.openxmlformats.org/officeDocument/2006/relationships/oleObject" Target="embeddings/oleObject230.bin"/><Relationship Id="rId536" Type="http://schemas.openxmlformats.org/officeDocument/2006/relationships/image" Target="media/image269.wmf"/><Relationship Id="rId68" Type="http://schemas.openxmlformats.org/officeDocument/2006/relationships/image" Target="media/image25.wmf"/><Relationship Id="rId133" Type="http://schemas.openxmlformats.org/officeDocument/2006/relationships/oleObject" Target="embeddings/oleObject57.bin"/><Relationship Id="rId175" Type="http://schemas.openxmlformats.org/officeDocument/2006/relationships/oleObject" Target="embeddings/oleObject78.bin"/><Relationship Id="rId340" Type="http://schemas.openxmlformats.org/officeDocument/2006/relationships/oleObject" Target="embeddings/oleObject161.bin"/><Relationship Id="rId200" Type="http://schemas.openxmlformats.org/officeDocument/2006/relationships/image" Target="media/image90.wmf"/><Relationship Id="rId382" Type="http://schemas.openxmlformats.org/officeDocument/2006/relationships/oleObject" Target="embeddings/oleObject181.bin"/><Relationship Id="rId438" Type="http://schemas.openxmlformats.org/officeDocument/2006/relationships/image" Target="media/image211.wmf"/><Relationship Id="rId242" Type="http://schemas.openxmlformats.org/officeDocument/2006/relationships/image" Target="media/image111.wmf"/><Relationship Id="rId284" Type="http://schemas.openxmlformats.org/officeDocument/2006/relationships/image" Target="media/image132.wmf"/><Relationship Id="rId491" Type="http://schemas.openxmlformats.org/officeDocument/2006/relationships/image" Target="media/image240.png"/><Relationship Id="rId505" Type="http://schemas.openxmlformats.org/officeDocument/2006/relationships/image" Target="media/image253.wmf"/><Relationship Id="rId37" Type="http://schemas.openxmlformats.org/officeDocument/2006/relationships/image" Target="media/image10.wmf"/><Relationship Id="rId79" Type="http://schemas.openxmlformats.org/officeDocument/2006/relationships/oleObject" Target="embeddings/oleObject29.bin"/><Relationship Id="rId102" Type="http://schemas.openxmlformats.org/officeDocument/2006/relationships/image" Target="media/image41.wmf"/><Relationship Id="rId144" Type="http://schemas.openxmlformats.org/officeDocument/2006/relationships/image" Target="media/image62.wmf"/><Relationship Id="rId547" Type="http://schemas.openxmlformats.org/officeDocument/2006/relationships/oleObject" Target="embeddings/oleObject253.bin"/><Relationship Id="rId90" Type="http://schemas.openxmlformats.org/officeDocument/2006/relationships/oleObject" Target="embeddings/oleObject35.bin"/><Relationship Id="rId186" Type="http://schemas.openxmlformats.org/officeDocument/2006/relationships/image" Target="media/image83.wmf"/><Relationship Id="rId351" Type="http://schemas.openxmlformats.org/officeDocument/2006/relationships/image" Target="media/image165.wmf"/><Relationship Id="rId393" Type="http://schemas.openxmlformats.org/officeDocument/2006/relationships/image" Target="media/image187.png"/><Relationship Id="rId407" Type="http://schemas.openxmlformats.org/officeDocument/2006/relationships/oleObject" Target="embeddings/oleObject192.bin"/><Relationship Id="rId449" Type="http://schemas.openxmlformats.org/officeDocument/2006/relationships/oleObject" Target="embeddings/oleObject213.bin"/><Relationship Id="rId211" Type="http://schemas.openxmlformats.org/officeDocument/2006/relationships/oleObject" Target="embeddings/oleObject96.bin"/><Relationship Id="rId253" Type="http://schemas.openxmlformats.org/officeDocument/2006/relationships/image" Target="media/image116.wmf"/><Relationship Id="rId295" Type="http://schemas.openxmlformats.org/officeDocument/2006/relationships/oleObject" Target="embeddings/oleObject138.bin"/><Relationship Id="rId309" Type="http://schemas.openxmlformats.org/officeDocument/2006/relationships/image" Target="media/image144.wmf"/><Relationship Id="rId460" Type="http://schemas.openxmlformats.org/officeDocument/2006/relationships/oleObject" Target="embeddings/oleObject219.bin"/><Relationship Id="rId516" Type="http://schemas.openxmlformats.org/officeDocument/2006/relationships/oleObject" Target="embeddings/oleObject238.bin"/><Relationship Id="rId48" Type="http://schemas.openxmlformats.org/officeDocument/2006/relationships/oleObject" Target="embeddings/oleObject13.bin"/><Relationship Id="rId113" Type="http://schemas.openxmlformats.org/officeDocument/2006/relationships/oleObject" Target="embeddings/oleObject47.bin"/><Relationship Id="rId320" Type="http://schemas.openxmlformats.org/officeDocument/2006/relationships/oleObject" Target="embeddings/oleObject151.bin"/><Relationship Id="rId558" Type="http://schemas.openxmlformats.org/officeDocument/2006/relationships/oleObject" Target="embeddings/oleObject258.bin"/><Relationship Id="rId155" Type="http://schemas.openxmlformats.org/officeDocument/2006/relationships/oleObject" Target="embeddings/oleObject68.bin"/><Relationship Id="rId197" Type="http://schemas.openxmlformats.org/officeDocument/2006/relationships/oleObject" Target="embeddings/oleObject89.bin"/><Relationship Id="rId362" Type="http://schemas.openxmlformats.org/officeDocument/2006/relationships/oleObject" Target="embeddings/oleObject172.bin"/><Relationship Id="rId418" Type="http://schemas.openxmlformats.org/officeDocument/2006/relationships/image" Target="media/image201.wmf"/><Relationship Id="rId222" Type="http://schemas.openxmlformats.org/officeDocument/2006/relationships/image" Target="media/image101.wmf"/><Relationship Id="rId264" Type="http://schemas.openxmlformats.org/officeDocument/2006/relationships/oleObject" Target="embeddings/oleObject123.bin"/><Relationship Id="rId471" Type="http://schemas.openxmlformats.org/officeDocument/2006/relationships/oleObject" Target="embeddings/oleObject225.bin"/><Relationship Id="rId17" Type="http://schemas.openxmlformats.org/officeDocument/2006/relationships/footer" Target="footer4.xml"/><Relationship Id="rId59" Type="http://schemas.openxmlformats.org/officeDocument/2006/relationships/image" Target="media/image21.wmf"/><Relationship Id="rId124" Type="http://schemas.openxmlformats.org/officeDocument/2006/relationships/image" Target="media/image52.wmf"/><Relationship Id="rId527" Type="http://schemas.openxmlformats.org/officeDocument/2006/relationships/image" Target="media/image265.wmf"/><Relationship Id="rId569" Type="http://schemas.openxmlformats.org/officeDocument/2006/relationships/image" Target="media/image290.png"/><Relationship Id="rId70" Type="http://schemas.openxmlformats.org/officeDocument/2006/relationships/image" Target="media/image26.wmf"/><Relationship Id="rId166" Type="http://schemas.openxmlformats.org/officeDocument/2006/relationships/image" Target="media/image73.wmf"/><Relationship Id="rId331" Type="http://schemas.openxmlformats.org/officeDocument/2006/relationships/image" Target="media/image155.wmf"/><Relationship Id="rId373" Type="http://schemas.openxmlformats.org/officeDocument/2006/relationships/image" Target="media/image177.wmf"/><Relationship Id="rId429" Type="http://schemas.openxmlformats.org/officeDocument/2006/relationships/oleObject" Target="embeddings/oleObject203.bin"/><Relationship Id="rId1" Type="http://schemas.openxmlformats.org/officeDocument/2006/relationships/customXml" Target="../customXml/item1.xml"/><Relationship Id="rId233" Type="http://schemas.openxmlformats.org/officeDocument/2006/relationships/oleObject" Target="embeddings/oleObject107.bin"/><Relationship Id="rId440" Type="http://schemas.openxmlformats.org/officeDocument/2006/relationships/image" Target="media/image212.wmf"/><Relationship Id="rId28" Type="http://schemas.openxmlformats.org/officeDocument/2006/relationships/oleObject" Target="embeddings/oleObject3.bin"/><Relationship Id="rId275" Type="http://schemas.openxmlformats.org/officeDocument/2006/relationships/image" Target="media/image127.wmf"/><Relationship Id="rId300" Type="http://schemas.openxmlformats.org/officeDocument/2006/relationships/image" Target="media/image140.wmf"/><Relationship Id="rId482" Type="http://schemas.openxmlformats.org/officeDocument/2006/relationships/oleObject" Target="embeddings/oleObject231.bin"/><Relationship Id="rId538" Type="http://schemas.openxmlformats.org/officeDocument/2006/relationships/image" Target="media/image270.wmf"/><Relationship Id="rId81" Type="http://schemas.openxmlformats.org/officeDocument/2006/relationships/oleObject" Target="embeddings/oleObject30.bin"/><Relationship Id="rId135" Type="http://schemas.openxmlformats.org/officeDocument/2006/relationships/oleObject" Target="embeddings/oleObject58.bin"/><Relationship Id="rId177" Type="http://schemas.openxmlformats.org/officeDocument/2006/relationships/oleObject" Target="embeddings/oleObject79.bin"/><Relationship Id="rId342" Type="http://schemas.openxmlformats.org/officeDocument/2006/relationships/oleObject" Target="embeddings/oleObject162.bin"/><Relationship Id="rId384" Type="http://schemas.openxmlformats.org/officeDocument/2006/relationships/oleObject" Target="embeddings/oleObject182.bin"/><Relationship Id="rId202" Type="http://schemas.openxmlformats.org/officeDocument/2006/relationships/image" Target="media/image91.wmf"/><Relationship Id="rId244" Type="http://schemas.openxmlformats.org/officeDocument/2006/relationships/image" Target="media/image112.wmf"/><Relationship Id="rId39" Type="http://schemas.openxmlformats.org/officeDocument/2006/relationships/image" Target="media/image11.wmf"/><Relationship Id="rId286" Type="http://schemas.openxmlformats.org/officeDocument/2006/relationships/image" Target="media/image133.wmf"/><Relationship Id="rId451" Type="http://schemas.openxmlformats.org/officeDocument/2006/relationships/oleObject" Target="embeddings/oleObject214.bin"/><Relationship Id="rId493" Type="http://schemas.openxmlformats.org/officeDocument/2006/relationships/image" Target="media/image242.png"/><Relationship Id="rId507" Type="http://schemas.openxmlformats.org/officeDocument/2006/relationships/image" Target="media/image254.wmf"/><Relationship Id="rId549" Type="http://schemas.openxmlformats.org/officeDocument/2006/relationships/oleObject" Target="embeddings/oleObject254.bin"/><Relationship Id="rId50" Type="http://schemas.openxmlformats.org/officeDocument/2006/relationships/oleObject" Target="embeddings/oleObject14.bin"/><Relationship Id="rId104" Type="http://schemas.openxmlformats.org/officeDocument/2006/relationships/image" Target="media/image42.wmf"/><Relationship Id="rId146" Type="http://schemas.openxmlformats.org/officeDocument/2006/relationships/image" Target="media/image63.wmf"/><Relationship Id="rId188" Type="http://schemas.openxmlformats.org/officeDocument/2006/relationships/image" Target="media/image84.wmf"/><Relationship Id="rId311" Type="http://schemas.openxmlformats.org/officeDocument/2006/relationships/image" Target="media/image145.wmf"/><Relationship Id="rId353" Type="http://schemas.openxmlformats.org/officeDocument/2006/relationships/image" Target="media/image166.wmf"/><Relationship Id="rId395" Type="http://schemas.openxmlformats.org/officeDocument/2006/relationships/image" Target="media/image189.png"/><Relationship Id="rId409" Type="http://schemas.openxmlformats.org/officeDocument/2006/relationships/oleObject" Target="embeddings/oleObject193.bin"/><Relationship Id="rId560" Type="http://schemas.openxmlformats.org/officeDocument/2006/relationships/image" Target="media/image281.png"/><Relationship Id="rId92" Type="http://schemas.openxmlformats.org/officeDocument/2006/relationships/image" Target="media/image36.wmf"/><Relationship Id="rId213" Type="http://schemas.openxmlformats.org/officeDocument/2006/relationships/oleObject" Target="embeddings/oleObject97.bin"/><Relationship Id="rId420" Type="http://schemas.openxmlformats.org/officeDocument/2006/relationships/image" Target="media/image202.wmf"/><Relationship Id="rId255" Type="http://schemas.openxmlformats.org/officeDocument/2006/relationships/image" Target="media/image117.wmf"/><Relationship Id="rId297" Type="http://schemas.openxmlformats.org/officeDocument/2006/relationships/oleObject" Target="embeddings/oleObject139.bin"/><Relationship Id="rId462" Type="http://schemas.openxmlformats.org/officeDocument/2006/relationships/oleObject" Target="embeddings/oleObject220.bin"/><Relationship Id="rId518" Type="http://schemas.openxmlformats.org/officeDocument/2006/relationships/oleObject" Target="embeddings/oleObject239.bin"/><Relationship Id="rId115" Type="http://schemas.openxmlformats.org/officeDocument/2006/relationships/oleObject" Target="embeddings/oleObject48.bin"/><Relationship Id="rId157" Type="http://schemas.openxmlformats.org/officeDocument/2006/relationships/oleObject" Target="embeddings/oleObject69.bin"/><Relationship Id="rId322" Type="http://schemas.openxmlformats.org/officeDocument/2006/relationships/oleObject" Target="embeddings/oleObject152.bin"/><Relationship Id="rId364" Type="http://schemas.openxmlformats.org/officeDocument/2006/relationships/oleObject" Target="embeddings/oleObject173.bin"/><Relationship Id="rId61" Type="http://schemas.openxmlformats.org/officeDocument/2006/relationships/image" Target="media/image22.wmf"/><Relationship Id="rId199" Type="http://schemas.openxmlformats.org/officeDocument/2006/relationships/oleObject" Target="embeddings/oleObject90.bin"/><Relationship Id="rId571" Type="http://schemas.microsoft.com/office/2011/relationships/people" Target="people.xml"/><Relationship Id="rId19" Type="http://schemas.openxmlformats.org/officeDocument/2006/relationships/comments" Target="comments.xml"/><Relationship Id="rId224" Type="http://schemas.openxmlformats.org/officeDocument/2006/relationships/image" Target="media/image102.wmf"/><Relationship Id="rId266" Type="http://schemas.openxmlformats.org/officeDocument/2006/relationships/oleObject" Target="embeddings/oleObject124.bin"/><Relationship Id="rId431" Type="http://schemas.openxmlformats.org/officeDocument/2006/relationships/oleObject" Target="embeddings/oleObject204.bin"/><Relationship Id="rId473" Type="http://schemas.openxmlformats.org/officeDocument/2006/relationships/oleObject" Target="embeddings/oleObject226.bin"/><Relationship Id="rId529" Type="http://schemas.openxmlformats.org/officeDocument/2006/relationships/image" Target="media/image266.wmf"/><Relationship Id="rId30" Type="http://schemas.openxmlformats.org/officeDocument/2006/relationships/oleObject" Target="embeddings/oleObject4.bin"/><Relationship Id="rId126" Type="http://schemas.openxmlformats.org/officeDocument/2006/relationships/image" Target="media/image53.wmf"/><Relationship Id="rId168" Type="http://schemas.openxmlformats.org/officeDocument/2006/relationships/image" Target="media/image74.wmf"/><Relationship Id="rId333" Type="http://schemas.openxmlformats.org/officeDocument/2006/relationships/image" Target="media/image156.wmf"/><Relationship Id="rId540" Type="http://schemas.openxmlformats.org/officeDocument/2006/relationships/image" Target="media/image271.wmf"/><Relationship Id="rId72" Type="http://schemas.openxmlformats.org/officeDocument/2006/relationships/image" Target="media/image27.wmf"/><Relationship Id="rId375" Type="http://schemas.openxmlformats.org/officeDocument/2006/relationships/image" Target="media/image178.wmf"/><Relationship Id="rId3" Type="http://schemas.openxmlformats.org/officeDocument/2006/relationships/styles" Target="styles.xml"/><Relationship Id="rId235" Type="http://schemas.openxmlformats.org/officeDocument/2006/relationships/oleObject" Target="embeddings/oleObject108.bin"/><Relationship Id="rId277" Type="http://schemas.openxmlformats.org/officeDocument/2006/relationships/image" Target="media/image128.wmf"/><Relationship Id="rId400" Type="http://schemas.openxmlformats.org/officeDocument/2006/relationships/image" Target="media/image192.wmf"/><Relationship Id="rId442" Type="http://schemas.openxmlformats.org/officeDocument/2006/relationships/image" Target="media/image213.wmf"/><Relationship Id="rId484" Type="http://schemas.openxmlformats.org/officeDocument/2006/relationships/image" Target="media/image233.png"/><Relationship Id="rId137" Type="http://schemas.openxmlformats.org/officeDocument/2006/relationships/oleObject" Target="embeddings/oleObject59.bin"/><Relationship Id="rId302" Type="http://schemas.openxmlformats.org/officeDocument/2006/relationships/oleObject" Target="embeddings/oleObject142.bin"/><Relationship Id="rId344" Type="http://schemas.openxmlformats.org/officeDocument/2006/relationships/oleObject" Target="embeddings/oleObject163.bin"/><Relationship Id="rId41" Type="http://schemas.openxmlformats.org/officeDocument/2006/relationships/image" Target="media/image12.wmf"/><Relationship Id="rId83" Type="http://schemas.openxmlformats.org/officeDocument/2006/relationships/oleObject" Target="embeddings/oleObject31.bin"/><Relationship Id="rId179" Type="http://schemas.openxmlformats.org/officeDocument/2006/relationships/oleObject" Target="embeddings/oleObject80.bin"/><Relationship Id="rId386" Type="http://schemas.openxmlformats.org/officeDocument/2006/relationships/oleObject" Target="embeddings/oleObject183.bin"/><Relationship Id="rId551" Type="http://schemas.openxmlformats.org/officeDocument/2006/relationships/oleObject" Target="embeddings/oleObject255.bin"/><Relationship Id="rId190" Type="http://schemas.openxmlformats.org/officeDocument/2006/relationships/image" Target="media/image85.wmf"/><Relationship Id="rId204" Type="http://schemas.openxmlformats.org/officeDocument/2006/relationships/image" Target="media/image92.wmf"/><Relationship Id="rId246" Type="http://schemas.openxmlformats.org/officeDocument/2006/relationships/oleObject" Target="embeddings/oleObject114.bin"/><Relationship Id="rId288" Type="http://schemas.openxmlformats.org/officeDocument/2006/relationships/image" Target="media/image134.wmf"/><Relationship Id="rId411" Type="http://schemas.openxmlformats.org/officeDocument/2006/relationships/oleObject" Target="embeddings/oleObject194.bin"/><Relationship Id="rId453" Type="http://schemas.openxmlformats.org/officeDocument/2006/relationships/oleObject" Target="embeddings/oleObject215.bin"/><Relationship Id="rId509" Type="http://schemas.openxmlformats.org/officeDocument/2006/relationships/image" Target="media/image255.wmf"/><Relationship Id="rId106" Type="http://schemas.openxmlformats.org/officeDocument/2006/relationships/image" Target="media/image43.wmf"/><Relationship Id="rId313" Type="http://schemas.openxmlformats.org/officeDocument/2006/relationships/image" Target="media/image146.wmf"/><Relationship Id="rId495" Type="http://schemas.openxmlformats.org/officeDocument/2006/relationships/image" Target="media/image244.png"/><Relationship Id="rId10" Type="http://schemas.openxmlformats.org/officeDocument/2006/relationships/header" Target="header2.xml"/><Relationship Id="rId52" Type="http://schemas.openxmlformats.org/officeDocument/2006/relationships/oleObject" Target="embeddings/oleObject15.bin"/><Relationship Id="rId94" Type="http://schemas.openxmlformats.org/officeDocument/2006/relationships/image" Target="media/image37.wmf"/><Relationship Id="rId148" Type="http://schemas.openxmlformats.org/officeDocument/2006/relationships/image" Target="media/image64.wmf"/><Relationship Id="rId355" Type="http://schemas.openxmlformats.org/officeDocument/2006/relationships/image" Target="media/image167.wmf"/><Relationship Id="rId397" Type="http://schemas.openxmlformats.org/officeDocument/2006/relationships/oleObject" Target="embeddings/oleObject187.bin"/><Relationship Id="rId520" Type="http://schemas.openxmlformats.org/officeDocument/2006/relationships/oleObject" Target="embeddings/oleObject240.bin"/><Relationship Id="rId562" Type="http://schemas.openxmlformats.org/officeDocument/2006/relationships/image" Target="media/image283.png"/><Relationship Id="rId215" Type="http://schemas.openxmlformats.org/officeDocument/2006/relationships/oleObject" Target="embeddings/oleObject98.bin"/><Relationship Id="rId257" Type="http://schemas.openxmlformats.org/officeDocument/2006/relationships/image" Target="media/image118.wmf"/><Relationship Id="rId422" Type="http://schemas.openxmlformats.org/officeDocument/2006/relationships/image" Target="media/image203.wmf"/><Relationship Id="rId464" Type="http://schemas.openxmlformats.org/officeDocument/2006/relationships/oleObject" Target="embeddings/oleObject221.bin"/><Relationship Id="rId299" Type="http://schemas.openxmlformats.org/officeDocument/2006/relationships/oleObject" Target="embeddings/oleObject140.bin"/><Relationship Id="rId63" Type="http://schemas.openxmlformats.org/officeDocument/2006/relationships/image" Target="media/image23.wmf"/><Relationship Id="rId159" Type="http://schemas.openxmlformats.org/officeDocument/2006/relationships/oleObject" Target="embeddings/oleObject70.bin"/><Relationship Id="rId366" Type="http://schemas.openxmlformats.org/officeDocument/2006/relationships/image" Target="media/image173.wmf"/><Relationship Id="rId573" Type="http://schemas.microsoft.com/office/2018/08/relationships/commentsExtensible" Target="commentsExtensible.xml"/><Relationship Id="rId226" Type="http://schemas.openxmlformats.org/officeDocument/2006/relationships/image" Target="media/image103.wmf"/><Relationship Id="rId433" Type="http://schemas.openxmlformats.org/officeDocument/2006/relationships/oleObject" Target="embeddings/oleObject205.bin"/><Relationship Id="rId74" Type="http://schemas.openxmlformats.org/officeDocument/2006/relationships/image" Target="media/image28.wmf"/><Relationship Id="rId377" Type="http://schemas.openxmlformats.org/officeDocument/2006/relationships/image" Target="media/image179.wmf"/><Relationship Id="rId500" Type="http://schemas.openxmlformats.org/officeDocument/2006/relationships/image" Target="media/image249.png"/><Relationship Id="rId5" Type="http://schemas.openxmlformats.org/officeDocument/2006/relationships/webSettings" Target="webSettings.xml"/><Relationship Id="rId237" Type="http://schemas.openxmlformats.org/officeDocument/2006/relationships/oleObject" Target="embeddings/oleObject109.bin"/><Relationship Id="rId444" Type="http://schemas.openxmlformats.org/officeDocument/2006/relationships/image" Target="media/image214.wmf"/><Relationship Id="rId290" Type="http://schemas.openxmlformats.org/officeDocument/2006/relationships/image" Target="media/image135.wmf"/><Relationship Id="rId304" Type="http://schemas.openxmlformats.org/officeDocument/2006/relationships/oleObject" Target="embeddings/oleObject143.bin"/><Relationship Id="rId388" Type="http://schemas.openxmlformats.org/officeDocument/2006/relationships/oleObject" Target="embeddings/oleObject184.bin"/><Relationship Id="rId511" Type="http://schemas.openxmlformats.org/officeDocument/2006/relationships/image" Target="media/image256.wmf"/><Relationship Id="rId85" Type="http://schemas.openxmlformats.org/officeDocument/2006/relationships/oleObject" Target="embeddings/oleObject32.bin"/><Relationship Id="rId150" Type="http://schemas.openxmlformats.org/officeDocument/2006/relationships/image" Target="media/image65.wmf"/><Relationship Id="rId248" Type="http://schemas.openxmlformats.org/officeDocument/2006/relationships/oleObject" Target="embeddings/oleObject115.bin"/><Relationship Id="rId455" Type="http://schemas.openxmlformats.org/officeDocument/2006/relationships/oleObject" Target="embeddings/oleObject216.bin"/><Relationship Id="rId12" Type="http://schemas.openxmlformats.org/officeDocument/2006/relationships/footer" Target="footer2.xml"/><Relationship Id="rId108" Type="http://schemas.openxmlformats.org/officeDocument/2006/relationships/image" Target="media/image44.wmf"/><Relationship Id="rId315" Type="http://schemas.openxmlformats.org/officeDocument/2006/relationships/image" Target="media/image147.wmf"/><Relationship Id="rId522" Type="http://schemas.openxmlformats.org/officeDocument/2006/relationships/oleObject" Target="embeddings/oleObject241.bin"/><Relationship Id="rId96" Type="http://schemas.openxmlformats.org/officeDocument/2006/relationships/image" Target="media/image38.wmf"/><Relationship Id="rId161" Type="http://schemas.openxmlformats.org/officeDocument/2006/relationships/oleObject" Target="embeddings/oleObject71.bin"/><Relationship Id="rId399" Type="http://schemas.openxmlformats.org/officeDocument/2006/relationships/oleObject" Target="embeddings/oleObject188.bin"/><Relationship Id="rId259" Type="http://schemas.openxmlformats.org/officeDocument/2006/relationships/image" Target="media/image119.wmf"/><Relationship Id="rId466" Type="http://schemas.openxmlformats.org/officeDocument/2006/relationships/oleObject" Target="embeddings/oleObject222.bin"/><Relationship Id="rId23" Type="http://schemas.openxmlformats.org/officeDocument/2006/relationships/image" Target="media/image3.wmf"/><Relationship Id="rId119" Type="http://schemas.openxmlformats.org/officeDocument/2006/relationships/oleObject" Target="embeddings/oleObject50.bin"/><Relationship Id="rId326" Type="http://schemas.openxmlformats.org/officeDocument/2006/relationships/oleObject" Target="embeddings/oleObject154.bin"/><Relationship Id="rId533" Type="http://schemas.openxmlformats.org/officeDocument/2006/relationships/oleObject" Target="embeddings/oleObject246.bin"/><Relationship Id="rId172" Type="http://schemas.openxmlformats.org/officeDocument/2006/relationships/image" Target="media/image76.wmf"/><Relationship Id="rId477" Type="http://schemas.openxmlformats.org/officeDocument/2006/relationships/oleObject" Target="embeddings/oleObject229.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37073;&#40511;&#26480;\Documents\&#33258;&#23450;&#20041;%20Office%20&#27169;&#26495;\paper-template.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8F5F2C-5D8F-44E5-AAC7-CCB7E6E97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paper-template.dotm</Template>
  <TotalTime>8295</TotalTime>
  <Pages>99</Pages>
  <Words>15698</Words>
  <Characters>89480</Characters>
  <Application>Microsoft Office Word</Application>
  <DocSecurity>0</DocSecurity>
  <Lines>745</Lines>
  <Paragraphs>209</Paragraphs>
  <ScaleCrop>false</ScaleCrop>
  <Company/>
  <LinksUpToDate>false</LinksUpToDate>
  <CharactersWithSpaces>104969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郑鸿杰</dc:creator>
  <cp:keywords/>
  <dc:description/>
  <cp:lastModifiedBy>郑鸿杰</cp:lastModifiedBy>
  <cp:revision>3068</cp:revision>
  <cp:lastPrinted>2022-04-17T04:18:00Z</cp:lastPrinted>
  <dcterms:created xsi:type="dcterms:W3CDTF">2022-04-11T02:45:00Z</dcterms:created>
  <dcterms:modified xsi:type="dcterms:W3CDTF">2022-04-18T08:03:00Z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(公式#C1-#E1)</vt:lpwstr>
  </property>
  <property fmtid="{D5CDD505-2E9C-101B-9397-08002B2CF9AE}" pid="4" name="MTCustomEquationNumber">
    <vt:lpwstr>1</vt:lpwstr>
  </property>
  <property fmtid="{D5CDD505-2E9C-101B-9397-08002B2CF9AE}" pid="5" name="MTEquationSection">
    <vt:lpwstr>1</vt:lpwstr>
  </property>
</Properties>
</file>