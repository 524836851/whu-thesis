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14:paraId="377D2EDF" w14:textId="77777777" w:rsidTr="001A2313">
        <w:trPr>
          <w:cantSplit/>
          <w:trHeight w:val="585"/>
          <w:jc w:val="center"/>
        </w:trPr>
        <w:tc>
          <w:tcPr>
            <w:tcW w:w="1157" w:type="dxa"/>
            <w:tcBorders>
              <w:top w:val="nil"/>
              <w:left w:val="nil"/>
              <w:bottom w:val="nil"/>
              <w:right w:val="nil"/>
            </w:tcBorders>
            <w:vAlign w:val="bottom"/>
          </w:tcPr>
          <w:p w14:paraId="7E9A14CA"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bookmarkStart w:id="1" w:name="_GoBack"/>
            <w:bookmarkEnd w:id="1"/>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14:paraId="781C7E1E"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14:paraId="781F451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62AAC831"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14:paraId="4CCEE03C"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14:paraId="5F751517" w14:textId="77777777" w:rsidTr="001A2313">
        <w:trPr>
          <w:cantSplit/>
          <w:trHeight w:val="585"/>
          <w:jc w:val="center"/>
        </w:trPr>
        <w:tc>
          <w:tcPr>
            <w:tcW w:w="1157" w:type="dxa"/>
            <w:tcBorders>
              <w:top w:val="nil"/>
              <w:left w:val="nil"/>
              <w:bottom w:val="nil"/>
              <w:right w:val="nil"/>
            </w:tcBorders>
            <w:vAlign w:val="bottom"/>
          </w:tcPr>
          <w:p w14:paraId="587BE904"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14:paraId="24A72DA6" w14:textId="77777777"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14:paraId="3C8F0210"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554EE19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14:paraId="4E3196DA" w14:textId="77777777"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14:paraId="2517D3A5" w14:textId="77777777" w:rsidTr="001A2313">
        <w:trPr>
          <w:trHeight w:val="1134"/>
          <w:jc w:val="center"/>
        </w:trPr>
        <w:tc>
          <w:tcPr>
            <w:tcW w:w="9135" w:type="dxa"/>
            <w:gridSpan w:val="9"/>
            <w:tcBorders>
              <w:top w:val="nil"/>
              <w:left w:val="nil"/>
              <w:bottom w:val="nil"/>
              <w:right w:val="nil"/>
            </w:tcBorders>
          </w:tcPr>
          <w:p w14:paraId="29B702C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14:paraId="6CF24396"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D33F33E" w14:textId="77777777" w:rsidTr="001A2313">
        <w:trPr>
          <w:jc w:val="center"/>
        </w:trPr>
        <w:tc>
          <w:tcPr>
            <w:tcW w:w="9135" w:type="dxa"/>
            <w:gridSpan w:val="9"/>
            <w:tcBorders>
              <w:top w:val="nil"/>
              <w:left w:val="nil"/>
              <w:bottom w:val="nil"/>
              <w:right w:val="nil"/>
            </w:tcBorders>
          </w:tcPr>
          <w:p w14:paraId="1E1F280D" w14:textId="77777777"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14:anchorId="180FD07B" wp14:editId="31BDAEDD">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14:paraId="2C503CA9" w14:textId="77777777"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14:paraId="4C6771BB" w14:textId="77777777" w:rsidTr="001A2313">
        <w:trPr>
          <w:trHeight w:val="1277"/>
          <w:jc w:val="center"/>
        </w:trPr>
        <w:tc>
          <w:tcPr>
            <w:tcW w:w="9135" w:type="dxa"/>
            <w:gridSpan w:val="9"/>
            <w:tcBorders>
              <w:top w:val="nil"/>
              <w:left w:val="nil"/>
              <w:bottom w:val="nil"/>
              <w:right w:val="nil"/>
            </w:tcBorders>
          </w:tcPr>
          <w:p w14:paraId="6D074ED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96362F4" w14:textId="77777777" w:rsidTr="001A2313">
        <w:trPr>
          <w:trHeight w:val="2545"/>
          <w:jc w:val="center"/>
        </w:trPr>
        <w:tc>
          <w:tcPr>
            <w:tcW w:w="9135" w:type="dxa"/>
            <w:gridSpan w:val="9"/>
            <w:tcBorders>
              <w:top w:val="nil"/>
              <w:left w:val="nil"/>
              <w:bottom w:val="nil"/>
              <w:right w:val="nil"/>
            </w:tcBorders>
          </w:tcPr>
          <w:p w14:paraId="3782E9A0" w14:textId="77777777"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14:paraId="34497F09" w14:textId="77777777"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14:paraId="029B42EE"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14:paraId="6D763BAB" w14:textId="77777777" w:rsidTr="001A2313">
        <w:trPr>
          <w:cantSplit/>
          <w:trHeight w:val="630"/>
          <w:jc w:val="center"/>
        </w:trPr>
        <w:tc>
          <w:tcPr>
            <w:tcW w:w="1241" w:type="dxa"/>
            <w:gridSpan w:val="2"/>
            <w:vMerge w:val="restart"/>
            <w:tcBorders>
              <w:top w:val="nil"/>
              <w:left w:val="nil"/>
              <w:bottom w:val="nil"/>
              <w:right w:val="nil"/>
            </w:tcBorders>
            <w:vAlign w:val="center"/>
          </w:tcPr>
          <w:p w14:paraId="14D7F0DB"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B3FAD3E"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14:paraId="14E5F96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559D514F" w14:textId="77777777"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14:paraId="0F4537B1" w14:textId="77777777"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0EC56DF" w14:textId="77777777" w:rsidTr="001A2313">
        <w:trPr>
          <w:cantSplit/>
          <w:trHeight w:val="630"/>
          <w:jc w:val="center"/>
        </w:trPr>
        <w:tc>
          <w:tcPr>
            <w:tcW w:w="1241" w:type="dxa"/>
            <w:gridSpan w:val="2"/>
            <w:vMerge/>
            <w:tcBorders>
              <w:top w:val="nil"/>
              <w:left w:val="nil"/>
              <w:bottom w:val="nil"/>
              <w:right w:val="nil"/>
            </w:tcBorders>
            <w:vAlign w:val="center"/>
          </w:tcPr>
          <w:p w14:paraId="6BDBFC11"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161F635"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14:paraId="562F4DF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FCE8FD6"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14:paraId="6270EACB"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A870568" w14:textId="77777777" w:rsidTr="001A2313">
        <w:trPr>
          <w:cantSplit/>
          <w:trHeight w:val="630"/>
          <w:jc w:val="center"/>
        </w:trPr>
        <w:tc>
          <w:tcPr>
            <w:tcW w:w="1241" w:type="dxa"/>
            <w:gridSpan w:val="2"/>
            <w:vMerge/>
            <w:tcBorders>
              <w:top w:val="nil"/>
              <w:left w:val="nil"/>
              <w:bottom w:val="nil"/>
              <w:right w:val="nil"/>
            </w:tcBorders>
            <w:vAlign w:val="center"/>
          </w:tcPr>
          <w:p w14:paraId="25CD7CC9"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5738E157"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14:paraId="3C29BAE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27F3B970"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14:paraId="4C1DB3C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30BD23F1" w14:textId="77777777" w:rsidTr="001A2313">
        <w:trPr>
          <w:cantSplit/>
          <w:trHeight w:val="630"/>
          <w:jc w:val="center"/>
        </w:trPr>
        <w:tc>
          <w:tcPr>
            <w:tcW w:w="1241" w:type="dxa"/>
            <w:gridSpan w:val="2"/>
            <w:vMerge/>
            <w:tcBorders>
              <w:top w:val="nil"/>
              <w:left w:val="nil"/>
              <w:bottom w:val="nil"/>
              <w:right w:val="nil"/>
            </w:tcBorders>
            <w:vAlign w:val="center"/>
          </w:tcPr>
          <w:p w14:paraId="18E72307"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6377884"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14:paraId="491749E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1D7AF6C4"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14:paraId="11597A7F"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7E119A9A" w14:textId="77777777" w:rsidTr="001A2313">
        <w:trPr>
          <w:cantSplit/>
          <w:trHeight w:val="630"/>
          <w:jc w:val="center"/>
        </w:trPr>
        <w:tc>
          <w:tcPr>
            <w:tcW w:w="1241" w:type="dxa"/>
            <w:gridSpan w:val="2"/>
            <w:vMerge/>
            <w:tcBorders>
              <w:top w:val="nil"/>
              <w:left w:val="nil"/>
              <w:bottom w:val="nil"/>
              <w:right w:val="nil"/>
            </w:tcBorders>
            <w:vAlign w:val="center"/>
          </w:tcPr>
          <w:p w14:paraId="6318AB2B"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446B6990"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14:paraId="67BD841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C814AD5"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14:paraId="3720BD7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9A979E7" w14:textId="77777777" w:rsidTr="001A2313">
        <w:trPr>
          <w:cantSplit/>
          <w:trHeight w:val="630"/>
          <w:jc w:val="center"/>
        </w:trPr>
        <w:tc>
          <w:tcPr>
            <w:tcW w:w="1241" w:type="dxa"/>
            <w:gridSpan w:val="2"/>
            <w:vMerge/>
            <w:tcBorders>
              <w:top w:val="nil"/>
              <w:left w:val="nil"/>
              <w:bottom w:val="nil"/>
              <w:right w:val="nil"/>
            </w:tcBorders>
            <w:vAlign w:val="center"/>
          </w:tcPr>
          <w:p w14:paraId="04650960"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3254C11"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14:paraId="38E3F7C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14:paraId="1CA456D8" w14:textId="77777777"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14:paraId="67A46AFE"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14:paraId="59B3A579" w14:textId="77777777" w:rsidTr="001A2313">
        <w:trPr>
          <w:trHeight w:val="1105"/>
          <w:jc w:val="center"/>
        </w:trPr>
        <w:tc>
          <w:tcPr>
            <w:tcW w:w="9135" w:type="dxa"/>
            <w:gridSpan w:val="9"/>
            <w:tcBorders>
              <w:top w:val="nil"/>
              <w:left w:val="nil"/>
              <w:bottom w:val="nil"/>
              <w:right w:val="nil"/>
            </w:tcBorders>
          </w:tcPr>
          <w:p w14:paraId="65B64E69"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14:paraId="1DEAF487"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14:paraId="3CD06EA3" w14:textId="77777777" w:rsidTr="001A2313">
        <w:trPr>
          <w:trHeight w:val="462"/>
          <w:jc w:val="center"/>
        </w:trPr>
        <w:tc>
          <w:tcPr>
            <w:tcW w:w="9135" w:type="dxa"/>
            <w:gridSpan w:val="9"/>
            <w:tcBorders>
              <w:top w:val="nil"/>
              <w:left w:val="nil"/>
              <w:bottom w:val="nil"/>
              <w:right w:val="nil"/>
            </w:tcBorders>
          </w:tcPr>
          <w:p w14:paraId="5BE00944"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14:paraId="23314380" w14:textId="77777777" w:rsidR="00843181" w:rsidRDefault="00843181" w:rsidP="00AA32E4">
      <w:pPr>
        <w:spacing w:before="60" w:after="60"/>
        <w:ind w:firstLine="480"/>
      </w:pPr>
    </w:p>
    <w:p w14:paraId="33F748A3" w14:textId="77777777" w:rsidR="00843181" w:rsidRDefault="00843181">
      <w:pPr>
        <w:widowControl/>
        <w:spacing w:beforeLines="0" w:before="0" w:afterLines="0" w:after="0" w:line="240" w:lineRule="auto"/>
        <w:ind w:firstLineChars="0" w:firstLine="0"/>
        <w:jc w:val="left"/>
      </w:pPr>
      <w:r>
        <w:lastRenderedPageBreak/>
        <w:br w:type="page"/>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14:paraId="5DE022DC" w14:textId="77777777" w:rsidTr="00B312FF">
        <w:trPr>
          <w:jc w:val="center"/>
        </w:trPr>
        <w:tc>
          <w:tcPr>
            <w:tcW w:w="9135" w:type="dxa"/>
            <w:tcBorders>
              <w:top w:val="nil"/>
              <w:left w:val="nil"/>
              <w:bottom w:val="nil"/>
              <w:right w:val="nil"/>
            </w:tcBorders>
          </w:tcPr>
          <w:p w14:paraId="30AA6577" w14:textId="77777777"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14:paraId="14034E51" w14:textId="77777777"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14:paraId="567BEBE5" w14:textId="77777777" w:rsidTr="00B312FF">
        <w:trPr>
          <w:trHeight w:val="68"/>
          <w:jc w:val="center"/>
        </w:trPr>
        <w:tc>
          <w:tcPr>
            <w:tcW w:w="9135" w:type="dxa"/>
            <w:tcBorders>
              <w:top w:val="nil"/>
              <w:left w:val="nil"/>
              <w:bottom w:val="nil"/>
              <w:right w:val="nil"/>
            </w:tcBorders>
          </w:tcPr>
          <w:p w14:paraId="7AA63CEB" w14:textId="77777777"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14:paraId="6B159904" w14:textId="77777777"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14:paraId="369C0CB7"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1BA08F71"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14:paraId="79AB960C" w14:textId="77777777"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14:paraId="46A84CCF"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4197842E"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6CB6B08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379F0063" w14:textId="77777777"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14:paraId="69DEAB9B"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Li Xingxing</w:t>
      </w:r>
    </w:p>
    <w:p w14:paraId="1E6A4AC1"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EC281BD"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36F80F45"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56E9B3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5F455BF4"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14:paraId="02E58AB8"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14:paraId="3B07579C"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14:paraId="23B8E04E" w14:textId="77777777"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14:paraId="0681D8A5" w14:textId="77777777" w:rsidR="00ED7A66" w:rsidRDefault="00ED7A66">
      <w:pPr>
        <w:widowControl/>
        <w:spacing w:beforeLines="0" w:before="0" w:afterLines="0" w:after="0" w:line="240" w:lineRule="auto"/>
        <w:ind w:firstLineChars="0" w:firstLine="0"/>
        <w:jc w:val="left"/>
        <w:rPr>
          <w:sz w:val="44"/>
          <w:szCs w:val="44"/>
        </w:rPr>
      </w:pPr>
    </w:p>
    <w:p w14:paraId="3E60F048" w14:textId="77777777" w:rsidR="00500C0D" w:rsidRDefault="00ED7A66">
      <w:pPr>
        <w:widowControl/>
        <w:spacing w:beforeLines="0" w:before="0" w:afterLines="0" w:after="0" w:line="240" w:lineRule="auto"/>
        <w:ind w:firstLineChars="0" w:firstLine="0"/>
        <w:jc w:val="left"/>
        <w:rPr>
          <w:sz w:val="44"/>
          <w:szCs w:val="44"/>
        </w:rPr>
      </w:pPr>
      <w:r>
        <w:rPr>
          <w:sz w:val="44"/>
          <w:szCs w:val="44"/>
        </w:rPr>
        <w:br w:type="page"/>
      </w:r>
    </w:p>
    <w:p w14:paraId="27EED8CB" w14:textId="77777777" w:rsidR="00500C0D" w:rsidRDefault="00500C0D" w:rsidP="00500C0D">
      <w:pPr>
        <w:spacing w:beforeLines="0" w:before="0" w:afterLines="0" w:after="0"/>
        <w:ind w:firstLine="422"/>
        <w:rPr>
          <w:rFonts w:hAnsi="宋体" w:cs="Times New Roman"/>
          <w:b/>
          <w:color w:val="000000"/>
          <w:sz w:val="21"/>
          <w:szCs w:val="21"/>
        </w:rPr>
      </w:pPr>
    </w:p>
    <w:p w14:paraId="10FFA709" w14:textId="77777777" w:rsidR="00500C0D" w:rsidRPr="00500C0D" w:rsidRDefault="00500C0D" w:rsidP="00500C0D">
      <w:pPr>
        <w:spacing w:beforeLines="0" w:before="0" w:afterLines="0" w:after="0"/>
        <w:ind w:firstLine="480"/>
        <w:rPr>
          <w:rFonts w:cs="Times New Roman"/>
          <w:szCs w:val="24"/>
        </w:rPr>
      </w:pPr>
    </w:p>
    <w:p w14:paraId="3AB7BC17" w14:textId="77777777"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2" w:name="_Hlk100861934"/>
      <w:r w:rsidRPr="00500C0D">
        <w:rPr>
          <w:rFonts w:ascii="黑体" w:eastAsia="黑体" w:hAnsi="黑体" w:cs="Times New Roman"/>
          <w:color w:val="000000"/>
          <w:sz w:val="36"/>
          <w:szCs w:val="36"/>
        </w:rPr>
        <w:t>论文原创性声明</w:t>
      </w:r>
    </w:p>
    <w:p w14:paraId="35B7A48F" w14:textId="77777777" w:rsidR="00500C0D" w:rsidRPr="00500C0D" w:rsidRDefault="00500C0D" w:rsidP="00500C0D">
      <w:pPr>
        <w:spacing w:beforeLines="0" w:before="0" w:afterLines="0" w:after="0"/>
        <w:ind w:firstLineChars="0" w:firstLine="0"/>
        <w:jc w:val="center"/>
        <w:rPr>
          <w:rFonts w:cs="Times New Roman"/>
          <w:szCs w:val="24"/>
        </w:rPr>
      </w:pPr>
    </w:p>
    <w:p w14:paraId="6130D27F" w14:textId="77777777" w:rsidR="00500C0D" w:rsidRPr="00500C0D" w:rsidRDefault="00500C0D" w:rsidP="00500C0D">
      <w:pPr>
        <w:spacing w:beforeLines="0" w:before="0" w:afterLines="0" w:after="0"/>
        <w:ind w:firstLineChars="0" w:firstLine="0"/>
        <w:jc w:val="center"/>
        <w:rPr>
          <w:rFonts w:cs="Times New Roman"/>
          <w:b/>
          <w:szCs w:val="24"/>
        </w:rPr>
      </w:pPr>
    </w:p>
    <w:p w14:paraId="29083618"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2"/>
    <w:p w14:paraId="3B0FF609"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14:paraId="6E5E7D66" w14:textId="77777777"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14:paraId="39FDB2DB" w14:textId="77777777"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14:paraId="54C35EB0" w14:textId="77777777" w:rsidR="00500C0D" w:rsidRPr="00500C0D" w:rsidRDefault="00500C0D" w:rsidP="00500C0D">
      <w:pPr>
        <w:spacing w:beforeLines="0" w:before="0" w:afterLines="0" w:after="0"/>
        <w:ind w:firstLineChars="0" w:firstLine="0"/>
        <w:rPr>
          <w:rFonts w:cs="Times New Roman"/>
          <w:color w:val="000000"/>
          <w:sz w:val="17"/>
          <w:szCs w:val="20"/>
        </w:rPr>
      </w:pPr>
    </w:p>
    <w:p w14:paraId="66146BB0" w14:textId="77777777"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14:paraId="38743267" w14:textId="77777777" w:rsidR="00500C0D" w:rsidRDefault="00500C0D">
      <w:pPr>
        <w:widowControl/>
        <w:spacing w:beforeLines="0" w:before="0" w:afterLines="0" w:after="0" w:line="240" w:lineRule="auto"/>
        <w:ind w:firstLineChars="0" w:firstLine="0"/>
        <w:jc w:val="left"/>
      </w:pPr>
      <w:r>
        <w:br w:type="page"/>
      </w:r>
    </w:p>
    <w:p w14:paraId="5CBE6FBC" w14:textId="77777777" w:rsidR="00500C0D" w:rsidRPr="004E1811" w:rsidRDefault="00500C0D" w:rsidP="00AA32E4">
      <w:pPr>
        <w:spacing w:before="60" w:after="60"/>
        <w:ind w:firstLine="480"/>
      </w:pPr>
    </w:p>
    <w:p w14:paraId="10D162BB" w14:textId="77777777" w:rsidR="00426E19" w:rsidRDefault="00500C0D">
      <w:pPr>
        <w:widowControl/>
        <w:spacing w:beforeLines="0" w:before="0" w:afterLines="0" w:after="0" w:line="240" w:lineRule="auto"/>
        <w:ind w:firstLineChars="0" w:firstLine="0"/>
        <w:jc w:val="left"/>
        <w:sectPr w:rsidR="00426E19" w:rsidSect="003C5C6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567" w:footer="720" w:gutter="0"/>
          <w:cols w:space="425"/>
          <w:docGrid w:linePitch="326"/>
        </w:sectPr>
      </w:pPr>
      <w:r>
        <w:br w:type="page"/>
      </w:r>
    </w:p>
    <w:p w14:paraId="4BC554D5" w14:textId="77777777" w:rsidR="00500C0D" w:rsidRPr="00D37CAC" w:rsidRDefault="00500C0D">
      <w:pPr>
        <w:widowControl/>
        <w:spacing w:beforeLines="0" w:before="0" w:afterLines="0" w:after="0" w:line="240" w:lineRule="auto"/>
        <w:ind w:firstLineChars="0" w:firstLine="0"/>
        <w:jc w:val="left"/>
      </w:pPr>
    </w:p>
    <w:p w14:paraId="6C54525B" w14:textId="77777777"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3" w:name="_Toc101082628"/>
      <w:bookmarkStart w:id="4" w:name="_Hlk100862234"/>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3"/>
    </w:p>
    <w:p w14:paraId="79E86B3C" w14:textId="2AE3E8B7" w:rsidR="005A037A"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w:t>
      </w:r>
      <w:r w:rsidR="00CB2368">
        <w:rPr>
          <w:rFonts w:cs="Times New Roman" w:hint="eastAsia"/>
          <w:szCs w:val="24"/>
        </w:rPr>
        <w:t>和</w:t>
      </w:r>
      <w:r w:rsidRPr="0019066C">
        <w:rPr>
          <w:rFonts w:cs="Times New Roman" w:hint="eastAsia"/>
          <w:szCs w:val="24"/>
        </w:rPr>
        <w:t>无人机配送等高新兴技术产业的不断涌现，人类对实时高精度位置服务信息的需求相比以往更是呈现了“爆发式”增长，也对</w:t>
      </w:r>
      <w:r w:rsidRPr="0019066C">
        <w:rPr>
          <w:rFonts w:cs="Times New Roman" w:hint="eastAsia"/>
          <w:szCs w:val="24"/>
        </w:rPr>
        <w:t>GNSS</w:t>
      </w:r>
      <w:r w:rsidRPr="0019066C">
        <w:rPr>
          <w:rFonts w:cs="Times New Roman" w:hint="eastAsia"/>
          <w:szCs w:val="24"/>
        </w:rPr>
        <w:t>导航定位技术的实时性和精准性提出了更高要求。</w:t>
      </w:r>
      <w:r w:rsidR="00CB2368">
        <w:rPr>
          <w:rFonts w:cs="Times New Roman" w:hint="eastAsia"/>
          <w:szCs w:val="24"/>
        </w:rPr>
        <w:t>一些代表性的定位技术如</w:t>
      </w:r>
      <w:r w:rsidRPr="0019066C">
        <w:rPr>
          <w:rFonts w:cs="Times New Roman" w:hint="eastAsia"/>
          <w:szCs w:val="24"/>
        </w:rPr>
        <w:t>PPP</w:t>
      </w:r>
      <w:r w:rsidR="00CB2368">
        <w:rPr>
          <w:rFonts w:cs="Times New Roman" w:hint="eastAsia"/>
          <w:szCs w:val="24"/>
        </w:rPr>
        <w:t>和</w:t>
      </w:r>
      <w:r w:rsidRPr="0019066C">
        <w:rPr>
          <w:rFonts w:cs="Times New Roman" w:hint="eastAsia"/>
          <w:szCs w:val="24"/>
        </w:rPr>
        <w:t>PPP-RTK</w:t>
      </w:r>
      <w:r w:rsidR="005A037A">
        <w:rPr>
          <w:rFonts w:cs="Times New Roman" w:hint="eastAsia"/>
          <w:szCs w:val="24"/>
        </w:rPr>
        <w:t>的实时定位性能也不断快速发展和提升中</w:t>
      </w:r>
      <w:r w:rsidR="00CB2368">
        <w:rPr>
          <w:rFonts w:cs="Times New Roman" w:hint="eastAsia"/>
          <w:szCs w:val="24"/>
        </w:rPr>
        <w:t>，但它们</w:t>
      </w:r>
      <w:r w:rsidR="005A037A">
        <w:rPr>
          <w:rFonts w:cs="Times New Roman" w:hint="eastAsia"/>
          <w:szCs w:val="24"/>
        </w:rPr>
        <w:t>在实时应用的根本前提</w:t>
      </w:r>
      <w:del w:id="5" w:author="王 庆云" w:date="2022-04-17T16:20:00Z">
        <w:r w:rsidR="005A037A" w:rsidDel="00753851">
          <w:rPr>
            <w:rFonts w:cs="Times New Roman" w:hint="eastAsia"/>
            <w:szCs w:val="24"/>
          </w:rPr>
          <w:delText>式</w:delText>
        </w:r>
      </w:del>
      <w:ins w:id="6" w:author="王 庆云" w:date="2022-04-17T16:20:00Z">
        <w:r w:rsidR="00753851">
          <w:rPr>
            <w:rFonts w:cs="Times New Roman" w:hint="eastAsia"/>
            <w:szCs w:val="24"/>
          </w:rPr>
          <w:t>是</w:t>
        </w:r>
      </w:ins>
      <w:r w:rsidR="005A037A">
        <w:rPr>
          <w:rFonts w:cs="Times New Roman" w:hint="eastAsia"/>
          <w:szCs w:val="24"/>
        </w:rPr>
        <w:t>拥有</w:t>
      </w:r>
      <w:r w:rsidRPr="0019066C">
        <w:rPr>
          <w:rFonts w:cs="Times New Roman" w:hint="eastAsia"/>
          <w:szCs w:val="24"/>
        </w:rPr>
        <w:t>高精度实时轨道</w:t>
      </w:r>
      <w:r w:rsidRPr="0019066C">
        <w:rPr>
          <w:rFonts w:cs="Times New Roman" w:hint="eastAsia"/>
          <w:szCs w:val="24"/>
        </w:rPr>
        <w:t>/</w:t>
      </w:r>
      <w:r w:rsidRPr="0019066C">
        <w:rPr>
          <w:rFonts w:cs="Times New Roman" w:hint="eastAsia"/>
          <w:szCs w:val="24"/>
        </w:rPr>
        <w:t>钟差服务</w:t>
      </w:r>
      <w:r w:rsidR="00CB2368">
        <w:rPr>
          <w:rFonts w:cs="Times New Roman" w:hint="eastAsia"/>
          <w:szCs w:val="24"/>
        </w:rPr>
        <w:t>相关的基础设施</w:t>
      </w:r>
      <w:r w:rsidRPr="0019066C">
        <w:rPr>
          <w:rFonts w:cs="Times New Roman" w:hint="eastAsia"/>
          <w:szCs w:val="24"/>
        </w:rPr>
        <w:t>。因此在当前情形下，提供持续稳定可靠的高精度实时轨道服务显得尤为关键和重要。目前常用的实时轨道服务仍采用传统的基于事后预报</w:t>
      </w:r>
      <w:r w:rsidR="005A037A">
        <w:rPr>
          <w:rFonts w:cs="Times New Roman" w:hint="eastAsia"/>
          <w:szCs w:val="24"/>
        </w:rPr>
        <w:t>模式</w:t>
      </w:r>
      <w:r w:rsidRPr="0019066C">
        <w:rPr>
          <w:rFonts w:cs="Times New Roman" w:hint="eastAsia"/>
          <w:szCs w:val="24"/>
        </w:rPr>
        <w:t>的超快速轨道产品，在实时性和精确性上存在着难以兼容的技术瓶颈，也因此在</w:t>
      </w:r>
      <w:r w:rsidR="005A037A">
        <w:rPr>
          <w:rFonts w:cs="Times New Roman" w:hint="eastAsia"/>
          <w:szCs w:val="24"/>
        </w:rPr>
        <w:t>实时</w:t>
      </w:r>
      <w:r w:rsidRPr="0019066C">
        <w:rPr>
          <w:rFonts w:cs="Times New Roman" w:hint="eastAsia"/>
          <w:szCs w:val="24"/>
        </w:rPr>
        <w:t>轨道精度、产品连续性等方面难以有进一步提升。而基于滤波</w:t>
      </w:r>
      <w:r w:rsidR="005A037A">
        <w:rPr>
          <w:rFonts w:cs="Times New Roman" w:hint="eastAsia"/>
          <w:szCs w:val="24"/>
        </w:rPr>
        <w:t>解算</w:t>
      </w:r>
      <w:r w:rsidRPr="0019066C">
        <w:rPr>
          <w:rFonts w:cs="Times New Roman" w:hint="eastAsia"/>
          <w:szCs w:val="24"/>
        </w:rPr>
        <w:t>方法的实时轨道服务</w:t>
      </w:r>
      <w:r w:rsidR="005A037A">
        <w:rPr>
          <w:rFonts w:cs="Times New Roman" w:hint="eastAsia"/>
          <w:szCs w:val="24"/>
        </w:rPr>
        <w:t>因采用</w:t>
      </w:r>
      <w:r w:rsidRPr="0019066C">
        <w:rPr>
          <w:rFonts w:cs="Times New Roman" w:hint="eastAsia"/>
          <w:szCs w:val="24"/>
        </w:rPr>
        <w:t>实时观测数据逐历元解算</w:t>
      </w:r>
      <w:r w:rsidR="005A037A">
        <w:rPr>
          <w:rFonts w:cs="Times New Roman" w:hint="eastAsia"/>
          <w:szCs w:val="24"/>
        </w:rPr>
        <w:t>的方式</w:t>
      </w:r>
      <w:r w:rsidRPr="0019066C">
        <w:rPr>
          <w:rFonts w:cs="Times New Roman" w:hint="eastAsia"/>
          <w:szCs w:val="24"/>
        </w:rPr>
        <w:t>，在实时轨道连续性和灵活性等方面</w:t>
      </w:r>
      <w:r w:rsidR="005A037A">
        <w:rPr>
          <w:rFonts w:cs="Times New Roman" w:hint="eastAsia"/>
          <w:szCs w:val="24"/>
        </w:rPr>
        <w:t>更具</w:t>
      </w:r>
      <w:r w:rsidRPr="0019066C">
        <w:rPr>
          <w:rFonts w:cs="Times New Roman" w:hint="eastAsia"/>
          <w:szCs w:val="24"/>
        </w:rPr>
        <w:t>优势</w:t>
      </w:r>
      <w:r w:rsidR="005A037A">
        <w:rPr>
          <w:rFonts w:cs="Times New Roman" w:hint="eastAsia"/>
          <w:szCs w:val="24"/>
        </w:rPr>
        <w:t>，从而展现</w:t>
      </w:r>
      <w:r w:rsidRPr="0019066C">
        <w:rPr>
          <w:rFonts w:cs="Times New Roman" w:hint="eastAsia"/>
          <w:szCs w:val="24"/>
        </w:rPr>
        <w:t>了巨大的应用潜力。</w:t>
      </w:r>
    </w:p>
    <w:p w14:paraId="6466D880" w14:textId="77777777" w:rsidR="0019066C" w:rsidRPr="0019066C" w:rsidRDefault="005A037A" w:rsidP="0019066C">
      <w:pPr>
        <w:spacing w:beforeLines="0" w:before="0" w:afterLines="0" w:after="0"/>
        <w:ind w:firstLineChars="0" w:firstLine="0"/>
        <w:rPr>
          <w:rFonts w:cs="Times New Roman"/>
          <w:szCs w:val="24"/>
        </w:rPr>
      </w:pPr>
      <w:r>
        <w:rPr>
          <w:rFonts w:cs="Times New Roman"/>
          <w:szCs w:val="24"/>
        </w:rPr>
        <w:tab/>
      </w:r>
      <w:r w:rsidR="0019066C" w:rsidRPr="0019066C">
        <w:rPr>
          <w:rFonts w:cs="Times New Roman" w:hint="eastAsia"/>
          <w:szCs w:val="24"/>
        </w:rPr>
        <w:t>因此，针对</w:t>
      </w:r>
      <w:r w:rsidR="0019066C" w:rsidRPr="0019066C">
        <w:rPr>
          <w:rFonts w:cs="Times New Roman" w:hint="eastAsia"/>
          <w:szCs w:val="24"/>
        </w:rPr>
        <w:t>GNSS</w:t>
      </w:r>
      <w:r w:rsidR="0019066C" w:rsidRPr="0019066C">
        <w:rPr>
          <w:rFonts w:cs="Times New Roman" w:hint="eastAsia"/>
          <w:szCs w:val="24"/>
        </w:rPr>
        <w:t>实时高精度轨道服务</w:t>
      </w:r>
      <w:r>
        <w:rPr>
          <w:rFonts w:cs="Times New Roman" w:hint="eastAsia"/>
          <w:szCs w:val="24"/>
        </w:rPr>
        <w:t>对当前实时定位的重要作用</w:t>
      </w:r>
      <w:r w:rsidR="0019066C" w:rsidRPr="0019066C">
        <w:rPr>
          <w:rFonts w:cs="Times New Roman" w:hint="eastAsia"/>
          <w:szCs w:val="24"/>
        </w:rPr>
        <w:t>，</w:t>
      </w:r>
      <w:r>
        <w:rPr>
          <w:rFonts w:cs="Times New Roman" w:hint="eastAsia"/>
          <w:szCs w:val="24"/>
        </w:rPr>
        <w:t>本文</w:t>
      </w:r>
      <w:r w:rsidR="0019066C" w:rsidRPr="0019066C">
        <w:rPr>
          <w:rFonts w:cs="Times New Roman" w:hint="eastAsia"/>
          <w:szCs w:val="24"/>
        </w:rPr>
        <w:t>围绕基于滤波的导航卫星实时精密</w:t>
      </w:r>
      <w:r>
        <w:rPr>
          <w:rFonts w:cs="Times New Roman" w:hint="eastAsia"/>
          <w:szCs w:val="24"/>
        </w:rPr>
        <w:t>轨道确定</w:t>
      </w:r>
      <w:r w:rsidR="0019066C" w:rsidRPr="0019066C">
        <w:rPr>
          <w:rFonts w:cs="Times New Roman" w:hint="eastAsia"/>
          <w:szCs w:val="24"/>
        </w:rPr>
        <w:t>的关键技术展开了深入研究，重点分析实时滤波</w:t>
      </w:r>
      <w:r>
        <w:rPr>
          <w:rFonts w:cs="Times New Roman" w:hint="eastAsia"/>
          <w:szCs w:val="24"/>
        </w:rPr>
        <w:t>定轨</w:t>
      </w:r>
      <w:r w:rsidR="0019066C" w:rsidRPr="0019066C">
        <w:rPr>
          <w:rFonts w:cs="Times New Roman" w:hint="eastAsia"/>
          <w:szCs w:val="24"/>
        </w:rPr>
        <w:t>中参数估计方法、实时数据质量检测、实时模糊度固定等关键问题，</w:t>
      </w:r>
      <w:r>
        <w:rPr>
          <w:rFonts w:cs="Times New Roman" w:hint="eastAsia"/>
          <w:szCs w:val="24"/>
        </w:rPr>
        <w:t>突破</w:t>
      </w:r>
      <w:r w:rsidR="0019066C" w:rsidRPr="0019066C">
        <w:rPr>
          <w:rFonts w:cs="Times New Roman" w:hint="eastAsia"/>
          <w:szCs w:val="24"/>
        </w:rPr>
        <w:t>多频多星座多测站的海量观测数据场景下实时处理效率低下的难点问题，</w:t>
      </w:r>
      <w:r>
        <w:rPr>
          <w:rFonts w:cs="Times New Roman" w:hint="eastAsia"/>
          <w:szCs w:val="24"/>
        </w:rPr>
        <w:t>从而</w:t>
      </w:r>
      <w:r w:rsidR="0019066C" w:rsidRPr="0019066C">
        <w:rPr>
          <w:rFonts w:cs="Times New Roman" w:hint="eastAsia"/>
          <w:szCs w:val="24"/>
        </w:rPr>
        <w:t>构建一套</w:t>
      </w:r>
      <w:r>
        <w:rPr>
          <w:rFonts w:cs="Times New Roman" w:hint="eastAsia"/>
          <w:szCs w:val="24"/>
        </w:rPr>
        <w:t>基于滤波的</w:t>
      </w:r>
      <w:r w:rsidR="0019066C" w:rsidRPr="0019066C">
        <w:rPr>
          <w:rFonts w:cs="Times New Roman" w:hint="eastAsia"/>
          <w:szCs w:val="24"/>
        </w:rPr>
        <w:t>GNSS</w:t>
      </w:r>
      <w:r>
        <w:rPr>
          <w:rFonts w:cs="Times New Roman" w:hint="eastAsia"/>
          <w:szCs w:val="24"/>
        </w:rPr>
        <w:t>实时</w:t>
      </w:r>
      <w:r w:rsidR="00E77BCB">
        <w:rPr>
          <w:rFonts w:cs="Times New Roman" w:hint="eastAsia"/>
          <w:szCs w:val="24"/>
        </w:rPr>
        <w:t>高效定轨</w:t>
      </w:r>
      <w:r>
        <w:rPr>
          <w:rFonts w:cs="Times New Roman" w:hint="eastAsia"/>
          <w:szCs w:val="24"/>
        </w:rPr>
        <w:t>的</w:t>
      </w:r>
      <w:r w:rsidR="0019066C" w:rsidRPr="0019066C">
        <w:rPr>
          <w:rFonts w:cs="Times New Roman" w:hint="eastAsia"/>
          <w:szCs w:val="24"/>
        </w:rPr>
        <w:t>处理平台，以提升</w:t>
      </w:r>
      <w:r w:rsidR="0019066C" w:rsidRPr="0019066C">
        <w:rPr>
          <w:rFonts w:cs="Times New Roman" w:hint="eastAsia"/>
          <w:szCs w:val="24"/>
        </w:rPr>
        <w:t>BDS/GNSS</w:t>
      </w:r>
      <w:r w:rsidR="0019066C" w:rsidRPr="0019066C">
        <w:rPr>
          <w:rFonts w:cs="Times New Roman" w:hint="eastAsia"/>
          <w:szCs w:val="24"/>
        </w:rPr>
        <w:t>高精度实时轨道服务的性能。本文的主要工作和研究成果如下：</w:t>
      </w:r>
    </w:p>
    <w:p w14:paraId="588CA281"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）系统阐述了导航卫星动力学精密轨道确定的基本原理和方法，从时空参考坐标系、</w:t>
      </w:r>
      <w:r w:rsidRPr="0019066C">
        <w:rPr>
          <w:rFonts w:cs="Times New Roman" w:hint="eastAsia"/>
          <w:szCs w:val="24"/>
        </w:rPr>
        <w:t>GNSS</w:t>
      </w:r>
      <w:r w:rsidRPr="0019066C">
        <w:rPr>
          <w:rFonts w:cs="Times New Roman" w:hint="eastAsia"/>
          <w:szCs w:val="24"/>
        </w:rPr>
        <w:t>基本观测方程、导航卫星运动模型几个方面进行了梳理分析。推导介绍了整体最小二乘以及卡尔曼滤波两种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14:paraId="2643204E" w14:textId="034F4172"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w:t>
      </w:r>
      <w:del w:id="7" w:author="王 庆云" w:date="2022-04-17T16:23:00Z">
        <w:r w:rsidRPr="0019066C" w:rsidDel="00753851">
          <w:rPr>
            <w:rFonts w:cs="Times New Roman" w:hint="eastAsia"/>
            <w:szCs w:val="24"/>
          </w:rPr>
          <w:delText>并</w:delText>
        </w:r>
      </w:del>
      <w:r w:rsidRPr="0019066C">
        <w:rPr>
          <w:rFonts w:cs="Times New Roman" w:hint="eastAsia"/>
          <w:szCs w:val="24"/>
        </w:rPr>
        <w:t>和算法原理，阐述了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差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14:paraId="783B2A52"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w:t>
      </w:r>
      <w:r w:rsidRPr="0019066C">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架对观测方程构建和卫星轨道积分的优化方法。实验结果表明，相较于原有的串行算法，基于并行算法的处理效率有了显著提升，在六线程的情况下，轨道积分平均性能提升程度为</w:t>
      </w:r>
      <w:r w:rsidRPr="0019066C">
        <w:rPr>
          <w:rFonts w:cs="Times New Roman" w:hint="eastAsia"/>
          <w:szCs w:val="24"/>
        </w:rPr>
        <w:t>360%</w:t>
      </w:r>
      <w:r w:rsidRPr="0019066C">
        <w:rPr>
          <w:rFonts w:cs="Times New Roman" w:hint="eastAsia"/>
          <w:szCs w:val="24"/>
        </w:rPr>
        <w:t>，观测方程构建性能提升程度为</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参数估计算法。相比原有的</w:t>
      </w:r>
      <w:r w:rsidRPr="0019066C">
        <w:rPr>
          <w:rFonts w:cs="Times New Roman" w:hint="eastAsia"/>
          <w:szCs w:val="24"/>
        </w:rPr>
        <w:t>C-Lapack</w:t>
      </w:r>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Pr="0019066C">
        <w:rPr>
          <w:rFonts w:cs="Times New Roman" w:hint="eastAsia"/>
          <w:szCs w:val="24"/>
        </w:rPr>
        <w:t>时间和量测更新算法，在测站数为</w:t>
      </w:r>
      <w:r w:rsidRPr="0019066C">
        <w:rPr>
          <w:rFonts w:cs="Times New Roman" w:hint="eastAsia"/>
          <w:szCs w:val="24"/>
        </w:rPr>
        <w:t>100</w:t>
      </w:r>
      <w:r w:rsidRPr="0019066C">
        <w:rPr>
          <w:rFonts w:cs="Times New Roman" w:hint="eastAsia"/>
          <w:szCs w:val="24"/>
        </w:rPr>
        <w:t>的情况下，计算效率分别能够提升</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。综上大幅提升基于</w:t>
      </w:r>
      <w:r w:rsidRPr="0019066C">
        <w:rPr>
          <w:rFonts w:cs="Times New Roman" w:hint="eastAsia"/>
          <w:szCs w:val="24"/>
        </w:rPr>
        <w:t>SRIF</w:t>
      </w:r>
      <w:r w:rsidRPr="0019066C">
        <w:rPr>
          <w:rFonts w:cs="Times New Roman" w:hint="eastAsia"/>
          <w:szCs w:val="24"/>
        </w:rPr>
        <w:t>的实时滤波轨道的整体计算效率，满足了多频多星座多测站的海量数据场景下</w:t>
      </w:r>
      <w:r w:rsidRPr="001C6DB2">
        <w:rPr>
          <w:rFonts w:cs="Times New Roman" w:hint="eastAsia"/>
          <w:szCs w:val="24"/>
        </w:rPr>
        <w:t>实时轨道服务的实时性需求</w:t>
      </w:r>
      <w:r w:rsidRPr="0019066C">
        <w:rPr>
          <w:rFonts w:cs="Times New Roman" w:hint="eastAsia"/>
          <w:szCs w:val="24"/>
        </w:rPr>
        <w:t>。</w:t>
      </w:r>
    </w:p>
    <w:p w14:paraId="10D391C4" w14:textId="181B22B0"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C621FF">
        <w:rPr>
          <w:rFonts w:cs="Times New Roman" w:hint="eastAsia"/>
          <w:szCs w:val="24"/>
        </w:rPr>
        <w:t>COD</w:t>
      </w:r>
      <w:ins w:id="8" w:author="王 庆云" w:date="2022-04-17T20:17:00Z">
        <w:r w:rsidR="00C621FF" w:rsidRPr="005878CB">
          <w:rPr>
            <w:rFonts w:cs="Times New Roman" w:hint="eastAsia"/>
            <w:szCs w:val="24"/>
          </w:rPr>
          <w:t>E</w:t>
        </w:r>
      </w:ins>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产品轨道产品互差结果在天边界处的跳变侧面反映了实时滤波轨道具有的更好的轨道连续性。对各个系统实时轨道的收敛时间统计结果表明，在实时轨道中径向方向由于几何构型问题，相比其他方向收敛速度更慢</w:t>
      </w:r>
      <w:ins w:id="9" w:author="王 庆云" w:date="2022-04-17T17:33:00Z">
        <w:r w:rsidR="00582D18">
          <w:rPr>
            <w:rFonts w:cs="Times New Roman" w:hint="eastAsia"/>
            <w:szCs w:val="24"/>
          </w:rPr>
          <w:t>；</w:t>
        </w:r>
      </w:ins>
      <w:del w:id="10" w:author="王 庆云" w:date="2022-04-17T17:33:00Z">
        <w:r w:rsidRPr="0019066C" w:rsidDel="00582D18">
          <w:rPr>
            <w:rFonts w:cs="Times New Roman" w:hint="eastAsia"/>
            <w:szCs w:val="24"/>
          </w:rPr>
          <w:delText>，</w:delText>
        </w:r>
      </w:del>
      <w:r w:rsidRPr="0019066C">
        <w:rPr>
          <w:rFonts w:cs="Times New Roman" w:hint="eastAsia"/>
          <w:szCs w:val="24"/>
        </w:rPr>
        <w:t>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14:paraId="1F8BB6FD" w14:textId="77777777" w:rsidR="0019066C" w:rsidRDefault="0019066C" w:rsidP="0019066C">
      <w:pPr>
        <w:spacing w:beforeLines="0" w:before="0" w:afterLines="0" w:after="0"/>
        <w:ind w:firstLineChars="0" w:firstLine="0"/>
        <w:rPr>
          <w:rFonts w:ascii="黑体" w:eastAsia="黑体" w:hAnsi="黑体" w:cs="Times New Roman"/>
          <w:color w:val="000000"/>
          <w:sz w:val="36"/>
          <w:szCs w:val="36"/>
        </w:rPr>
      </w:pPr>
    </w:p>
    <w:p w14:paraId="4DF7D6E2" w14:textId="77777777"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4"/>
    </w:p>
    <w:p w14:paraId="37FB872D" w14:textId="77777777" w:rsidR="00833227" w:rsidRDefault="00833227">
      <w:pPr>
        <w:widowControl/>
        <w:spacing w:beforeLines="0" w:before="0" w:afterLines="0" w:after="0" w:line="240" w:lineRule="auto"/>
        <w:ind w:firstLineChars="0" w:firstLine="0"/>
        <w:jc w:val="left"/>
      </w:pPr>
      <w:r>
        <w:br w:type="page"/>
      </w:r>
    </w:p>
    <w:p w14:paraId="477D927A" w14:textId="77777777"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11" w:name="_Toc27127703"/>
      <w:bookmarkStart w:id="12" w:name="_Toc27127815"/>
      <w:bookmarkStart w:id="13" w:name="_Toc27128179"/>
      <w:bookmarkStart w:id="14" w:name="_Toc27128345"/>
      <w:bookmarkStart w:id="15" w:name="_Toc27128358"/>
      <w:bookmarkStart w:id="16" w:name="_Toc27128497"/>
      <w:bookmarkStart w:id="17" w:name="_Toc27128971"/>
      <w:bookmarkStart w:id="18" w:name="_Toc101082629"/>
      <w:r w:rsidRPr="00D42187">
        <w:rPr>
          <w:rFonts w:eastAsia="黑体" w:cs="Times New Roman"/>
          <w:b/>
          <w:bCs/>
          <w:sz w:val="36"/>
          <w:szCs w:val="32"/>
          <w:lang w:val="x-none" w:eastAsia="x-none"/>
        </w:rPr>
        <w:lastRenderedPageBreak/>
        <w:t>ABSTRACT</w:t>
      </w:r>
      <w:bookmarkEnd w:id="11"/>
      <w:bookmarkEnd w:id="12"/>
      <w:bookmarkEnd w:id="13"/>
      <w:bookmarkEnd w:id="14"/>
      <w:bookmarkEnd w:id="15"/>
      <w:bookmarkEnd w:id="16"/>
      <w:bookmarkEnd w:id="17"/>
      <w:bookmarkEnd w:id="18"/>
    </w:p>
    <w:p w14:paraId="376936F3"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With the emergence of autonomous driving, smart cities, unmanned aircraft delivery and other highly emerging technology industries in recent years, the human demand for real-time high-precision location service information has shown an "explosive" growth compared to the past, and has also put forward higher requirements for real-time and accuracy in the navigation and positioning technology provided by GNSS. Accordingly, the real-time and accuracy of PPP technology and even the later developed PPP-RTK technology are fundamentally dependent on the high-precision real-time orbit/clock difference service. Therefore, in the current situation, it is especially critical and important to provide continuous, stable and reliable high-precision real-time orbit services. At present, the commonly used real-time orbit service still adopts the traditional ultra-fast orbit products based on hindsight processing and real-time forecasting, which has the technical bottleneck of incompatibility in terms of real-time and accuracy, and therefore it is difficult to further improve the orbit accuracy and product continuity. The real-time orbit service based on the filtering method has shown its great application potential in terms of real-time orbit continuity and flexibility due to the adoption of the ephemeris-by-ephemeris solution mode for real-time observation data.</w:t>
      </w:r>
    </w:p>
    <w:p w14:paraId="5A6DDFF1"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Therefore, this paper addresses the current urgent demand for GNSS real-time high-precision orbit service, and conducts an in-depth study on the key technologies of real-time precision orbit determination of navigation satellites based on filtering, focusing on the key problems of parameter estimation method, real-time data quality detection and real-time ambiguity fixation in real-time filtered orbit determination, solving the difficult problem of real-time processing efficiency under the massive observation data scenario of multi-frequency, multi-constellation and multi-station. The difficult problem of low efficiency of real-time processing in massive observation data scenarios with multiple constellations and multiple stations is solved, and a complete set of efficient processing platform of real-time GNSS orbit based on SRIF filtering is constructed to improve the performance of high-precision real-time orbit service of BDS/GNSS. The main work and research results of this paper are as follows.</w:t>
      </w:r>
    </w:p>
    <w:p w14:paraId="44350E52"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(1) The basic principles and methods of precision orbit determination of navigation satellite dynamics are systematically described, and the analysis is sorted out from several aspects, such as space-time reference coordinate system, basic GNSS observation equations, and navigation satellite motion model. Two parameter estimation methods commonly used in GNSS data processing, namely, integral least squares and Kalman filter, are introduced in the derivation.</w:t>
      </w:r>
    </w:p>
    <w:p w14:paraId="42733D99"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lastRenderedPageBreak/>
        <w:tab/>
        <w:t xml:space="preserve">(2) The key technologies in real-time filtering orbit determination are studied in depth in terms of parameter estimation, real-time data quality detection, and real-time ambiguity fixation. The advantages of the SRIF parameter estimation method and the principle of the algorithm are sorted out and analyzed, and the application method of SRIF algorithm in real-time filtering track processing is elaborated. Based on the principle of double-difference fuzziness fixation, the real-time fuzziness fixation algorithm of the filtered track is implemented. The proposed algorithm is based on the principle of double-difference ambiguity fixation, which significantly improves the track accuracy compared with the floating-point solution. For GPS, </w:t>
      </w:r>
      <w:r w:rsidR="00D20C7E">
        <w:rPr>
          <w:rFonts w:cs="Times New Roman"/>
          <w:szCs w:val="24"/>
        </w:rPr>
        <w:t>Galileo</w:t>
      </w:r>
      <w:r w:rsidRPr="004B4B22">
        <w:rPr>
          <w:rFonts w:cs="Times New Roman"/>
          <w:szCs w:val="24"/>
        </w:rPr>
        <w:t>, BDS IGSO and MEO satellites, the orbit accuracy in 3D direction is improved by 36.3%, 33.7%, 17.4% and 17.5%, respectively. Meanwhile, based on the GREAT software platform and the above key algorithms, a real-time filtered orbit determination processing system based on SRIF is developed independently.</w:t>
      </w:r>
    </w:p>
    <w:p w14:paraId="5A0F004E"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(3) The efficiency optimization method of real-time filtered orbit processing is thoroughly studied, and the optimization method of observation equation construction and satellite orbit integration using OpenMP parallel framework is proposed. The experimental results show that the processing efficiency based on the parallel algorithm is significantly improved compared with the original serial algorithm, with an average performance improvement of 360% for orbit integration and 300% for observation equation construction in the case of six threads. A high-performance matrix library is proposed to optimize the SRIF parameter estimation algorithm. Compared with the original C-Lapack implementation method, the Eigen-based implementation of the SRIF time and volume update algorithm is able to improve the computational efficiency by 94.1% and 93.6%, respectively, for the number of stations of 100. In summary, the overall computational efficiency of SRIF-based real-time filtering orbit is greatly improved, which meets the real-time demand of real-time orbit service under the massive data scenario of multi-frequency, multi-constellation and multi-survey stations.</w:t>
      </w:r>
    </w:p>
    <w:p w14:paraId="0C8B957E" w14:textId="77777777" w:rsidR="00D42187" w:rsidRDefault="004B4B22" w:rsidP="00EE14A5">
      <w:pPr>
        <w:spacing w:beforeLines="0" w:before="0" w:afterLines="0" w:after="0" w:line="360" w:lineRule="auto"/>
        <w:ind w:firstLine="480"/>
        <w:rPr>
          <w:rFonts w:cs="Times New Roman"/>
          <w:szCs w:val="24"/>
        </w:rPr>
      </w:pPr>
      <w:r w:rsidRPr="004B4B22">
        <w:rPr>
          <w:rFonts w:cs="Times New Roman"/>
          <w:szCs w:val="24"/>
        </w:rPr>
        <w:tab/>
        <w:t>(4) The overall performance of the self-developed SRIF-based real-time precision orbit determination software platform for navigation satellites is evaluated</w:t>
      </w:r>
      <w:r w:rsidR="00EC3B00">
        <w:rPr>
          <w:rFonts w:cs="Times New Roman"/>
          <w:szCs w:val="24"/>
        </w:rPr>
        <w:t xml:space="preserve">. The results of </w:t>
      </w:r>
      <w:r w:rsidR="00EC3B00" w:rsidRPr="00EC3B00">
        <w:rPr>
          <w:rFonts w:cs="Times New Roman"/>
          <w:szCs w:val="24"/>
        </w:rPr>
        <w:t>multi-</w:t>
      </w:r>
      <w:r w:rsidR="00EC3B00">
        <w:rPr>
          <w:rFonts w:cs="Times New Roman"/>
          <w:szCs w:val="24"/>
        </w:rPr>
        <w:t>GNSS</w:t>
      </w:r>
      <w:r w:rsidR="00EC3B00" w:rsidRPr="00EC3B00">
        <w:rPr>
          <w:rFonts w:cs="Times New Roman"/>
          <w:szCs w:val="24"/>
        </w:rPr>
        <w:t xml:space="preserve"> real-time filtering orbit determination experiments show that, </w:t>
      </w:r>
      <w:r w:rsidR="00EC3B00">
        <w:rPr>
          <w:rFonts w:cs="Times New Roman"/>
          <w:szCs w:val="24"/>
        </w:rPr>
        <w:t>c</w:t>
      </w:r>
      <w:r w:rsidRPr="004B4B22">
        <w:rPr>
          <w:rFonts w:cs="Times New Roman"/>
          <w:szCs w:val="24"/>
        </w:rPr>
        <w:t xml:space="preserve">ompared with the COD </w:t>
      </w:r>
      <w:r w:rsidR="00EC3B00">
        <w:rPr>
          <w:rFonts w:cs="Times New Roman"/>
          <w:szCs w:val="24"/>
        </w:rPr>
        <w:t>final</w:t>
      </w:r>
      <w:r w:rsidRPr="004B4B22">
        <w:rPr>
          <w:rFonts w:cs="Times New Roman"/>
          <w:szCs w:val="24"/>
        </w:rPr>
        <w:t xml:space="preserve"> orbit products, the real-time orbit accuracy of GPS satellite can reach about </w:t>
      </w:r>
      <w:r w:rsidR="00EC18A9">
        <w:rPr>
          <w:rFonts w:cs="Times New Roman"/>
          <w:szCs w:val="24"/>
        </w:rPr>
        <w:t>6.1</w:t>
      </w:r>
      <w:r w:rsidRPr="004B4B22">
        <w:rPr>
          <w:rFonts w:cs="Times New Roman"/>
          <w:szCs w:val="24"/>
        </w:rPr>
        <w:t xml:space="preserve">cm in the </w:t>
      </w:r>
      <w:r w:rsidR="00EC18A9">
        <w:rPr>
          <w:rFonts w:cs="Times New Roman" w:hint="eastAsia"/>
          <w:szCs w:val="24"/>
        </w:rPr>
        <w:t>three</w:t>
      </w:r>
      <w:r w:rsidRPr="004B4B22">
        <w:rPr>
          <w:rFonts w:cs="Times New Roman"/>
          <w:szCs w:val="24"/>
        </w:rPr>
        <w:t xml:space="preserve">-dimensional direction, that of Galileo satellite is </w:t>
      </w:r>
      <w:r w:rsidR="00EC18A9">
        <w:rPr>
          <w:rFonts w:cs="Times New Roman"/>
          <w:szCs w:val="24"/>
        </w:rPr>
        <w:t>7.1</w:t>
      </w:r>
      <w:r w:rsidRPr="004B4B22">
        <w:rPr>
          <w:rFonts w:cs="Times New Roman"/>
          <w:szCs w:val="24"/>
        </w:rPr>
        <w:t xml:space="preserve">cm, and that of BDS MEO and IGSO satellite is </w:t>
      </w:r>
      <w:r w:rsidR="00EC18A9">
        <w:rPr>
          <w:rFonts w:cs="Times New Roman"/>
          <w:szCs w:val="24"/>
        </w:rPr>
        <w:t>11</w:t>
      </w:r>
      <w:r w:rsidRPr="004B4B22">
        <w:rPr>
          <w:rFonts w:cs="Times New Roman"/>
          <w:szCs w:val="24"/>
        </w:rPr>
        <w:t>.</w:t>
      </w:r>
      <w:r w:rsidR="00EC18A9">
        <w:rPr>
          <w:rFonts w:cs="Times New Roman"/>
          <w:szCs w:val="24"/>
        </w:rPr>
        <w:t>2</w:t>
      </w:r>
      <w:r w:rsidRPr="004B4B22">
        <w:rPr>
          <w:rFonts w:cs="Times New Roman"/>
          <w:szCs w:val="24"/>
        </w:rPr>
        <w:t xml:space="preserve">cm and </w:t>
      </w:r>
      <w:r w:rsidR="00EC18A9">
        <w:rPr>
          <w:rFonts w:cs="Times New Roman"/>
          <w:szCs w:val="24"/>
        </w:rPr>
        <w:t>21</w:t>
      </w:r>
      <w:r w:rsidRPr="004B4B22">
        <w:rPr>
          <w:rFonts w:cs="Times New Roman"/>
          <w:szCs w:val="24"/>
        </w:rPr>
        <w:t>.</w:t>
      </w:r>
      <w:r w:rsidR="00EC18A9">
        <w:rPr>
          <w:rFonts w:cs="Times New Roman"/>
          <w:szCs w:val="24"/>
        </w:rPr>
        <w:t>2</w:t>
      </w:r>
      <w:r w:rsidRPr="004B4B22">
        <w:rPr>
          <w:rFonts w:cs="Times New Roman"/>
          <w:szCs w:val="24"/>
        </w:rPr>
        <w:t xml:space="preserve">cm respectively, which is comparable to the accuracy level of current mainstream research results. The real-time orbit convergence of each system is statistically analyzed, and the results show that the real-time filtered orbits of all three systems can fully </w:t>
      </w:r>
      <w:r w:rsidRPr="004B4B22">
        <w:rPr>
          <w:rFonts w:cs="Times New Roman"/>
          <w:szCs w:val="24"/>
        </w:rPr>
        <w:lastRenderedPageBreak/>
        <w:t xml:space="preserve">converge after 24h. The jump of the mutual difference with the posterior product orbit at the </w:t>
      </w:r>
      <w:r w:rsidR="00257EC4">
        <w:rPr>
          <w:rFonts w:cs="Times New Roman"/>
          <w:szCs w:val="24"/>
        </w:rPr>
        <w:t>day</w:t>
      </w:r>
      <w:r w:rsidRPr="004B4B22">
        <w:rPr>
          <w:rFonts w:cs="Times New Roman"/>
          <w:szCs w:val="24"/>
        </w:rPr>
        <w:t xml:space="preserve"> boundary reflects the better orbit continuity of the real-time filtered orbit. The convergence time statistics of the real-time orbits of each system show that the radial direction in the real-time orbit converges more slowly than the other directions due to the geometric configuration, and the GPS system has the shortest convergence time compared to the other systems, averaging between 7-10h.</w:t>
      </w:r>
    </w:p>
    <w:p w14:paraId="61F2BE7D" w14:textId="77777777" w:rsidR="00EE14A5" w:rsidRPr="00EE14A5" w:rsidRDefault="00EE14A5" w:rsidP="00EE14A5">
      <w:pPr>
        <w:spacing w:beforeLines="0" w:before="0" w:afterLines="0" w:after="0" w:line="360" w:lineRule="auto"/>
        <w:ind w:firstLine="480"/>
        <w:rPr>
          <w:rFonts w:cs="Times New Roman"/>
          <w:szCs w:val="24"/>
        </w:rPr>
      </w:pPr>
    </w:p>
    <w:p w14:paraId="3882B8B2" w14:textId="77777777"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GNSS precise orbit determination; Square root information filter; Real-time quality control; double-differenced ambiguity fixing; Parallel computing</w:t>
      </w:r>
    </w:p>
    <w:p w14:paraId="09F4651A" w14:textId="77777777" w:rsidR="00833227" w:rsidRDefault="00833227">
      <w:pPr>
        <w:widowControl/>
        <w:spacing w:beforeLines="0" w:before="0" w:afterLines="0" w:after="0" w:line="240" w:lineRule="auto"/>
        <w:ind w:firstLineChars="0" w:firstLine="0"/>
        <w:jc w:val="left"/>
      </w:pPr>
      <w:r>
        <w:br w:type="page"/>
      </w:r>
    </w:p>
    <w:p w14:paraId="7FD74127" w14:textId="77777777" w:rsidR="00B859D4" w:rsidRPr="005734EB" w:rsidRDefault="00B859D4" w:rsidP="00AA32E4">
      <w:pPr>
        <w:spacing w:before="60" w:after="60"/>
        <w:ind w:firstLine="480"/>
      </w:pPr>
    </w:p>
    <w:p w14:paraId="7FEB6389" w14:textId="77777777" w:rsidR="00B859D4" w:rsidRDefault="00B859D4" w:rsidP="00B859D4">
      <w:pPr>
        <w:widowControl/>
        <w:spacing w:beforeLines="0" w:before="0" w:afterLines="0" w:after="0" w:line="240" w:lineRule="auto"/>
        <w:ind w:firstLineChars="0" w:firstLine="0"/>
        <w:jc w:val="left"/>
        <w:sectPr w:rsidR="00B859D4" w:rsidSect="00204637">
          <w:headerReference w:type="even" r:id="rId15"/>
          <w:headerReference w:type="default" r:id="rId16"/>
          <w:footerReference w:type="even" r:id="rId17"/>
          <w:footerReference w:type="default" r:id="rId18"/>
          <w:pgSz w:w="11906" w:h="16838" w:code="9"/>
          <w:pgMar w:top="1418" w:right="1418" w:bottom="1418" w:left="1418" w:header="737" w:footer="737" w:gutter="0"/>
          <w:pgNumType w:fmt="upperRoman" w:start="1"/>
          <w:cols w:space="425"/>
          <w:docGrid w:linePitch="326"/>
        </w:sectPr>
      </w:pPr>
      <w:r>
        <w:br w:type="page"/>
      </w: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Content>
        <w:p w14:paraId="04566E0B" w14:textId="77777777" w:rsidR="00B859D4" w:rsidRPr="00E45F67" w:rsidRDefault="00B859D4" w:rsidP="0022309E">
          <w:pPr>
            <w:pStyle w:val="TOC"/>
            <w:spacing w:before="60" w:after="60"/>
          </w:pPr>
          <w:r w:rsidRPr="00E45F67">
            <w:t>目</w:t>
          </w:r>
          <w:r w:rsidR="00B312FF" w:rsidRPr="00E45F67">
            <w:t xml:space="preserve">  </w:t>
          </w:r>
          <w:r w:rsidRPr="00E45F67">
            <w:t>录</w:t>
          </w:r>
        </w:p>
        <w:p w14:paraId="02C8456F" w14:textId="77777777"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897A40">
              <w:rPr>
                <w:noProof/>
                <w:webHidden/>
              </w:rPr>
              <w:t>I</w:t>
            </w:r>
            <w:r w:rsidR="00704A18">
              <w:rPr>
                <w:noProof/>
                <w:webHidden/>
              </w:rPr>
              <w:fldChar w:fldCharType="end"/>
            </w:r>
          </w:hyperlink>
        </w:p>
        <w:p w14:paraId="581C77F5" w14:textId="77777777" w:rsidR="00704A18" w:rsidRDefault="00E85876">
          <w:pPr>
            <w:pStyle w:val="TOC1"/>
            <w:rPr>
              <w:rFonts w:asciiTheme="minorHAnsi" w:eastAsiaTheme="minorEastAsia" w:hAnsiTheme="minorHAnsi"/>
              <w:b w:val="0"/>
              <w:noProof/>
              <w:sz w:val="21"/>
            </w:rPr>
          </w:pPr>
          <w:hyperlink w:anchor="_Toc101082629" w:history="1">
            <w:r w:rsidR="00704A18" w:rsidRPr="00D854CF">
              <w:rPr>
                <w:rStyle w:val="af8"/>
                <w:rFonts w:eastAsia="黑体" w:cs="Times New Roman"/>
                <w:bCs/>
                <w:noProof/>
                <w:lang w:val="x-none" w:eastAsia="x-none"/>
              </w:rPr>
              <w:t>ABSTRACT</w:t>
            </w:r>
            <w:r w:rsidR="00704A18">
              <w:rPr>
                <w:noProof/>
                <w:webHidden/>
              </w:rPr>
              <w:tab/>
            </w:r>
            <w:r w:rsidR="00704A18">
              <w:rPr>
                <w:noProof/>
                <w:webHidden/>
              </w:rPr>
              <w:fldChar w:fldCharType="begin"/>
            </w:r>
            <w:r w:rsidR="00704A18">
              <w:rPr>
                <w:noProof/>
                <w:webHidden/>
              </w:rPr>
              <w:instrText xml:space="preserve"> PAGEREF _Toc101082629 \h </w:instrText>
            </w:r>
            <w:r w:rsidR="00704A18">
              <w:rPr>
                <w:noProof/>
                <w:webHidden/>
              </w:rPr>
            </w:r>
            <w:r w:rsidR="00704A18">
              <w:rPr>
                <w:noProof/>
                <w:webHidden/>
              </w:rPr>
              <w:fldChar w:fldCharType="separate"/>
            </w:r>
            <w:r w:rsidR="00897A40">
              <w:rPr>
                <w:noProof/>
                <w:webHidden/>
              </w:rPr>
              <w:t>III</w:t>
            </w:r>
            <w:r w:rsidR="00704A18">
              <w:rPr>
                <w:noProof/>
                <w:webHidden/>
              </w:rPr>
              <w:fldChar w:fldCharType="end"/>
            </w:r>
          </w:hyperlink>
        </w:p>
        <w:p w14:paraId="5732DA88" w14:textId="77777777" w:rsidR="00704A18" w:rsidRDefault="00E85876">
          <w:pPr>
            <w:pStyle w:val="TOC1"/>
            <w:rPr>
              <w:rFonts w:asciiTheme="minorHAnsi" w:eastAsiaTheme="minorEastAsia" w:hAnsiTheme="minorHAnsi"/>
              <w:b w:val="0"/>
              <w:noProof/>
              <w:sz w:val="21"/>
            </w:rPr>
          </w:pPr>
          <w:hyperlink w:anchor="_Toc101082630" w:history="1">
            <w:r w:rsidR="00704A18" w:rsidRPr="00D854CF">
              <w:rPr>
                <w:rStyle w:val="af8"/>
                <w:noProof/>
              </w:rPr>
              <w:t>第一章</w:t>
            </w:r>
            <w:r w:rsidR="00704A18" w:rsidRPr="00D854CF">
              <w:rPr>
                <w:rStyle w:val="af8"/>
                <w:noProof/>
              </w:rPr>
              <w:t xml:space="preserve"> </w:t>
            </w:r>
            <w:r w:rsidR="00704A18" w:rsidRPr="00D854CF">
              <w:rPr>
                <w:rStyle w:val="af8"/>
                <w:noProof/>
              </w:rPr>
              <w:t>绪论</w:t>
            </w:r>
            <w:r w:rsidR="00704A18">
              <w:rPr>
                <w:noProof/>
                <w:webHidden/>
              </w:rPr>
              <w:tab/>
            </w:r>
            <w:r w:rsidR="00704A18">
              <w:rPr>
                <w:noProof/>
                <w:webHidden/>
              </w:rPr>
              <w:fldChar w:fldCharType="begin"/>
            </w:r>
            <w:r w:rsidR="00704A18">
              <w:rPr>
                <w:noProof/>
                <w:webHidden/>
              </w:rPr>
              <w:instrText xml:space="preserve"> PAGEREF _Toc101082630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54F66CCB"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31" w:history="1">
            <w:r w:rsidR="00704A18" w:rsidRPr="00D854CF">
              <w:rPr>
                <w:rStyle w:val="af8"/>
                <w:noProof/>
              </w:rPr>
              <w:t xml:space="preserve">1.1 </w:t>
            </w:r>
            <w:r w:rsidR="00704A18" w:rsidRPr="00D854CF">
              <w:rPr>
                <w:rStyle w:val="af8"/>
                <w:noProof/>
              </w:rPr>
              <w:t>研究背景和意义</w:t>
            </w:r>
            <w:r w:rsidR="00704A18">
              <w:rPr>
                <w:noProof/>
                <w:webHidden/>
              </w:rPr>
              <w:tab/>
            </w:r>
            <w:r w:rsidR="00704A18">
              <w:rPr>
                <w:noProof/>
                <w:webHidden/>
              </w:rPr>
              <w:fldChar w:fldCharType="begin"/>
            </w:r>
            <w:r w:rsidR="00704A18">
              <w:rPr>
                <w:noProof/>
                <w:webHidden/>
              </w:rPr>
              <w:instrText xml:space="preserve"> PAGEREF _Toc101082631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0CB89C57"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32" w:history="1">
            <w:r w:rsidR="00704A18" w:rsidRPr="00D854CF">
              <w:rPr>
                <w:rStyle w:val="af8"/>
                <w:noProof/>
              </w:rPr>
              <w:t>1.2 GNSS</w:t>
            </w:r>
            <w:r w:rsidR="00704A18" w:rsidRPr="00D854CF">
              <w:rPr>
                <w:rStyle w:val="af8"/>
                <w:noProof/>
              </w:rPr>
              <w:t>实时轨道服务的国内外服务现状</w:t>
            </w:r>
            <w:r w:rsidR="00704A18">
              <w:rPr>
                <w:noProof/>
                <w:webHidden/>
              </w:rPr>
              <w:tab/>
            </w:r>
            <w:r w:rsidR="00704A18">
              <w:rPr>
                <w:noProof/>
                <w:webHidden/>
              </w:rPr>
              <w:fldChar w:fldCharType="begin"/>
            </w:r>
            <w:r w:rsidR="00704A18">
              <w:rPr>
                <w:noProof/>
                <w:webHidden/>
              </w:rPr>
              <w:instrText xml:space="preserve"> PAGEREF _Toc101082632 \h </w:instrText>
            </w:r>
            <w:r w:rsidR="00704A18">
              <w:rPr>
                <w:noProof/>
                <w:webHidden/>
              </w:rPr>
            </w:r>
            <w:r w:rsidR="00704A18">
              <w:rPr>
                <w:noProof/>
                <w:webHidden/>
              </w:rPr>
              <w:fldChar w:fldCharType="separate"/>
            </w:r>
            <w:r w:rsidR="00897A40">
              <w:rPr>
                <w:noProof/>
                <w:webHidden/>
              </w:rPr>
              <w:t>3</w:t>
            </w:r>
            <w:r w:rsidR="00704A18">
              <w:rPr>
                <w:noProof/>
                <w:webHidden/>
              </w:rPr>
              <w:fldChar w:fldCharType="end"/>
            </w:r>
          </w:hyperlink>
        </w:p>
        <w:p w14:paraId="21525AFF" w14:textId="77777777" w:rsidR="00704A18" w:rsidRDefault="00E85876">
          <w:pPr>
            <w:pStyle w:val="TOC3"/>
            <w:rPr>
              <w:rFonts w:asciiTheme="minorHAnsi" w:eastAsiaTheme="minorEastAsia" w:hAnsiTheme="minorHAnsi"/>
              <w:noProof/>
              <w:sz w:val="21"/>
            </w:rPr>
          </w:pPr>
          <w:hyperlink w:anchor="_Toc101082633" w:history="1">
            <w:r w:rsidR="00704A18" w:rsidRPr="00D854CF">
              <w:rPr>
                <w:rStyle w:val="af8"/>
                <w:noProof/>
              </w:rPr>
              <w:t xml:space="preserve">1.2.1 </w:t>
            </w:r>
            <w:r w:rsidR="00704A18" w:rsidRPr="00D854CF">
              <w:rPr>
                <w:rStyle w:val="af8"/>
                <w:noProof/>
              </w:rPr>
              <w:t>超快速轨道实时服务研究现状</w:t>
            </w:r>
            <w:r w:rsidR="00704A18">
              <w:rPr>
                <w:noProof/>
                <w:webHidden/>
              </w:rPr>
              <w:tab/>
            </w:r>
            <w:r w:rsidR="00704A18">
              <w:rPr>
                <w:noProof/>
                <w:webHidden/>
              </w:rPr>
              <w:fldChar w:fldCharType="begin"/>
            </w:r>
            <w:r w:rsidR="00704A18">
              <w:rPr>
                <w:noProof/>
                <w:webHidden/>
              </w:rPr>
              <w:instrText xml:space="preserve"> PAGEREF _Toc101082633 \h </w:instrText>
            </w:r>
            <w:r w:rsidR="00704A18">
              <w:rPr>
                <w:noProof/>
                <w:webHidden/>
              </w:rPr>
            </w:r>
            <w:r w:rsidR="00704A18">
              <w:rPr>
                <w:noProof/>
                <w:webHidden/>
              </w:rPr>
              <w:fldChar w:fldCharType="separate"/>
            </w:r>
            <w:r w:rsidR="00897A40">
              <w:rPr>
                <w:noProof/>
                <w:webHidden/>
              </w:rPr>
              <w:t>4</w:t>
            </w:r>
            <w:r w:rsidR="00704A18">
              <w:rPr>
                <w:noProof/>
                <w:webHidden/>
              </w:rPr>
              <w:fldChar w:fldCharType="end"/>
            </w:r>
          </w:hyperlink>
        </w:p>
        <w:p w14:paraId="6F79B49D" w14:textId="77777777" w:rsidR="00704A18" w:rsidRDefault="00E85876">
          <w:pPr>
            <w:pStyle w:val="TOC3"/>
            <w:rPr>
              <w:rFonts w:asciiTheme="minorHAnsi" w:eastAsiaTheme="minorEastAsia" w:hAnsiTheme="minorHAnsi"/>
              <w:noProof/>
              <w:sz w:val="21"/>
            </w:rPr>
          </w:pPr>
          <w:hyperlink w:anchor="_Toc101082634" w:history="1">
            <w:r w:rsidR="00704A18" w:rsidRPr="00D854CF">
              <w:rPr>
                <w:rStyle w:val="af8"/>
                <w:noProof/>
              </w:rPr>
              <w:t xml:space="preserve">1.2.2 </w:t>
            </w:r>
            <w:r w:rsidR="00704A18" w:rsidRPr="00D854CF">
              <w:rPr>
                <w:rStyle w:val="af8"/>
                <w:noProof/>
              </w:rPr>
              <w:t>实时滤波轨道服务研究现状</w:t>
            </w:r>
            <w:r w:rsidR="00704A18">
              <w:rPr>
                <w:noProof/>
                <w:webHidden/>
              </w:rPr>
              <w:tab/>
            </w:r>
            <w:r w:rsidR="00704A18">
              <w:rPr>
                <w:noProof/>
                <w:webHidden/>
              </w:rPr>
              <w:fldChar w:fldCharType="begin"/>
            </w:r>
            <w:r w:rsidR="00704A18">
              <w:rPr>
                <w:noProof/>
                <w:webHidden/>
              </w:rPr>
              <w:instrText xml:space="preserve"> PAGEREF _Toc101082634 \h </w:instrText>
            </w:r>
            <w:r w:rsidR="00704A18">
              <w:rPr>
                <w:noProof/>
                <w:webHidden/>
              </w:rPr>
            </w:r>
            <w:r w:rsidR="00704A18">
              <w:rPr>
                <w:noProof/>
                <w:webHidden/>
              </w:rPr>
              <w:fldChar w:fldCharType="separate"/>
            </w:r>
            <w:r w:rsidR="00897A40">
              <w:rPr>
                <w:noProof/>
                <w:webHidden/>
              </w:rPr>
              <w:t>5</w:t>
            </w:r>
            <w:r w:rsidR="00704A18">
              <w:rPr>
                <w:noProof/>
                <w:webHidden/>
              </w:rPr>
              <w:fldChar w:fldCharType="end"/>
            </w:r>
          </w:hyperlink>
        </w:p>
        <w:p w14:paraId="2B12CBEB"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35" w:history="1">
            <w:r w:rsidR="00704A18" w:rsidRPr="00D854CF">
              <w:rPr>
                <w:rStyle w:val="af8"/>
                <w:noProof/>
              </w:rPr>
              <w:t xml:space="preserve">1.3 </w:t>
            </w:r>
            <w:r w:rsidR="00704A18" w:rsidRPr="00D854CF">
              <w:rPr>
                <w:rStyle w:val="af8"/>
                <w:noProof/>
              </w:rPr>
              <w:t>本文研究目标和研究内容</w:t>
            </w:r>
            <w:r w:rsidR="00704A18">
              <w:rPr>
                <w:noProof/>
                <w:webHidden/>
              </w:rPr>
              <w:tab/>
            </w:r>
            <w:r w:rsidR="00704A18">
              <w:rPr>
                <w:noProof/>
                <w:webHidden/>
              </w:rPr>
              <w:fldChar w:fldCharType="begin"/>
            </w:r>
            <w:r w:rsidR="00704A18">
              <w:rPr>
                <w:noProof/>
                <w:webHidden/>
              </w:rPr>
              <w:instrText xml:space="preserve"> PAGEREF _Toc101082635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0B25CAF8" w14:textId="77777777" w:rsidR="00704A18" w:rsidRDefault="00E85876">
          <w:pPr>
            <w:pStyle w:val="TOC3"/>
            <w:rPr>
              <w:rFonts w:asciiTheme="minorHAnsi" w:eastAsiaTheme="minorEastAsia" w:hAnsiTheme="minorHAnsi"/>
              <w:noProof/>
              <w:sz w:val="21"/>
            </w:rPr>
          </w:pPr>
          <w:hyperlink w:anchor="_Toc101082636" w:history="1">
            <w:r w:rsidR="00704A18" w:rsidRPr="00D854CF">
              <w:rPr>
                <w:rStyle w:val="af8"/>
                <w:noProof/>
              </w:rPr>
              <w:t xml:space="preserve">1.3.1 </w:t>
            </w:r>
            <w:r w:rsidR="00704A18" w:rsidRPr="00D854CF">
              <w:rPr>
                <w:rStyle w:val="af8"/>
                <w:noProof/>
              </w:rPr>
              <w:t>研究目标</w:t>
            </w:r>
            <w:r w:rsidR="00704A18">
              <w:rPr>
                <w:noProof/>
                <w:webHidden/>
              </w:rPr>
              <w:tab/>
            </w:r>
            <w:r w:rsidR="00704A18">
              <w:rPr>
                <w:noProof/>
                <w:webHidden/>
              </w:rPr>
              <w:fldChar w:fldCharType="begin"/>
            </w:r>
            <w:r w:rsidR="00704A18">
              <w:rPr>
                <w:noProof/>
                <w:webHidden/>
              </w:rPr>
              <w:instrText xml:space="preserve"> PAGEREF _Toc101082636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3E84258" w14:textId="77777777" w:rsidR="00704A18" w:rsidRDefault="00E85876">
          <w:pPr>
            <w:pStyle w:val="TOC3"/>
            <w:rPr>
              <w:rFonts w:asciiTheme="minorHAnsi" w:eastAsiaTheme="minorEastAsia" w:hAnsiTheme="minorHAnsi"/>
              <w:noProof/>
              <w:sz w:val="21"/>
            </w:rPr>
          </w:pPr>
          <w:hyperlink w:anchor="_Toc101082637" w:history="1">
            <w:r w:rsidR="00704A18" w:rsidRPr="00D854CF">
              <w:rPr>
                <w:rStyle w:val="af8"/>
                <w:noProof/>
              </w:rPr>
              <w:t xml:space="preserve">1.3.2 </w:t>
            </w:r>
            <w:r w:rsidR="00704A18" w:rsidRPr="00D854CF">
              <w:rPr>
                <w:rStyle w:val="af8"/>
                <w:noProof/>
              </w:rPr>
              <w:t>研究内容</w:t>
            </w:r>
            <w:r w:rsidR="00704A18">
              <w:rPr>
                <w:noProof/>
                <w:webHidden/>
              </w:rPr>
              <w:tab/>
            </w:r>
            <w:r w:rsidR="00704A18">
              <w:rPr>
                <w:noProof/>
                <w:webHidden/>
              </w:rPr>
              <w:fldChar w:fldCharType="begin"/>
            </w:r>
            <w:r w:rsidR="00704A18">
              <w:rPr>
                <w:noProof/>
                <w:webHidden/>
              </w:rPr>
              <w:instrText xml:space="preserve"> PAGEREF _Toc101082637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045F0ED"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38" w:history="1">
            <w:r w:rsidR="00704A18" w:rsidRPr="00D854CF">
              <w:rPr>
                <w:rStyle w:val="af8"/>
                <w:noProof/>
              </w:rPr>
              <w:t xml:space="preserve">1.4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_Toc101082638 \h </w:instrText>
            </w:r>
            <w:r w:rsidR="00704A18">
              <w:rPr>
                <w:noProof/>
                <w:webHidden/>
              </w:rPr>
            </w:r>
            <w:r w:rsidR="00704A18">
              <w:rPr>
                <w:noProof/>
                <w:webHidden/>
              </w:rPr>
              <w:fldChar w:fldCharType="separate"/>
            </w:r>
            <w:r w:rsidR="00897A40">
              <w:rPr>
                <w:noProof/>
                <w:webHidden/>
              </w:rPr>
              <w:t>8</w:t>
            </w:r>
            <w:r w:rsidR="00704A18">
              <w:rPr>
                <w:noProof/>
                <w:webHidden/>
              </w:rPr>
              <w:fldChar w:fldCharType="end"/>
            </w:r>
          </w:hyperlink>
        </w:p>
        <w:p w14:paraId="56388E76" w14:textId="77777777" w:rsidR="00704A18" w:rsidRDefault="00E85876">
          <w:pPr>
            <w:pStyle w:val="TOC1"/>
            <w:rPr>
              <w:rFonts w:asciiTheme="minorHAnsi" w:eastAsiaTheme="minorEastAsia" w:hAnsiTheme="minorHAnsi"/>
              <w:b w:val="0"/>
              <w:noProof/>
              <w:sz w:val="21"/>
            </w:rPr>
          </w:pPr>
          <w:hyperlink w:anchor="_Toc101082639" w:history="1">
            <w:r w:rsidR="00704A18" w:rsidRPr="00D854CF">
              <w:rPr>
                <w:rStyle w:val="af8"/>
                <w:noProof/>
              </w:rPr>
              <w:t>第二章</w:t>
            </w:r>
            <w:r w:rsidR="00704A18" w:rsidRPr="00D854CF">
              <w:rPr>
                <w:rStyle w:val="af8"/>
                <w:noProof/>
              </w:rPr>
              <w:t xml:space="preserve"> </w:t>
            </w:r>
            <w:r w:rsidR="00704A18" w:rsidRPr="00D854CF">
              <w:rPr>
                <w:rStyle w:val="af8"/>
                <w:noProof/>
              </w:rPr>
              <w:t>导航卫星精密轨道确定的基本原理</w:t>
            </w:r>
            <w:r w:rsidR="00704A18">
              <w:rPr>
                <w:noProof/>
                <w:webHidden/>
              </w:rPr>
              <w:tab/>
            </w:r>
            <w:r w:rsidR="00704A18">
              <w:rPr>
                <w:noProof/>
                <w:webHidden/>
              </w:rPr>
              <w:fldChar w:fldCharType="begin"/>
            </w:r>
            <w:r w:rsidR="00704A18">
              <w:rPr>
                <w:noProof/>
                <w:webHidden/>
              </w:rPr>
              <w:instrText xml:space="preserve"> PAGEREF _Toc101082639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52BE20F4"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40" w:history="1">
            <w:r w:rsidR="00704A18" w:rsidRPr="00D854CF">
              <w:rPr>
                <w:rStyle w:val="af8"/>
                <w:noProof/>
              </w:rPr>
              <w:t xml:space="preserve">2.1 </w:t>
            </w:r>
            <w:r w:rsidR="00704A18" w:rsidRPr="00D854CF">
              <w:rPr>
                <w:rStyle w:val="af8"/>
                <w:noProof/>
              </w:rPr>
              <w:t>时空参考系统</w:t>
            </w:r>
            <w:r w:rsidR="00704A18">
              <w:rPr>
                <w:noProof/>
                <w:webHidden/>
              </w:rPr>
              <w:tab/>
            </w:r>
            <w:r w:rsidR="00704A18">
              <w:rPr>
                <w:noProof/>
                <w:webHidden/>
              </w:rPr>
              <w:fldChar w:fldCharType="begin"/>
            </w:r>
            <w:r w:rsidR="00704A18">
              <w:rPr>
                <w:noProof/>
                <w:webHidden/>
              </w:rPr>
              <w:instrText xml:space="preserve"> PAGEREF _Toc101082640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6303138B" w14:textId="77777777" w:rsidR="00704A18" w:rsidRDefault="00E85876">
          <w:pPr>
            <w:pStyle w:val="TOC3"/>
            <w:rPr>
              <w:rFonts w:asciiTheme="minorHAnsi" w:eastAsiaTheme="minorEastAsia" w:hAnsiTheme="minorHAnsi"/>
              <w:noProof/>
              <w:sz w:val="21"/>
            </w:rPr>
          </w:pPr>
          <w:hyperlink w:anchor="_Toc101082641" w:history="1">
            <w:r w:rsidR="00704A18" w:rsidRPr="00D854CF">
              <w:rPr>
                <w:rStyle w:val="af8"/>
                <w:noProof/>
              </w:rPr>
              <w:t xml:space="preserve">2.1.1 </w:t>
            </w:r>
            <w:r w:rsidR="00704A18" w:rsidRPr="00D854CF">
              <w:rPr>
                <w:rStyle w:val="af8"/>
                <w:noProof/>
              </w:rPr>
              <w:t>时间系统</w:t>
            </w:r>
            <w:r w:rsidR="00704A18">
              <w:rPr>
                <w:noProof/>
                <w:webHidden/>
              </w:rPr>
              <w:tab/>
            </w:r>
            <w:r w:rsidR="00704A18">
              <w:rPr>
                <w:noProof/>
                <w:webHidden/>
              </w:rPr>
              <w:fldChar w:fldCharType="begin"/>
            </w:r>
            <w:r w:rsidR="00704A18">
              <w:rPr>
                <w:noProof/>
                <w:webHidden/>
              </w:rPr>
              <w:instrText xml:space="preserve"> PAGEREF _Toc101082641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0811B2B6" w14:textId="77777777" w:rsidR="00704A18" w:rsidRDefault="00E85876">
          <w:pPr>
            <w:pStyle w:val="TOC3"/>
            <w:rPr>
              <w:rFonts w:asciiTheme="minorHAnsi" w:eastAsiaTheme="minorEastAsia" w:hAnsiTheme="minorHAnsi"/>
              <w:noProof/>
              <w:sz w:val="21"/>
            </w:rPr>
          </w:pPr>
          <w:hyperlink w:anchor="_Toc101082642" w:history="1">
            <w:r w:rsidR="00704A18" w:rsidRPr="00D854CF">
              <w:rPr>
                <w:rStyle w:val="af8"/>
                <w:noProof/>
              </w:rPr>
              <w:t xml:space="preserve">2.1.2 </w:t>
            </w:r>
            <w:r w:rsidR="00704A18" w:rsidRPr="00D854CF">
              <w:rPr>
                <w:rStyle w:val="af8"/>
                <w:noProof/>
              </w:rPr>
              <w:t>坐标系统</w:t>
            </w:r>
            <w:r w:rsidR="00704A18">
              <w:rPr>
                <w:noProof/>
                <w:webHidden/>
              </w:rPr>
              <w:tab/>
            </w:r>
            <w:r w:rsidR="00704A18">
              <w:rPr>
                <w:noProof/>
                <w:webHidden/>
              </w:rPr>
              <w:fldChar w:fldCharType="begin"/>
            </w:r>
            <w:r w:rsidR="00704A18">
              <w:rPr>
                <w:noProof/>
                <w:webHidden/>
              </w:rPr>
              <w:instrText xml:space="preserve"> PAGEREF _Toc101082642 \h </w:instrText>
            </w:r>
            <w:r w:rsidR="00704A18">
              <w:rPr>
                <w:noProof/>
                <w:webHidden/>
              </w:rPr>
            </w:r>
            <w:r w:rsidR="00704A18">
              <w:rPr>
                <w:noProof/>
                <w:webHidden/>
              </w:rPr>
              <w:fldChar w:fldCharType="separate"/>
            </w:r>
            <w:r w:rsidR="00897A40">
              <w:rPr>
                <w:noProof/>
                <w:webHidden/>
              </w:rPr>
              <w:t>10</w:t>
            </w:r>
            <w:r w:rsidR="00704A18">
              <w:rPr>
                <w:noProof/>
                <w:webHidden/>
              </w:rPr>
              <w:fldChar w:fldCharType="end"/>
            </w:r>
          </w:hyperlink>
        </w:p>
        <w:p w14:paraId="2A01A338"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43" w:history="1">
            <w:r w:rsidR="00704A18" w:rsidRPr="00D854CF">
              <w:rPr>
                <w:rStyle w:val="af8"/>
                <w:noProof/>
              </w:rPr>
              <w:t>2.2 GNSS</w:t>
            </w:r>
            <w:r w:rsidR="00704A18" w:rsidRPr="00D854CF">
              <w:rPr>
                <w:rStyle w:val="af8"/>
                <w:noProof/>
              </w:rPr>
              <w:t>观测模型</w:t>
            </w:r>
            <w:r w:rsidR="00704A18">
              <w:rPr>
                <w:noProof/>
                <w:webHidden/>
              </w:rPr>
              <w:tab/>
            </w:r>
            <w:r w:rsidR="00704A18">
              <w:rPr>
                <w:noProof/>
                <w:webHidden/>
              </w:rPr>
              <w:fldChar w:fldCharType="begin"/>
            </w:r>
            <w:r w:rsidR="00704A18">
              <w:rPr>
                <w:noProof/>
                <w:webHidden/>
              </w:rPr>
              <w:instrText xml:space="preserve"> PAGEREF _Toc101082643 \h </w:instrText>
            </w:r>
            <w:r w:rsidR="00704A18">
              <w:rPr>
                <w:noProof/>
                <w:webHidden/>
              </w:rPr>
            </w:r>
            <w:r w:rsidR="00704A18">
              <w:rPr>
                <w:noProof/>
                <w:webHidden/>
              </w:rPr>
              <w:fldChar w:fldCharType="separate"/>
            </w:r>
            <w:r w:rsidR="00897A40">
              <w:rPr>
                <w:noProof/>
                <w:webHidden/>
              </w:rPr>
              <w:t>12</w:t>
            </w:r>
            <w:r w:rsidR="00704A18">
              <w:rPr>
                <w:noProof/>
                <w:webHidden/>
              </w:rPr>
              <w:fldChar w:fldCharType="end"/>
            </w:r>
          </w:hyperlink>
        </w:p>
        <w:p w14:paraId="1BDF708A"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44" w:history="1">
            <w:r w:rsidR="00704A18" w:rsidRPr="00D854CF">
              <w:rPr>
                <w:rStyle w:val="af8"/>
                <w:noProof/>
              </w:rPr>
              <w:t xml:space="preserve">2.3 </w:t>
            </w:r>
            <w:r w:rsidR="00704A18" w:rsidRPr="00D854CF">
              <w:rPr>
                <w:rStyle w:val="af8"/>
                <w:noProof/>
              </w:rPr>
              <w:t>导航卫星运动模型</w:t>
            </w:r>
            <w:r w:rsidR="00704A18">
              <w:rPr>
                <w:noProof/>
                <w:webHidden/>
              </w:rPr>
              <w:tab/>
            </w:r>
            <w:r w:rsidR="00704A18">
              <w:rPr>
                <w:noProof/>
                <w:webHidden/>
              </w:rPr>
              <w:fldChar w:fldCharType="begin"/>
            </w:r>
            <w:r w:rsidR="00704A18">
              <w:rPr>
                <w:noProof/>
                <w:webHidden/>
              </w:rPr>
              <w:instrText xml:space="preserve"> PAGEREF _Toc101082644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65ED25C3" w14:textId="77777777" w:rsidR="00704A18" w:rsidRDefault="00E85876">
          <w:pPr>
            <w:pStyle w:val="TOC3"/>
            <w:rPr>
              <w:rFonts w:asciiTheme="minorHAnsi" w:eastAsiaTheme="minorEastAsia" w:hAnsiTheme="minorHAnsi"/>
              <w:noProof/>
              <w:sz w:val="21"/>
            </w:rPr>
          </w:pPr>
          <w:hyperlink w:anchor="_Toc101082645" w:history="1">
            <w:r w:rsidR="00704A18" w:rsidRPr="00D854CF">
              <w:rPr>
                <w:rStyle w:val="af8"/>
                <w:noProof/>
              </w:rPr>
              <w:t xml:space="preserve">2.3.1 </w:t>
            </w:r>
            <w:r w:rsidR="00704A18" w:rsidRPr="00D854CF">
              <w:rPr>
                <w:rStyle w:val="af8"/>
                <w:noProof/>
              </w:rPr>
              <w:t>动力学方程和状态转移</w:t>
            </w:r>
            <w:r w:rsidR="00704A18">
              <w:rPr>
                <w:noProof/>
                <w:webHidden/>
              </w:rPr>
              <w:tab/>
            </w:r>
            <w:r w:rsidR="00704A18">
              <w:rPr>
                <w:noProof/>
                <w:webHidden/>
              </w:rPr>
              <w:fldChar w:fldCharType="begin"/>
            </w:r>
            <w:r w:rsidR="00704A18">
              <w:rPr>
                <w:noProof/>
                <w:webHidden/>
              </w:rPr>
              <w:instrText xml:space="preserve"> PAGEREF _Toc101082645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55CE9C8E" w14:textId="77777777" w:rsidR="00704A18" w:rsidRDefault="00E85876">
          <w:pPr>
            <w:pStyle w:val="TOC3"/>
            <w:rPr>
              <w:rFonts w:asciiTheme="minorHAnsi" w:eastAsiaTheme="minorEastAsia" w:hAnsiTheme="minorHAnsi"/>
              <w:noProof/>
              <w:sz w:val="21"/>
            </w:rPr>
          </w:pPr>
          <w:hyperlink w:anchor="_Toc101082646" w:history="1">
            <w:r w:rsidR="00704A18" w:rsidRPr="00D854CF">
              <w:rPr>
                <w:rStyle w:val="af8"/>
                <w:noProof/>
              </w:rPr>
              <w:t xml:space="preserve">2.3.2 </w:t>
            </w:r>
            <w:r w:rsidR="00704A18" w:rsidRPr="00D854CF">
              <w:rPr>
                <w:rStyle w:val="af8"/>
                <w:noProof/>
              </w:rPr>
              <w:t>摄动力模型</w:t>
            </w:r>
            <w:r w:rsidR="00704A18">
              <w:rPr>
                <w:noProof/>
                <w:webHidden/>
              </w:rPr>
              <w:tab/>
            </w:r>
            <w:r w:rsidR="00704A18">
              <w:rPr>
                <w:noProof/>
                <w:webHidden/>
              </w:rPr>
              <w:fldChar w:fldCharType="begin"/>
            </w:r>
            <w:r w:rsidR="00704A18">
              <w:rPr>
                <w:noProof/>
                <w:webHidden/>
              </w:rPr>
              <w:instrText xml:space="preserve"> PAGEREF _Toc101082646 \h </w:instrText>
            </w:r>
            <w:r w:rsidR="00704A18">
              <w:rPr>
                <w:noProof/>
                <w:webHidden/>
              </w:rPr>
            </w:r>
            <w:r w:rsidR="00704A18">
              <w:rPr>
                <w:noProof/>
                <w:webHidden/>
              </w:rPr>
              <w:fldChar w:fldCharType="separate"/>
            </w:r>
            <w:r w:rsidR="00897A40">
              <w:rPr>
                <w:noProof/>
                <w:webHidden/>
              </w:rPr>
              <w:t>14</w:t>
            </w:r>
            <w:r w:rsidR="00704A18">
              <w:rPr>
                <w:noProof/>
                <w:webHidden/>
              </w:rPr>
              <w:fldChar w:fldCharType="end"/>
            </w:r>
          </w:hyperlink>
        </w:p>
        <w:p w14:paraId="7258D0F2"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47" w:history="1">
            <w:r w:rsidR="00704A18" w:rsidRPr="00D854CF">
              <w:rPr>
                <w:rStyle w:val="af8"/>
                <w:noProof/>
              </w:rPr>
              <w:t xml:space="preserve">2.4 </w:t>
            </w:r>
            <w:r w:rsidR="00704A18" w:rsidRPr="00D854CF">
              <w:rPr>
                <w:rStyle w:val="af8"/>
                <w:noProof/>
              </w:rPr>
              <w:t>参数估计方法</w:t>
            </w:r>
            <w:r w:rsidR="00704A18">
              <w:rPr>
                <w:noProof/>
                <w:webHidden/>
              </w:rPr>
              <w:tab/>
            </w:r>
            <w:r w:rsidR="00704A18">
              <w:rPr>
                <w:noProof/>
                <w:webHidden/>
              </w:rPr>
              <w:fldChar w:fldCharType="begin"/>
            </w:r>
            <w:r w:rsidR="00704A18">
              <w:rPr>
                <w:noProof/>
                <w:webHidden/>
              </w:rPr>
              <w:instrText xml:space="preserve"> PAGEREF _Toc101082647 \h </w:instrText>
            </w:r>
            <w:r w:rsidR="00704A18">
              <w:rPr>
                <w:noProof/>
                <w:webHidden/>
              </w:rPr>
            </w:r>
            <w:r w:rsidR="00704A18">
              <w:rPr>
                <w:noProof/>
                <w:webHidden/>
              </w:rPr>
              <w:fldChar w:fldCharType="separate"/>
            </w:r>
            <w:r w:rsidR="00897A40">
              <w:rPr>
                <w:noProof/>
                <w:webHidden/>
              </w:rPr>
              <w:t>16</w:t>
            </w:r>
            <w:r w:rsidR="00704A18">
              <w:rPr>
                <w:noProof/>
                <w:webHidden/>
              </w:rPr>
              <w:fldChar w:fldCharType="end"/>
            </w:r>
          </w:hyperlink>
        </w:p>
        <w:p w14:paraId="5454BA31" w14:textId="77777777" w:rsidR="00704A18" w:rsidRDefault="00E85876">
          <w:pPr>
            <w:pStyle w:val="TOC3"/>
            <w:rPr>
              <w:rFonts w:asciiTheme="minorHAnsi" w:eastAsiaTheme="minorEastAsia" w:hAnsiTheme="minorHAnsi"/>
              <w:noProof/>
              <w:sz w:val="21"/>
            </w:rPr>
          </w:pPr>
          <w:hyperlink w:anchor="_Toc101082648" w:history="1">
            <w:r w:rsidR="00704A18" w:rsidRPr="00D854CF">
              <w:rPr>
                <w:rStyle w:val="af8"/>
                <w:noProof/>
              </w:rPr>
              <w:t xml:space="preserve">2.4.1 </w:t>
            </w:r>
            <w:r w:rsidR="00704A18" w:rsidRPr="00D854CF">
              <w:rPr>
                <w:rStyle w:val="af8"/>
                <w:noProof/>
              </w:rPr>
              <w:t>最小二乘</w:t>
            </w:r>
            <w:r w:rsidR="00704A18">
              <w:rPr>
                <w:noProof/>
                <w:webHidden/>
              </w:rPr>
              <w:tab/>
            </w:r>
            <w:r w:rsidR="00704A18">
              <w:rPr>
                <w:noProof/>
                <w:webHidden/>
              </w:rPr>
              <w:fldChar w:fldCharType="begin"/>
            </w:r>
            <w:r w:rsidR="00704A18">
              <w:rPr>
                <w:noProof/>
                <w:webHidden/>
              </w:rPr>
              <w:instrText xml:space="preserve"> PAGEREF _Toc101082648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5177C164" w14:textId="77777777" w:rsidR="00704A18" w:rsidRDefault="00E85876">
          <w:pPr>
            <w:pStyle w:val="TOC3"/>
            <w:rPr>
              <w:rFonts w:asciiTheme="minorHAnsi" w:eastAsiaTheme="minorEastAsia" w:hAnsiTheme="minorHAnsi"/>
              <w:noProof/>
              <w:sz w:val="21"/>
            </w:rPr>
          </w:pPr>
          <w:hyperlink w:anchor="_Toc101082649" w:history="1">
            <w:r w:rsidR="00704A18" w:rsidRPr="00D854CF">
              <w:rPr>
                <w:rStyle w:val="af8"/>
                <w:noProof/>
              </w:rPr>
              <w:t xml:space="preserve">2.4.2 </w:t>
            </w:r>
            <w:r w:rsidR="00704A18" w:rsidRPr="00D854CF">
              <w:rPr>
                <w:rStyle w:val="af8"/>
                <w:noProof/>
              </w:rPr>
              <w:t>卡尔曼滤波</w:t>
            </w:r>
            <w:r w:rsidR="00704A18">
              <w:rPr>
                <w:noProof/>
                <w:webHidden/>
              </w:rPr>
              <w:tab/>
            </w:r>
            <w:r w:rsidR="00704A18">
              <w:rPr>
                <w:noProof/>
                <w:webHidden/>
              </w:rPr>
              <w:fldChar w:fldCharType="begin"/>
            </w:r>
            <w:r w:rsidR="00704A18">
              <w:rPr>
                <w:noProof/>
                <w:webHidden/>
              </w:rPr>
              <w:instrText xml:space="preserve"> PAGEREF _Toc101082649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7A430020"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50" w:history="1">
            <w:r w:rsidR="00704A18" w:rsidRPr="00D854CF">
              <w:rPr>
                <w:rStyle w:val="af8"/>
                <w:noProof/>
              </w:rPr>
              <w:t xml:space="preserve">2.5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_Toc101082650 \h </w:instrText>
            </w:r>
            <w:r w:rsidR="00704A18">
              <w:rPr>
                <w:noProof/>
                <w:webHidden/>
              </w:rPr>
            </w:r>
            <w:r w:rsidR="00704A18">
              <w:rPr>
                <w:noProof/>
                <w:webHidden/>
              </w:rPr>
              <w:fldChar w:fldCharType="separate"/>
            </w:r>
            <w:r w:rsidR="00897A40">
              <w:rPr>
                <w:noProof/>
                <w:webHidden/>
              </w:rPr>
              <w:t>18</w:t>
            </w:r>
            <w:r w:rsidR="00704A18">
              <w:rPr>
                <w:noProof/>
                <w:webHidden/>
              </w:rPr>
              <w:fldChar w:fldCharType="end"/>
            </w:r>
          </w:hyperlink>
        </w:p>
        <w:p w14:paraId="7768D3EB" w14:textId="77777777" w:rsidR="00704A18" w:rsidRDefault="00E85876">
          <w:pPr>
            <w:pStyle w:val="TOC1"/>
            <w:rPr>
              <w:rFonts w:asciiTheme="minorHAnsi" w:eastAsiaTheme="minorEastAsia" w:hAnsiTheme="minorHAnsi"/>
              <w:b w:val="0"/>
              <w:noProof/>
              <w:sz w:val="21"/>
            </w:rPr>
          </w:pPr>
          <w:hyperlink w:anchor="_Toc101082651" w:history="1">
            <w:r w:rsidR="00704A18" w:rsidRPr="00D854CF">
              <w:rPr>
                <w:rStyle w:val="af8"/>
                <w:noProof/>
              </w:rPr>
              <w:t>第三章</w:t>
            </w:r>
            <w:r w:rsidR="00704A18" w:rsidRPr="00D854CF">
              <w:rPr>
                <w:rStyle w:val="af8"/>
                <w:noProof/>
              </w:rPr>
              <w:t xml:space="preserve"> GNSS</w:t>
            </w:r>
            <w:r w:rsidR="00704A18" w:rsidRPr="00D854CF">
              <w:rPr>
                <w:rStyle w:val="af8"/>
                <w:noProof/>
              </w:rPr>
              <w:t>实时滤波精密轨道确定的研究与实现</w:t>
            </w:r>
            <w:r w:rsidR="00704A18">
              <w:rPr>
                <w:noProof/>
                <w:webHidden/>
              </w:rPr>
              <w:tab/>
            </w:r>
            <w:r w:rsidR="00704A18">
              <w:rPr>
                <w:noProof/>
                <w:webHidden/>
              </w:rPr>
              <w:fldChar w:fldCharType="begin"/>
            </w:r>
            <w:r w:rsidR="00704A18">
              <w:rPr>
                <w:noProof/>
                <w:webHidden/>
              </w:rPr>
              <w:instrText xml:space="preserve"> PAGEREF _Toc101082651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0B96C7CC"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52" w:history="1">
            <w:r w:rsidR="00704A18" w:rsidRPr="00D854CF">
              <w:rPr>
                <w:rStyle w:val="af8"/>
                <w:noProof/>
              </w:rPr>
              <w:t xml:space="preserve">3.1 </w:t>
            </w:r>
            <w:r w:rsidR="00704A18" w:rsidRPr="00D854CF">
              <w:rPr>
                <w:rStyle w:val="af8"/>
                <w:noProof/>
              </w:rPr>
              <w:t>基于平方根信息滤波的参数估计原理</w:t>
            </w:r>
            <w:r w:rsidR="00704A18">
              <w:rPr>
                <w:noProof/>
                <w:webHidden/>
              </w:rPr>
              <w:tab/>
            </w:r>
            <w:r w:rsidR="00704A18">
              <w:rPr>
                <w:noProof/>
                <w:webHidden/>
              </w:rPr>
              <w:fldChar w:fldCharType="begin"/>
            </w:r>
            <w:r w:rsidR="00704A18">
              <w:rPr>
                <w:noProof/>
                <w:webHidden/>
              </w:rPr>
              <w:instrText xml:space="preserve"> PAGEREF _Toc101082652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327BA677" w14:textId="77777777" w:rsidR="00704A18" w:rsidRDefault="00E85876">
          <w:pPr>
            <w:pStyle w:val="TOC3"/>
            <w:rPr>
              <w:rFonts w:asciiTheme="minorHAnsi" w:eastAsiaTheme="minorEastAsia" w:hAnsiTheme="minorHAnsi"/>
              <w:noProof/>
              <w:sz w:val="21"/>
            </w:rPr>
          </w:pPr>
          <w:hyperlink w:anchor="_Toc101082653" w:history="1">
            <w:r w:rsidR="00704A18" w:rsidRPr="00D854CF">
              <w:rPr>
                <w:rStyle w:val="af8"/>
                <w:noProof/>
              </w:rPr>
              <w:t xml:space="preserve">3.1.1 </w:t>
            </w:r>
            <w:r w:rsidR="00704A18" w:rsidRPr="00D854CF">
              <w:rPr>
                <w:rStyle w:val="af8"/>
                <w:noProof/>
              </w:rPr>
              <w:t>量测更新算法</w:t>
            </w:r>
            <w:r w:rsidR="00704A18">
              <w:rPr>
                <w:noProof/>
                <w:webHidden/>
              </w:rPr>
              <w:tab/>
            </w:r>
            <w:r w:rsidR="00704A18">
              <w:rPr>
                <w:noProof/>
                <w:webHidden/>
              </w:rPr>
              <w:fldChar w:fldCharType="begin"/>
            </w:r>
            <w:r w:rsidR="00704A18">
              <w:rPr>
                <w:noProof/>
                <w:webHidden/>
              </w:rPr>
              <w:instrText xml:space="preserve"> PAGEREF _Toc101082653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4CADF667" w14:textId="77777777" w:rsidR="00704A18" w:rsidRDefault="00E85876">
          <w:pPr>
            <w:pStyle w:val="TOC3"/>
            <w:rPr>
              <w:rFonts w:asciiTheme="minorHAnsi" w:eastAsiaTheme="minorEastAsia" w:hAnsiTheme="minorHAnsi"/>
              <w:noProof/>
              <w:sz w:val="21"/>
            </w:rPr>
          </w:pPr>
          <w:hyperlink w:anchor="_Toc101082654" w:history="1">
            <w:r w:rsidR="00704A18" w:rsidRPr="00D854CF">
              <w:rPr>
                <w:rStyle w:val="af8"/>
                <w:noProof/>
              </w:rPr>
              <w:t xml:space="preserve">3.1.2 </w:t>
            </w:r>
            <w:r w:rsidR="00704A18" w:rsidRPr="00D854CF">
              <w:rPr>
                <w:rStyle w:val="af8"/>
                <w:noProof/>
              </w:rPr>
              <w:t>时间更新算法</w:t>
            </w:r>
            <w:r w:rsidR="00704A18">
              <w:rPr>
                <w:noProof/>
                <w:webHidden/>
              </w:rPr>
              <w:tab/>
            </w:r>
            <w:r w:rsidR="00704A18">
              <w:rPr>
                <w:noProof/>
                <w:webHidden/>
              </w:rPr>
              <w:fldChar w:fldCharType="begin"/>
            </w:r>
            <w:r w:rsidR="00704A18">
              <w:rPr>
                <w:noProof/>
                <w:webHidden/>
              </w:rPr>
              <w:instrText xml:space="preserve"> PAGEREF _Toc101082654 \h </w:instrText>
            </w:r>
            <w:r w:rsidR="00704A18">
              <w:rPr>
                <w:noProof/>
                <w:webHidden/>
              </w:rPr>
            </w:r>
            <w:r w:rsidR="00704A18">
              <w:rPr>
                <w:noProof/>
                <w:webHidden/>
              </w:rPr>
              <w:fldChar w:fldCharType="separate"/>
            </w:r>
            <w:r w:rsidR="00897A40">
              <w:rPr>
                <w:noProof/>
                <w:webHidden/>
              </w:rPr>
              <w:t>20</w:t>
            </w:r>
            <w:r w:rsidR="00704A18">
              <w:rPr>
                <w:noProof/>
                <w:webHidden/>
              </w:rPr>
              <w:fldChar w:fldCharType="end"/>
            </w:r>
          </w:hyperlink>
        </w:p>
        <w:p w14:paraId="48D298B8" w14:textId="77777777" w:rsidR="00704A18" w:rsidRDefault="00E85876">
          <w:pPr>
            <w:pStyle w:val="TOC3"/>
            <w:rPr>
              <w:rFonts w:asciiTheme="minorHAnsi" w:eastAsiaTheme="minorEastAsia" w:hAnsiTheme="minorHAnsi"/>
              <w:noProof/>
              <w:sz w:val="21"/>
            </w:rPr>
          </w:pPr>
          <w:hyperlink w:anchor="_Toc101082655" w:history="1">
            <w:r w:rsidR="00704A18" w:rsidRPr="00D854CF">
              <w:rPr>
                <w:rStyle w:val="af8"/>
                <w:noProof/>
              </w:rPr>
              <w:t xml:space="preserve">3.1.3 </w:t>
            </w:r>
            <w:r w:rsidR="00704A18" w:rsidRPr="00D854CF">
              <w:rPr>
                <w:rStyle w:val="af8"/>
                <w:noProof/>
              </w:rPr>
              <w:t>基于</w:t>
            </w:r>
            <w:r w:rsidR="00704A18" w:rsidRPr="00D854CF">
              <w:rPr>
                <w:rStyle w:val="af8"/>
                <w:noProof/>
              </w:rPr>
              <w:t>SRIF</w:t>
            </w:r>
            <w:r w:rsidR="00704A18" w:rsidRPr="00D854CF">
              <w:rPr>
                <w:rStyle w:val="af8"/>
                <w:noProof/>
              </w:rPr>
              <w:t>的实时滤波轨道处理流程</w:t>
            </w:r>
            <w:r w:rsidR="00704A18">
              <w:rPr>
                <w:noProof/>
                <w:webHidden/>
              </w:rPr>
              <w:tab/>
            </w:r>
            <w:r w:rsidR="00704A18">
              <w:rPr>
                <w:noProof/>
                <w:webHidden/>
              </w:rPr>
              <w:fldChar w:fldCharType="begin"/>
            </w:r>
            <w:r w:rsidR="00704A18">
              <w:rPr>
                <w:noProof/>
                <w:webHidden/>
              </w:rPr>
              <w:instrText xml:space="preserve"> PAGEREF _Toc101082655 \h </w:instrText>
            </w:r>
            <w:r w:rsidR="00704A18">
              <w:rPr>
                <w:noProof/>
                <w:webHidden/>
              </w:rPr>
            </w:r>
            <w:r w:rsidR="00704A18">
              <w:rPr>
                <w:noProof/>
                <w:webHidden/>
              </w:rPr>
              <w:fldChar w:fldCharType="separate"/>
            </w:r>
            <w:r w:rsidR="00897A40">
              <w:rPr>
                <w:noProof/>
                <w:webHidden/>
              </w:rPr>
              <w:t>22</w:t>
            </w:r>
            <w:r w:rsidR="00704A18">
              <w:rPr>
                <w:noProof/>
                <w:webHidden/>
              </w:rPr>
              <w:fldChar w:fldCharType="end"/>
            </w:r>
          </w:hyperlink>
        </w:p>
        <w:p w14:paraId="5239B9BD"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56" w:history="1">
            <w:r w:rsidR="00704A18" w:rsidRPr="00D854CF">
              <w:rPr>
                <w:rStyle w:val="af8"/>
                <w:noProof/>
              </w:rPr>
              <w:t>3.2 GNSS</w:t>
            </w:r>
            <w:r w:rsidR="00704A18" w:rsidRPr="00D854CF">
              <w:rPr>
                <w:rStyle w:val="af8"/>
                <w:noProof/>
              </w:rPr>
              <w:t>实时数据精化</w:t>
            </w:r>
            <w:r w:rsidR="00704A18">
              <w:rPr>
                <w:noProof/>
                <w:webHidden/>
              </w:rPr>
              <w:tab/>
            </w:r>
            <w:r w:rsidR="00704A18">
              <w:rPr>
                <w:noProof/>
                <w:webHidden/>
              </w:rPr>
              <w:fldChar w:fldCharType="begin"/>
            </w:r>
            <w:r w:rsidR="00704A18">
              <w:rPr>
                <w:noProof/>
                <w:webHidden/>
              </w:rPr>
              <w:instrText xml:space="preserve"> PAGEREF _Toc101082656 \h </w:instrText>
            </w:r>
            <w:r w:rsidR="00704A18">
              <w:rPr>
                <w:noProof/>
                <w:webHidden/>
              </w:rPr>
            </w:r>
            <w:r w:rsidR="00704A18">
              <w:rPr>
                <w:noProof/>
                <w:webHidden/>
              </w:rPr>
              <w:fldChar w:fldCharType="separate"/>
            </w:r>
            <w:r w:rsidR="00897A40">
              <w:rPr>
                <w:noProof/>
                <w:webHidden/>
              </w:rPr>
              <w:t>24</w:t>
            </w:r>
            <w:r w:rsidR="00704A18">
              <w:rPr>
                <w:noProof/>
                <w:webHidden/>
              </w:rPr>
              <w:fldChar w:fldCharType="end"/>
            </w:r>
          </w:hyperlink>
        </w:p>
        <w:p w14:paraId="0B975AE9" w14:textId="77777777" w:rsidR="00704A18" w:rsidRDefault="00E85876">
          <w:pPr>
            <w:pStyle w:val="TOC3"/>
            <w:rPr>
              <w:rFonts w:asciiTheme="minorHAnsi" w:eastAsiaTheme="minorEastAsia" w:hAnsiTheme="minorHAnsi"/>
              <w:noProof/>
              <w:sz w:val="21"/>
            </w:rPr>
          </w:pPr>
          <w:hyperlink w:anchor="_Toc101082657" w:history="1">
            <w:r w:rsidR="00704A18" w:rsidRPr="00D854CF">
              <w:rPr>
                <w:rStyle w:val="af8"/>
                <w:noProof/>
              </w:rPr>
              <w:t xml:space="preserve">3.2.1 </w:t>
            </w:r>
            <w:r w:rsidR="00704A18" w:rsidRPr="00D854CF">
              <w:rPr>
                <w:rStyle w:val="af8"/>
                <w:noProof/>
              </w:rPr>
              <w:t>实时数据质量检测算法</w:t>
            </w:r>
            <w:r w:rsidR="00704A18">
              <w:rPr>
                <w:noProof/>
                <w:webHidden/>
              </w:rPr>
              <w:tab/>
            </w:r>
            <w:r w:rsidR="00704A18">
              <w:rPr>
                <w:noProof/>
                <w:webHidden/>
              </w:rPr>
              <w:fldChar w:fldCharType="begin"/>
            </w:r>
            <w:r w:rsidR="00704A18">
              <w:rPr>
                <w:noProof/>
                <w:webHidden/>
              </w:rPr>
              <w:instrText xml:space="preserve"> PAGEREF _Toc101082657 \h </w:instrText>
            </w:r>
            <w:r w:rsidR="00704A18">
              <w:rPr>
                <w:noProof/>
                <w:webHidden/>
              </w:rPr>
            </w:r>
            <w:r w:rsidR="00704A18">
              <w:rPr>
                <w:noProof/>
                <w:webHidden/>
              </w:rPr>
              <w:fldChar w:fldCharType="separate"/>
            </w:r>
            <w:r w:rsidR="00897A40">
              <w:rPr>
                <w:noProof/>
                <w:webHidden/>
              </w:rPr>
              <w:t>25</w:t>
            </w:r>
            <w:r w:rsidR="00704A18">
              <w:rPr>
                <w:noProof/>
                <w:webHidden/>
              </w:rPr>
              <w:fldChar w:fldCharType="end"/>
            </w:r>
          </w:hyperlink>
        </w:p>
        <w:p w14:paraId="4887488D" w14:textId="77777777" w:rsidR="00704A18" w:rsidRDefault="00E85876">
          <w:pPr>
            <w:pStyle w:val="TOC3"/>
            <w:rPr>
              <w:rFonts w:asciiTheme="minorHAnsi" w:eastAsiaTheme="minorEastAsia" w:hAnsiTheme="minorHAnsi"/>
              <w:noProof/>
              <w:sz w:val="21"/>
            </w:rPr>
          </w:pPr>
          <w:hyperlink w:anchor="_Toc101082658" w:history="1">
            <w:r w:rsidR="00704A18" w:rsidRPr="00D854CF">
              <w:rPr>
                <w:rStyle w:val="af8"/>
                <w:noProof/>
              </w:rPr>
              <w:t xml:space="preserve">3.2.2 </w:t>
            </w:r>
            <w:r w:rsidR="00704A18" w:rsidRPr="00D854CF">
              <w:rPr>
                <w:rStyle w:val="af8"/>
                <w:noProof/>
              </w:rPr>
              <w:t>实时质量控制算法</w:t>
            </w:r>
            <w:r w:rsidR="00704A18">
              <w:rPr>
                <w:noProof/>
                <w:webHidden/>
              </w:rPr>
              <w:tab/>
            </w:r>
            <w:r w:rsidR="00704A18">
              <w:rPr>
                <w:noProof/>
                <w:webHidden/>
              </w:rPr>
              <w:fldChar w:fldCharType="begin"/>
            </w:r>
            <w:r w:rsidR="00704A18">
              <w:rPr>
                <w:noProof/>
                <w:webHidden/>
              </w:rPr>
              <w:instrText xml:space="preserve"> PAGEREF _Toc101082658 \h </w:instrText>
            </w:r>
            <w:r w:rsidR="00704A18">
              <w:rPr>
                <w:noProof/>
                <w:webHidden/>
              </w:rPr>
            </w:r>
            <w:r w:rsidR="00704A18">
              <w:rPr>
                <w:noProof/>
                <w:webHidden/>
              </w:rPr>
              <w:fldChar w:fldCharType="separate"/>
            </w:r>
            <w:r w:rsidR="00897A40">
              <w:rPr>
                <w:noProof/>
                <w:webHidden/>
              </w:rPr>
              <w:t>27</w:t>
            </w:r>
            <w:r w:rsidR="00704A18">
              <w:rPr>
                <w:noProof/>
                <w:webHidden/>
              </w:rPr>
              <w:fldChar w:fldCharType="end"/>
            </w:r>
          </w:hyperlink>
        </w:p>
        <w:p w14:paraId="08F73400" w14:textId="77777777" w:rsidR="00704A18" w:rsidRDefault="00E85876">
          <w:pPr>
            <w:pStyle w:val="TOC3"/>
            <w:rPr>
              <w:rFonts w:asciiTheme="minorHAnsi" w:eastAsiaTheme="minorEastAsia" w:hAnsiTheme="minorHAnsi"/>
              <w:noProof/>
              <w:sz w:val="21"/>
            </w:rPr>
          </w:pPr>
          <w:hyperlink w:anchor="_Toc101082659" w:history="1">
            <w:r w:rsidR="00704A18" w:rsidRPr="00D854CF">
              <w:rPr>
                <w:rStyle w:val="af8"/>
                <w:noProof/>
              </w:rPr>
              <w:t xml:space="preserve">3.2.3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_Toc101082659 \h </w:instrText>
            </w:r>
            <w:r w:rsidR="00704A18">
              <w:rPr>
                <w:noProof/>
                <w:webHidden/>
              </w:rPr>
            </w:r>
            <w:r w:rsidR="00704A18">
              <w:rPr>
                <w:noProof/>
                <w:webHidden/>
              </w:rPr>
              <w:fldChar w:fldCharType="separate"/>
            </w:r>
            <w:r w:rsidR="00897A40">
              <w:rPr>
                <w:noProof/>
                <w:webHidden/>
              </w:rPr>
              <w:t>29</w:t>
            </w:r>
            <w:r w:rsidR="00704A18">
              <w:rPr>
                <w:noProof/>
                <w:webHidden/>
              </w:rPr>
              <w:fldChar w:fldCharType="end"/>
            </w:r>
          </w:hyperlink>
        </w:p>
        <w:p w14:paraId="0E929143"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60" w:history="1">
            <w:r w:rsidR="00704A18" w:rsidRPr="00D854CF">
              <w:rPr>
                <w:rStyle w:val="af8"/>
                <w:noProof/>
              </w:rPr>
              <w:t xml:space="preserve">3.3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_Toc101082660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7DB5FBA" w14:textId="77777777" w:rsidR="00704A18" w:rsidRDefault="00E85876">
          <w:pPr>
            <w:pStyle w:val="TOC3"/>
            <w:rPr>
              <w:rFonts w:asciiTheme="minorHAnsi" w:eastAsiaTheme="minorEastAsia" w:hAnsiTheme="minorHAnsi"/>
              <w:noProof/>
              <w:sz w:val="21"/>
            </w:rPr>
          </w:pPr>
          <w:hyperlink w:anchor="_Toc101082661" w:history="1">
            <w:r w:rsidR="00704A18" w:rsidRPr="00D854CF">
              <w:rPr>
                <w:rStyle w:val="af8"/>
                <w:noProof/>
              </w:rPr>
              <w:t xml:space="preserve">3.3.1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_Toc101082661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5F438BD" w14:textId="77777777" w:rsidR="00704A18" w:rsidRDefault="00E85876">
          <w:pPr>
            <w:pStyle w:val="TOC3"/>
            <w:rPr>
              <w:rFonts w:asciiTheme="minorHAnsi" w:eastAsiaTheme="minorEastAsia" w:hAnsiTheme="minorHAnsi"/>
              <w:noProof/>
              <w:sz w:val="21"/>
            </w:rPr>
          </w:pPr>
          <w:hyperlink w:anchor="_Toc101082662" w:history="1">
            <w:r w:rsidR="00704A18" w:rsidRPr="00D854CF">
              <w:rPr>
                <w:rStyle w:val="af8"/>
                <w:noProof/>
              </w:rPr>
              <w:t xml:space="preserve">3.3.2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_Toc101082662 \h </w:instrText>
            </w:r>
            <w:r w:rsidR="00704A18">
              <w:rPr>
                <w:noProof/>
                <w:webHidden/>
              </w:rPr>
            </w:r>
            <w:r w:rsidR="00704A18">
              <w:rPr>
                <w:noProof/>
                <w:webHidden/>
              </w:rPr>
              <w:fldChar w:fldCharType="separate"/>
            </w:r>
            <w:r w:rsidR="00897A40">
              <w:rPr>
                <w:noProof/>
                <w:webHidden/>
              </w:rPr>
              <w:t>35</w:t>
            </w:r>
            <w:r w:rsidR="00704A18">
              <w:rPr>
                <w:noProof/>
                <w:webHidden/>
              </w:rPr>
              <w:fldChar w:fldCharType="end"/>
            </w:r>
          </w:hyperlink>
        </w:p>
        <w:p w14:paraId="25318028"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63" w:history="1">
            <w:r w:rsidR="00704A18" w:rsidRPr="00D854CF">
              <w:rPr>
                <w:rStyle w:val="af8"/>
                <w:noProof/>
              </w:rPr>
              <w:t xml:space="preserve">3.4 </w:t>
            </w:r>
            <w:r w:rsidR="00704A18" w:rsidRPr="00D854CF">
              <w:rPr>
                <w:rStyle w:val="af8"/>
                <w:noProof/>
              </w:rPr>
              <w:t>实时滤波精密轨道处理软件平台</w:t>
            </w:r>
            <w:r w:rsidR="00704A18">
              <w:rPr>
                <w:noProof/>
                <w:webHidden/>
              </w:rPr>
              <w:tab/>
            </w:r>
            <w:r w:rsidR="00704A18">
              <w:rPr>
                <w:noProof/>
                <w:webHidden/>
              </w:rPr>
              <w:fldChar w:fldCharType="begin"/>
            </w:r>
            <w:r w:rsidR="00704A18">
              <w:rPr>
                <w:noProof/>
                <w:webHidden/>
              </w:rPr>
              <w:instrText xml:space="preserve"> PAGEREF _Toc101082663 \h </w:instrText>
            </w:r>
            <w:r w:rsidR="00704A18">
              <w:rPr>
                <w:noProof/>
                <w:webHidden/>
              </w:rPr>
            </w:r>
            <w:r w:rsidR="00704A18">
              <w:rPr>
                <w:noProof/>
                <w:webHidden/>
              </w:rPr>
              <w:fldChar w:fldCharType="separate"/>
            </w:r>
            <w:r w:rsidR="00897A40">
              <w:rPr>
                <w:noProof/>
                <w:webHidden/>
              </w:rPr>
              <w:t>45</w:t>
            </w:r>
            <w:r w:rsidR="00704A18">
              <w:rPr>
                <w:noProof/>
                <w:webHidden/>
              </w:rPr>
              <w:fldChar w:fldCharType="end"/>
            </w:r>
          </w:hyperlink>
        </w:p>
        <w:p w14:paraId="770E3BAB"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64" w:history="1">
            <w:r w:rsidR="00704A18" w:rsidRPr="00D854CF">
              <w:rPr>
                <w:rStyle w:val="af8"/>
                <w:noProof/>
              </w:rPr>
              <w:t xml:space="preserve">3.5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_Toc101082664 \h </w:instrText>
            </w:r>
            <w:r w:rsidR="00704A18">
              <w:rPr>
                <w:noProof/>
                <w:webHidden/>
              </w:rPr>
            </w:r>
            <w:r w:rsidR="00704A18">
              <w:rPr>
                <w:noProof/>
                <w:webHidden/>
              </w:rPr>
              <w:fldChar w:fldCharType="separate"/>
            </w:r>
            <w:r w:rsidR="00897A40">
              <w:rPr>
                <w:noProof/>
                <w:webHidden/>
              </w:rPr>
              <w:t>47</w:t>
            </w:r>
            <w:r w:rsidR="00704A18">
              <w:rPr>
                <w:noProof/>
                <w:webHidden/>
              </w:rPr>
              <w:fldChar w:fldCharType="end"/>
            </w:r>
          </w:hyperlink>
        </w:p>
        <w:p w14:paraId="781417B6" w14:textId="77777777" w:rsidR="00704A18" w:rsidRDefault="00E85876">
          <w:pPr>
            <w:pStyle w:val="TOC1"/>
            <w:rPr>
              <w:rFonts w:asciiTheme="minorHAnsi" w:eastAsiaTheme="minorEastAsia" w:hAnsiTheme="minorHAnsi"/>
              <w:b w:val="0"/>
              <w:noProof/>
              <w:sz w:val="21"/>
            </w:rPr>
          </w:pPr>
          <w:hyperlink w:anchor="_Toc101082665" w:history="1">
            <w:r w:rsidR="00704A18" w:rsidRPr="00D854CF">
              <w:rPr>
                <w:rStyle w:val="af8"/>
                <w:noProof/>
              </w:rPr>
              <w:t>第四章</w:t>
            </w:r>
            <w:r w:rsidR="00704A18" w:rsidRPr="00D854CF">
              <w:rPr>
                <w:rStyle w:val="af8"/>
                <w:noProof/>
              </w:rPr>
              <w:t xml:space="preserve"> GNSS</w:t>
            </w:r>
            <w:r w:rsidR="00704A18" w:rsidRPr="00D854CF">
              <w:rPr>
                <w:rStyle w:val="af8"/>
                <w:noProof/>
              </w:rPr>
              <w:t>实时滤波精密轨道确定中的效率优化</w:t>
            </w:r>
            <w:r w:rsidR="00704A18">
              <w:rPr>
                <w:noProof/>
                <w:webHidden/>
              </w:rPr>
              <w:tab/>
            </w:r>
            <w:r w:rsidR="00704A18">
              <w:rPr>
                <w:noProof/>
                <w:webHidden/>
              </w:rPr>
              <w:fldChar w:fldCharType="begin"/>
            </w:r>
            <w:r w:rsidR="00704A18">
              <w:rPr>
                <w:noProof/>
                <w:webHidden/>
              </w:rPr>
              <w:instrText xml:space="preserve"> PAGEREF _Toc101082665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5DEA66A"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66" w:history="1">
            <w:r w:rsidR="00704A18" w:rsidRPr="00D854CF">
              <w:rPr>
                <w:rStyle w:val="af8"/>
                <w:noProof/>
              </w:rPr>
              <w:t xml:space="preserve">4.1 </w:t>
            </w:r>
            <w:r w:rsidR="00704A18" w:rsidRPr="00D854CF">
              <w:rPr>
                <w:rStyle w:val="af8"/>
                <w:noProof/>
              </w:rPr>
              <w:t>实时滤波轨道的优化方法</w:t>
            </w:r>
            <w:r w:rsidR="00704A18">
              <w:rPr>
                <w:noProof/>
                <w:webHidden/>
              </w:rPr>
              <w:tab/>
            </w:r>
            <w:r w:rsidR="00704A18">
              <w:rPr>
                <w:noProof/>
                <w:webHidden/>
              </w:rPr>
              <w:fldChar w:fldCharType="begin"/>
            </w:r>
            <w:r w:rsidR="00704A18">
              <w:rPr>
                <w:noProof/>
                <w:webHidden/>
              </w:rPr>
              <w:instrText xml:space="preserve"> PAGEREF _Toc101082666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9A30FBE" w14:textId="77777777" w:rsidR="00704A18" w:rsidRDefault="00E85876">
          <w:pPr>
            <w:pStyle w:val="TOC3"/>
            <w:rPr>
              <w:rFonts w:asciiTheme="minorHAnsi" w:eastAsiaTheme="minorEastAsia" w:hAnsiTheme="minorHAnsi"/>
              <w:noProof/>
              <w:sz w:val="21"/>
            </w:rPr>
          </w:pPr>
          <w:hyperlink w:anchor="_Toc101082667" w:history="1">
            <w:r w:rsidR="00704A18" w:rsidRPr="00D854CF">
              <w:rPr>
                <w:rStyle w:val="af8"/>
                <w:noProof/>
              </w:rPr>
              <w:t xml:space="preserve">4.1.1 </w:t>
            </w:r>
            <w:r w:rsidR="00704A18" w:rsidRPr="00D854CF">
              <w:rPr>
                <w:rStyle w:val="af8"/>
                <w:noProof/>
              </w:rPr>
              <w:t>程序设计优化的一般方法</w:t>
            </w:r>
            <w:r w:rsidR="00704A18">
              <w:rPr>
                <w:noProof/>
                <w:webHidden/>
              </w:rPr>
              <w:tab/>
            </w:r>
            <w:r w:rsidR="00704A18">
              <w:rPr>
                <w:noProof/>
                <w:webHidden/>
              </w:rPr>
              <w:fldChar w:fldCharType="begin"/>
            </w:r>
            <w:r w:rsidR="00704A18">
              <w:rPr>
                <w:noProof/>
                <w:webHidden/>
              </w:rPr>
              <w:instrText xml:space="preserve"> PAGEREF _Toc101082667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F9FC0B1" w14:textId="77777777" w:rsidR="00704A18" w:rsidRDefault="00E85876">
          <w:pPr>
            <w:pStyle w:val="TOC3"/>
            <w:rPr>
              <w:rFonts w:asciiTheme="minorHAnsi" w:eastAsiaTheme="minorEastAsia" w:hAnsiTheme="minorHAnsi"/>
              <w:noProof/>
              <w:sz w:val="21"/>
            </w:rPr>
          </w:pPr>
          <w:hyperlink w:anchor="_Toc101082668" w:history="1">
            <w:r w:rsidR="00704A18" w:rsidRPr="00D854CF">
              <w:rPr>
                <w:rStyle w:val="af8"/>
                <w:noProof/>
              </w:rPr>
              <w:t xml:space="preserve">4.1.2 </w:t>
            </w:r>
            <w:r w:rsidR="00704A18" w:rsidRPr="00D854CF">
              <w:rPr>
                <w:rStyle w:val="af8"/>
                <w:noProof/>
              </w:rPr>
              <w:t>基于</w:t>
            </w:r>
            <w:r w:rsidR="00704A18" w:rsidRPr="00D854CF">
              <w:rPr>
                <w:rStyle w:val="af8"/>
                <w:noProof/>
              </w:rPr>
              <w:t>SRIF</w:t>
            </w:r>
            <w:r w:rsidR="00704A18" w:rsidRPr="00D854CF">
              <w:rPr>
                <w:rStyle w:val="af8"/>
                <w:noProof/>
              </w:rPr>
              <w:t>的实时定轨中的效率优化分析</w:t>
            </w:r>
            <w:r w:rsidR="00704A18">
              <w:rPr>
                <w:noProof/>
                <w:webHidden/>
              </w:rPr>
              <w:tab/>
            </w:r>
            <w:r w:rsidR="00704A18">
              <w:rPr>
                <w:noProof/>
                <w:webHidden/>
              </w:rPr>
              <w:fldChar w:fldCharType="begin"/>
            </w:r>
            <w:r w:rsidR="00704A18">
              <w:rPr>
                <w:noProof/>
                <w:webHidden/>
              </w:rPr>
              <w:instrText xml:space="preserve"> PAGEREF _Toc101082668 \h </w:instrText>
            </w:r>
            <w:r w:rsidR="00704A18">
              <w:rPr>
                <w:noProof/>
                <w:webHidden/>
              </w:rPr>
            </w:r>
            <w:r w:rsidR="00704A18">
              <w:rPr>
                <w:noProof/>
                <w:webHidden/>
              </w:rPr>
              <w:fldChar w:fldCharType="separate"/>
            </w:r>
            <w:r w:rsidR="00897A40">
              <w:rPr>
                <w:noProof/>
                <w:webHidden/>
              </w:rPr>
              <w:t>51</w:t>
            </w:r>
            <w:r w:rsidR="00704A18">
              <w:rPr>
                <w:noProof/>
                <w:webHidden/>
              </w:rPr>
              <w:fldChar w:fldCharType="end"/>
            </w:r>
          </w:hyperlink>
        </w:p>
        <w:p w14:paraId="6EB029E1"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69" w:history="1">
            <w:r w:rsidR="00704A18" w:rsidRPr="00D854CF">
              <w:rPr>
                <w:rStyle w:val="af8"/>
                <w:noProof/>
              </w:rPr>
              <w:t xml:space="preserve">4.2 </w:t>
            </w:r>
            <w:r w:rsidR="00704A18" w:rsidRPr="00D854CF">
              <w:rPr>
                <w:rStyle w:val="af8"/>
                <w:noProof/>
              </w:rPr>
              <w:t>基于</w:t>
            </w:r>
            <w:r w:rsidR="00704A18" w:rsidRPr="00D854CF">
              <w:rPr>
                <w:rStyle w:val="af8"/>
                <w:noProof/>
              </w:rPr>
              <w:t>OpenMP</w:t>
            </w:r>
            <w:r w:rsidR="00704A18" w:rsidRPr="00D854CF">
              <w:rPr>
                <w:rStyle w:val="af8"/>
                <w:noProof/>
              </w:rPr>
              <w:t>的多线程并行</w:t>
            </w:r>
            <w:r w:rsidR="00704A18">
              <w:rPr>
                <w:noProof/>
                <w:webHidden/>
              </w:rPr>
              <w:tab/>
            </w:r>
            <w:r w:rsidR="00704A18">
              <w:rPr>
                <w:noProof/>
                <w:webHidden/>
              </w:rPr>
              <w:fldChar w:fldCharType="begin"/>
            </w:r>
            <w:r w:rsidR="00704A18">
              <w:rPr>
                <w:noProof/>
                <w:webHidden/>
              </w:rPr>
              <w:instrText xml:space="preserve"> PAGEREF _Toc101082669 \h </w:instrText>
            </w:r>
            <w:r w:rsidR="00704A18">
              <w:rPr>
                <w:noProof/>
                <w:webHidden/>
              </w:rPr>
            </w:r>
            <w:r w:rsidR="00704A18">
              <w:rPr>
                <w:noProof/>
                <w:webHidden/>
              </w:rPr>
              <w:fldChar w:fldCharType="separate"/>
            </w:r>
            <w:r w:rsidR="00897A40">
              <w:rPr>
                <w:noProof/>
                <w:webHidden/>
              </w:rPr>
              <w:t>52</w:t>
            </w:r>
            <w:r w:rsidR="00704A18">
              <w:rPr>
                <w:noProof/>
                <w:webHidden/>
              </w:rPr>
              <w:fldChar w:fldCharType="end"/>
            </w:r>
          </w:hyperlink>
        </w:p>
        <w:p w14:paraId="774385EF" w14:textId="77777777" w:rsidR="00704A18" w:rsidRDefault="00E85876">
          <w:pPr>
            <w:pStyle w:val="TOC3"/>
            <w:rPr>
              <w:rFonts w:asciiTheme="minorHAnsi" w:eastAsiaTheme="minorEastAsia" w:hAnsiTheme="minorHAnsi"/>
              <w:noProof/>
              <w:sz w:val="21"/>
            </w:rPr>
          </w:pPr>
          <w:hyperlink w:anchor="_Toc101082670" w:history="1">
            <w:r w:rsidR="00704A18" w:rsidRPr="00D854CF">
              <w:rPr>
                <w:rStyle w:val="af8"/>
                <w:noProof/>
              </w:rPr>
              <w:t>4.2.1 OpenMP</w:t>
            </w:r>
            <w:r w:rsidR="00704A18" w:rsidRPr="00D854CF">
              <w:rPr>
                <w:rStyle w:val="af8"/>
                <w:noProof/>
              </w:rPr>
              <w:t>简介</w:t>
            </w:r>
            <w:r w:rsidR="00704A18">
              <w:rPr>
                <w:noProof/>
                <w:webHidden/>
              </w:rPr>
              <w:tab/>
            </w:r>
            <w:r w:rsidR="00704A18">
              <w:rPr>
                <w:noProof/>
                <w:webHidden/>
              </w:rPr>
              <w:fldChar w:fldCharType="begin"/>
            </w:r>
            <w:r w:rsidR="00704A18">
              <w:rPr>
                <w:noProof/>
                <w:webHidden/>
              </w:rPr>
              <w:instrText xml:space="preserve"> PAGEREF _Toc101082670 \h </w:instrText>
            </w:r>
            <w:r w:rsidR="00704A18">
              <w:rPr>
                <w:noProof/>
                <w:webHidden/>
              </w:rPr>
            </w:r>
            <w:r w:rsidR="00704A18">
              <w:rPr>
                <w:noProof/>
                <w:webHidden/>
              </w:rPr>
              <w:fldChar w:fldCharType="separate"/>
            </w:r>
            <w:r w:rsidR="00897A40">
              <w:rPr>
                <w:noProof/>
                <w:webHidden/>
              </w:rPr>
              <w:t>53</w:t>
            </w:r>
            <w:r w:rsidR="00704A18">
              <w:rPr>
                <w:noProof/>
                <w:webHidden/>
              </w:rPr>
              <w:fldChar w:fldCharType="end"/>
            </w:r>
          </w:hyperlink>
        </w:p>
        <w:p w14:paraId="747622EC" w14:textId="77777777" w:rsidR="00704A18" w:rsidRDefault="00E85876">
          <w:pPr>
            <w:pStyle w:val="TOC3"/>
            <w:rPr>
              <w:rFonts w:asciiTheme="minorHAnsi" w:eastAsiaTheme="minorEastAsia" w:hAnsiTheme="minorHAnsi"/>
              <w:noProof/>
              <w:sz w:val="21"/>
            </w:rPr>
          </w:pPr>
          <w:hyperlink w:anchor="_Toc101082671" w:history="1">
            <w:r w:rsidR="00704A18" w:rsidRPr="00D854CF">
              <w:rPr>
                <w:rStyle w:val="af8"/>
                <w:noProof/>
              </w:rPr>
              <w:t xml:space="preserve">4.2.2 </w:t>
            </w:r>
            <w:r w:rsidR="00704A18" w:rsidRPr="00D854CF">
              <w:rPr>
                <w:rStyle w:val="af8"/>
                <w:noProof/>
              </w:rPr>
              <w:t>测站间并行构建观测方程</w:t>
            </w:r>
            <w:r w:rsidR="00704A18">
              <w:rPr>
                <w:noProof/>
                <w:webHidden/>
              </w:rPr>
              <w:tab/>
            </w:r>
            <w:r w:rsidR="00704A18">
              <w:rPr>
                <w:noProof/>
                <w:webHidden/>
              </w:rPr>
              <w:fldChar w:fldCharType="begin"/>
            </w:r>
            <w:r w:rsidR="00704A18">
              <w:rPr>
                <w:noProof/>
                <w:webHidden/>
              </w:rPr>
              <w:instrText xml:space="preserve"> PAGEREF _Toc101082671 \h </w:instrText>
            </w:r>
            <w:r w:rsidR="00704A18">
              <w:rPr>
                <w:noProof/>
                <w:webHidden/>
              </w:rPr>
            </w:r>
            <w:r w:rsidR="00704A18">
              <w:rPr>
                <w:noProof/>
                <w:webHidden/>
              </w:rPr>
              <w:fldChar w:fldCharType="separate"/>
            </w:r>
            <w:r w:rsidR="00897A40">
              <w:rPr>
                <w:noProof/>
                <w:webHidden/>
              </w:rPr>
              <w:t>54</w:t>
            </w:r>
            <w:r w:rsidR="00704A18">
              <w:rPr>
                <w:noProof/>
                <w:webHidden/>
              </w:rPr>
              <w:fldChar w:fldCharType="end"/>
            </w:r>
          </w:hyperlink>
        </w:p>
        <w:p w14:paraId="7326B6BC" w14:textId="77777777" w:rsidR="00704A18" w:rsidRDefault="00E85876">
          <w:pPr>
            <w:pStyle w:val="TOC3"/>
            <w:rPr>
              <w:rFonts w:asciiTheme="minorHAnsi" w:eastAsiaTheme="minorEastAsia" w:hAnsiTheme="minorHAnsi"/>
              <w:noProof/>
              <w:sz w:val="21"/>
            </w:rPr>
          </w:pPr>
          <w:hyperlink w:anchor="_Toc101082672" w:history="1">
            <w:r w:rsidR="00704A18" w:rsidRPr="00D854CF">
              <w:rPr>
                <w:rStyle w:val="af8"/>
                <w:noProof/>
              </w:rPr>
              <w:t xml:space="preserve">4.2.3 </w:t>
            </w:r>
            <w:r w:rsidR="00704A18" w:rsidRPr="00D854CF">
              <w:rPr>
                <w:rStyle w:val="af8"/>
                <w:noProof/>
              </w:rPr>
              <w:t>卫星间并行轨道积分</w:t>
            </w:r>
            <w:r w:rsidR="00704A18">
              <w:rPr>
                <w:noProof/>
                <w:webHidden/>
              </w:rPr>
              <w:tab/>
            </w:r>
            <w:r w:rsidR="00704A18">
              <w:rPr>
                <w:noProof/>
                <w:webHidden/>
              </w:rPr>
              <w:fldChar w:fldCharType="begin"/>
            </w:r>
            <w:r w:rsidR="00704A18">
              <w:rPr>
                <w:noProof/>
                <w:webHidden/>
              </w:rPr>
              <w:instrText xml:space="preserve"> PAGEREF _Toc101082672 \h </w:instrText>
            </w:r>
            <w:r w:rsidR="00704A18">
              <w:rPr>
                <w:noProof/>
                <w:webHidden/>
              </w:rPr>
            </w:r>
            <w:r w:rsidR="00704A18">
              <w:rPr>
                <w:noProof/>
                <w:webHidden/>
              </w:rPr>
              <w:fldChar w:fldCharType="separate"/>
            </w:r>
            <w:r w:rsidR="00897A40">
              <w:rPr>
                <w:noProof/>
                <w:webHidden/>
              </w:rPr>
              <w:t>57</w:t>
            </w:r>
            <w:r w:rsidR="00704A18">
              <w:rPr>
                <w:noProof/>
                <w:webHidden/>
              </w:rPr>
              <w:fldChar w:fldCharType="end"/>
            </w:r>
          </w:hyperlink>
        </w:p>
        <w:p w14:paraId="2F3D4601" w14:textId="77777777" w:rsidR="00704A18" w:rsidRDefault="00E85876">
          <w:pPr>
            <w:pStyle w:val="TOC3"/>
            <w:rPr>
              <w:rFonts w:asciiTheme="minorHAnsi" w:eastAsiaTheme="minorEastAsia" w:hAnsiTheme="minorHAnsi"/>
              <w:noProof/>
              <w:sz w:val="21"/>
            </w:rPr>
          </w:pPr>
          <w:hyperlink w:anchor="_Toc101082673" w:history="1">
            <w:r w:rsidR="00704A18" w:rsidRPr="00D854CF">
              <w:rPr>
                <w:rStyle w:val="af8"/>
                <w:noProof/>
              </w:rPr>
              <w:t xml:space="preserve">4.2.4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_Toc101082673 \h </w:instrText>
            </w:r>
            <w:r w:rsidR="00704A18">
              <w:rPr>
                <w:noProof/>
                <w:webHidden/>
              </w:rPr>
            </w:r>
            <w:r w:rsidR="00704A18">
              <w:rPr>
                <w:noProof/>
                <w:webHidden/>
              </w:rPr>
              <w:fldChar w:fldCharType="separate"/>
            </w:r>
            <w:r w:rsidR="00897A40">
              <w:rPr>
                <w:noProof/>
                <w:webHidden/>
              </w:rPr>
              <w:t>58</w:t>
            </w:r>
            <w:r w:rsidR="00704A18">
              <w:rPr>
                <w:noProof/>
                <w:webHidden/>
              </w:rPr>
              <w:fldChar w:fldCharType="end"/>
            </w:r>
          </w:hyperlink>
        </w:p>
        <w:p w14:paraId="5CB36A01"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74" w:history="1">
            <w:r w:rsidR="00704A18" w:rsidRPr="00D854CF">
              <w:rPr>
                <w:rStyle w:val="af8"/>
                <w:noProof/>
              </w:rPr>
              <w:t>4.3 SRIF</w:t>
            </w:r>
            <w:r w:rsidR="00704A18" w:rsidRPr="00D854CF">
              <w:rPr>
                <w:rStyle w:val="af8"/>
                <w:noProof/>
              </w:rPr>
              <w:t>参数估计的效率优化</w:t>
            </w:r>
            <w:r w:rsidR="00704A18">
              <w:rPr>
                <w:noProof/>
                <w:webHidden/>
              </w:rPr>
              <w:tab/>
            </w:r>
            <w:r w:rsidR="00704A18">
              <w:rPr>
                <w:noProof/>
                <w:webHidden/>
              </w:rPr>
              <w:fldChar w:fldCharType="begin"/>
            </w:r>
            <w:r w:rsidR="00704A18">
              <w:rPr>
                <w:noProof/>
                <w:webHidden/>
              </w:rPr>
              <w:instrText xml:space="preserve"> PAGEREF _Toc101082674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69F699CD" w14:textId="77777777" w:rsidR="00704A18" w:rsidRDefault="00E85876">
          <w:pPr>
            <w:pStyle w:val="TOC3"/>
            <w:rPr>
              <w:rFonts w:asciiTheme="minorHAnsi" w:eastAsiaTheme="minorEastAsia" w:hAnsiTheme="minorHAnsi"/>
              <w:noProof/>
              <w:sz w:val="21"/>
            </w:rPr>
          </w:pPr>
          <w:hyperlink w:anchor="_Toc101082675" w:history="1">
            <w:r w:rsidR="00704A18" w:rsidRPr="00D854CF">
              <w:rPr>
                <w:rStyle w:val="af8"/>
                <w:noProof/>
              </w:rPr>
              <w:t>4.3.1 QR</w:t>
            </w:r>
            <w:r w:rsidR="00704A18" w:rsidRPr="00D854CF">
              <w:rPr>
                <w:rStyle w:val="af8"/>
                <w:noProof/>
              </w:rPr>
              <w:t>分解的实现与优化</w:t>
            </w:r>
            <w:r w:rsidR="00704A18">
              <w:rPr>
                <w:noProof/>
                <w:webHidden/>
              </w:rPr>
              <w:tab/>
            </w:r>
            <w:r w:rsidR="00704A18">
              <w:rPr>
                <w:noProof/>
                <w:webHidden/>
              </w:rPr>
              <w:fldChar w:fldCharType="begin"/>
            </w:r>
            <w:r w:rsidR="00704A18">
              <w:rPr>
                <w:noProof/>
                <w:webHidden/>
              </w:rPr>
              <w:instrText xml:space="preserve"> PAGEREF _Toc101082675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34774DD3" w14:textId="77777777" w:rsidR="00704A18" w:rsidRDefault="00E85876">
          <w:pPr>
            <w:pStyle w:val="TOC3"/>
            <w:rPr>
              <w:rFonts w:asciiTheme="minorHAnsi" w:eastAsiaTheme="minorEastAsia" w:hAnsiTheme="minorHAnsi"/>
              <w:noProof/>
              <w:sz w:val="21"/>
            </w:rPr>
          </w:pPr>
          <w:hyperlink w:anchor="_Toc101082676" w:history="1">
            <w:r w:rsidR="00704A18" w:rsidRPr="00D854CF">
              <w:rPr>
                <w:rStyle w:val="af8"/>
                <w:noProof/>
              </w:rPr>
              <w:t xml:space="preserve">4.3.2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_Toc101082676 \h </w:instrText>
            </w:r>
            <w:r w:rsidR="00704A18">
              <w:rPr>
                <w:noProof/>
                <w:webHidden/>
              </w:rPr>
            </w:r>
            <w:r w:rsidR="00704A18">
              <w:rPr>
                <w:noProof/>
                <w:webHidden/>
              </w:rPr>
              <w:fldChar w:fldCharType="separate"/>
            </w:r>
            <w:r w:rsidR="00897A40">
              <w:rPr>
                <w:noProof/>
                <w:webHidden/>
              </w:rPr>
              <w:t>62</w:t>
            </w:r>
            <w:r w:rsidR="00704A18">
              <w:rPr>
                <w:noProof/>
                <w:webHidden/>
              </w:rPr>
              <w:fldChar w:fldCharType="end"/>
            </w:r>
          </w:hyperlink>
        </w:p>
        <w:p w14:paraId="5FF17742"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77" w:history="1">
            <w:r w:rsidR="00704A18" w:rsidRPr="00D854CF">
              <w:rPr>
                <w:rStyle w:val="af8"/>
                <w:noProof/>
              </w:rPr>
              <w:t xml:space="preserve">4.4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_Toc101082677 \h </w:instrText>
            </w:r>
            <w:r w:rsidR="00704A18">
              <w:rPr>
                <w:noProof/>
                <w:webHidden/>
              </w:rPr>
            </w:r>
            <w:r w:rsidR="00704A18">
              <w:rPr>
                <w:noProof/>
                <w:webHidden/>
              </w:rPr>
              <w:fldChar w:fldCharType="separate"/>
            </w:r>
            <w:r w:rsidR="00897A40">
              <w:rPr>
                <w:noProof/>
                <w:webHidden/>
              </w:rPr>
              <w:t>63</w:t>
            </w:r>
            <w:r w:rsidR="00704A18">
              <w:rPr>
                <w:noProof/>
                <w:webHidden/>
              </w:rPr>
              <w:fldChar w:fldCharType="end"/>
            </w:r>
          </w:hyperlink>
        </w:p>
        <w:p w14:paraId="4D79167D" w14:textId="77777777" w:rsidR="00704A18" w:rsidRDefault="00E85876">
          <w:pPr>
            <w:pStyle w:val="TOC1"/>
            <w:rPr>
              <w:rFonts w:asciiTheme="minorHAnsi" w:eastAsiaTheme="minorEastAsia" w:hAnsiTheme="minorHAnsi"/>
              <w:b w:val="0"/>
              <w:noProof/>
              <w:sz w:val="21"/>
            </w:rPr>
          </w:pPr>
          <w:hyperlink w:anchor="_Toc101082678" w:history="1">
            <w:r w:rsidR="00704A18" w:rsidRPr="00D854CF">
              <w:rPr>
                <w:rStyle w:val="af8"/>
                <w:noProof/>
              </w:rPr>
              <w:t>第五章</w:t>
            </w:r>
            <w:r w:rsidR="00704A18" w:rsidRPr="00D854CF">
              <w:rPr>
                <w:rStyle w:val="af8"/>
                <w:noProof/>
              </w:rPr>
              <w:t xml:space="preserve"> Multi-GNSS</w:t>
            </w:r>
            <w:r w:rsidR="00704A18" w:rsidRPr="00D854CF">
              <w:rPr>
                <w:rStyle w:val="af8"/>
                <w:noProof/>
              </w:rPr>
              <w:t>实时精密轨道确定实验与结果分析</w:t>
            </w:r>
            <w:r w:rsidR="00704A18">
              <w:rPr>
                <w:noProof/>
                <w:webHidden/>
              </w:rPr>
              <w:tab/>
            </w:r>
            <w:r w:rsidR="00704A18">
              <w:rPr>
                <w:noProof/>
                <w:webHidden/>
              </w:rPr>
              <w:fldChar w:fldCharType="begin"/>
            </w:r>
            <w:r w:rsidR="00704A18">
              <w:rPr>
                <w:noProof/>
                <w:webHidden/>
              </w:rPr>
              <w:instrText xml:space="preserve"> PAGEREF _Toc101082678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39608863"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79" w:history="1">
            <w:r w:rsidR="00704A18" w:rsidRPr="00D854CF">
              <w:rPr>
                <w:rStyle w:val="af8"/>
                <w:noProof/>
              </w:rPr>
              <w:t xml:space="preserve">5.1 </w:t>
            </w:r>
            <w:r w:rsidR="00704A18" w:rsidRPr="00D854CF">
              <w:rPr>
                <w:rStyle w:val="af8"/>
                <w:noProof/>
              </w:rPr>
              <w:t>实时精密定轨实验方案</w:t>
            </w:r>
            <w:r w:rsidR="00704A18">
              <w:rPr>
                <w:noProof/>
                <w:webHidden/>
              </w:rPr>
              <w:tab/>
            </w:r>
            <w:r w:rsidR="00704A18">
              <w:rPr>
                <w:noProof/>
                <w:webHidden/>
              </w:rPr>
              <w:fldChar w:fldCharType="begin"/>
            </w:r>
            <w:r w:rsidR="00704A18">
              <w:rPr>
                <w:noProof/>
                <w:webHidden/>
              </w:rPr>
              <w:instrText xml:space="preserve"> PAGEREF _Toc101082679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475D02AD"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80" w:history="1">
            <w:r w:rsidR="00704A18" w:rsidRPr="00D854CF">
              <w:rPr>
                <w:rStyle w:val="af8"/>
                <w:noProof/>
              </w:rPr>
              <w:t xml:space="preserve">5.2 </w:t>
            </w:r>
            <w:r w:rsidR="00704A18" w:rsidRPr="00D854CF">
              <w:rPr>
                <w:rStyle w:val="af8"/>
                <w:noProof/>
              </w:rPr>
              <w:t>实时精密轨道结果分析</w:t>
            </w:r>
            <w:r w:rsidR="00704A18">
              <w:rPr>
                <w:noProof/>
                <w:webHidden/>
              </w:rPr>
              <w:tab/>
            </w:r>
            <w:r w:rsidR="00704A18">
              <w:rPr>
                <w:noProof/>
                <w:webHidden/>
              </w:rPr>
              <w:fldChar w:fldCharType="begin"/>
            </w:r>
            <w:r w:rsidR="00704A18">
              <w:rPr>
                <w:noProof/>
                <w:webHidden/>
              </w:rPr>
              <w:instrText xml:space="preserve"> PAGEREF _Toc101082680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563C6FFA" w14:textId="77777777" w:rsidR="00704A18" w:rsidRDefault="00E85876">
          <w:pPr>
            <w:pStyle w:val="TOC3"/>
            <w:rPr>
              <w:rFonts w:asciiTheme="minorHAnsi" w:eastAsiaTheme="minorEastAsia" w:hAnsiTheme="minorHAnsi"/>
              <w:noProof/>
              <w:sz w:val="21"/>
            </w:rPr>
          </w:pPr>
          <w:hyperlink w:anchor="_Toc101082681" w:history="1">
            <w:r w:rsidR="00704A18" w:rsidRPr="00D854CF">
              <w:rPr>
                <w:rStyle w:val="af8"/>
                <w:noProof/>
              </w:rPr>
              <w:t xml:space="preserve">5.2.1 </w:t>
            </w:r>
            <w:r w:rsidR="00704A18" w:rsidRPr="00D854CF">
              <w:rPr>
                <w:rStyle w:val="af8"/>
                <w:noProof/>
              </w:rPr>
              <w:t>轨道比较结果分析</w:t>
            </w:r>
            <w:r w:rsidR="00704A18">
              <w:rPr>
                <w:noProof/>
                <w:webHidden/>
              </w:rPr>
              <w:tab/>
            </w:r>
            <w:r w:rsidR="00704A18">
              <w:rPr>
                <w:noProof/>
                <w:webHidden/>
              </w:rPr>
              <w:fldChar w:fldCharType="begin"/>
            </w:r>
            <w:r w:rsidR="00704A18">
              <w:rPr>
                <w:noProof/>
                <w:webHidden/>
              </w:rPr>
              <w:instrText xml:space="preserve"> PAGEREF _Toc101082681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67A0AE72" w14:textId="77777777" w:rsidR="00704A18" w:rsidRDefault="00E85876">
          <w:pPr>
            <w:pStyle w:val="TOC3"/>
            <w:rPr>
              <w:rFonts w:asciiTheme="minorHAnsi" w:eastAsiaTheme="minorEastAsia" w:hAnsiTheme="minorHAnsi"/>
              <w:noProof/>
              <w:sz w:val="21"/>
            </w:rPr>
          </w:pPr>
          <w:hyperlink w:anchor="_Toc101082682" w:history="1">
            <w:r w:rsidR="00704A18" w:rsidRPr="00D854CF">
              <w:rPr>
                <w:rStyle w:val="af8"/>
                <w:noProof/>
              </w:rPr>
              <w:t xml:space="preserve">5.2.2 </w:t>
            </w:r>
            <w:r w:rsidR="00704A18" w:rsidRPr="00D854CF">
              <w:rPr>
                <w:rStyle w:val="af8"/>
                <w:noProof/>
              </w:rPr>
              <w:t>轨道时序特性分析</w:t>
            </w:r>
            <w:r w:rsidR="00704A18">
              <w:rPr>
                <w:noProof/>
                <w:webHidden/>
              </w:rPr>
              <w:tab/>
            </w:r>
            <w:r w:rsidR="00704A18">
              <w:rPr>
                <w:noProof/>
                <w:webHidden/>
              </w:rPr>
              <w:fldChar w:fldCharType="begin"/>
            </w:r>
            <w:r w:rsidR="00704A18">
              <w:rPr>
                <w:noProof/>
                <w:webHidden/>
              </w:rPr>
              <w:instrText xml:space="preserve"> PAGEREF _Toc101082682 \h </w:instrText>
            </w:r>
            <w:r w:rsidR="00704A18">
              <w:rPr>
                <w:noProof/>
                <w:webHidden/>
              </w:rPr>
            </w:r>
            <w:r w:rsidR="00704A18">
              <w:rPr>
                <w:noProof/>
                <w:webHidden/>
              </w:rPr>
              <w:fldChar w:fldCharType="separate"/>
            </w:r>
            <w:r w:rsidR="00897A40">
              <w:rPr>
                <w:noProof/>
                <w:webHidden/>
              </w:rPr>
              <w:t>70</w:t>
            </w:r>
            <w:r w:rsidR="00704A18">
              <w:rPr>
                <w:noProof/>
                <w:webHidden/>
              </w:rPr>
              <w:fldChar w:fldCharType="end"/>
            </w:r>
          </w:hyperlink>
        </w:p>
        <w:p w14:paraId="1A514972"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83" w:history="1">
            <w:r w:rsidR="00704A18" w:rsidRPr="00D854CF">
              <w:rPr>
                <w:rStyle w:val="af8"/>
                <w:noProof/>
              </w:rPr>
              <w:t xml:space="preserve">5.3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_Toc101082683 \h </w:instrText>
            </w:r>
            <w:r w:rsidR="00704A18">
              <w:rPr>
                <w:noProof/>
                <w:webHidden/>
              </w:rPr>
            </w:r>
            <w:r w:rsidR="00704A18">
              <w:rPr>
                <w:noProof/>
                <w:webHidden/>
              </w:rPr>
              <w:fldChar w:fldCharType="separate"/>
            </w:r>
            <w:r w:rsidR="00897A40">
              <w:rPr>
                <w:noProof/>
                <w:webHidden/>
              </w:rPr>
              <w:t>74</w:t>
            </w:r>
            <w:r w:rsidR="00704A18">
              <w:rPr>
                <w:noProof/>
                <w:webHidden/>
              </w:rPr>
              <w:fldChar w:fldCharType="end"/>
            </w:r>
          </w:hyperlink>
        </w:p>
        <w:p w14:paraId="3B7B61D2" w14:textId="77777777" w:rsidR="00704A18" w:rsidRDefault="00E85876">
          <w:pPr>
            <w:pStyle w:val="TOC1"/>
            <w:rPr>
              <w:rFonts w:asciiTheme="minorHAnsi" w:eastAsiaTheme="minorEastAsia" w:hAnsiTheme="minorHAnsi"/>
              <w:b w:val="0"/>
              <w:noProof/>
              <w:sz w:val="21"/>
            </w:rPr>
          </w:pPr>
          <w:hyperlink w:anchor="_Toc101082684" w:history="1">
            <w:r w:rsidR="00704A18" w:rsidRPr="00D854CF">
              <w:rPr>
                <w:rStyle w:val="af8"/>
                <w:noProof/>
              </w:rPr>
              <w:t>第六章</w:t>
            </w:r>
            <w:r w:rsidR="00704A18" w:rsidRPr="00D854CF">
              <w:rPr>
                <w:rStyle w:val="af8"/>
                <w:noProof/>
              </w:rPr>
              <w:t xml:space="preserve"> </w:t>
            </w:r>
            <w:r w:rsidR="00704A18" w:rsidRPr="00D854CF">
              <w:rPr>
                <w:rStyle w:val="af8"/>
                <w:noProof/>
              </w:rPr>
              <w:t>结论与展望</w:t>
            </w:r>
            <w:r w:rsidR="00704A18">
              <w:rPr>
                <w:noProof/>
                <w:webHidden/>
              </w:rPr>
              <w:tab/>
            </w:r>
            <w:r w:rsidR="00704A18">
              <w:rPr>
                <w:noProof/>
                <w:webHidden/>
              </w:rPr>
              <w:fldChar w:fldCharType="begin"/>
            </w:r>
            <w:r w:rsidR="00704A18">
              <w:rPr>
                <w:noProof/>
                <w:webHidden/>
              </w:rPr>
              <w:instrText xml:space="preserve"> PAGEREF _Toc101082684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0764931A"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85" w:history="1">
            <w:r w:rsidR="00704A18" w:rsidRPr="00D854CF">
              <w:rPr>
                <w:rStyle w:val="af8"/>
                <w:noProof/>
              </w:rPr>
              <w:t xml:space="preserve">6.1 </w:t>
            </w:r>
            <w:r w:rsidR="00704A18" w:rsidRPr="00D854CF">
              <w:rPr>
                <w:rStyle w:val="af8"/>
                <w:noProof/>
              </w:rPr>
              <w:t>工作总结</w:t>
            </w:r>
            <w:r w:rsidR="00704A18">
              <w:rPr>
                <w:noProof/>
                <w:webHidden/>
              </w:rPr>
              <w:tab/>
            </w:r>
            <w:r w:rsidR="00704A18">
              <w:rPr>
                <w:noProof/>
                <w:webHidden/>
              </w:rPr>
              <w:fldChar w:fldCharType="begin"/>
            </w:r>
            <w:r w:rsidR="00704A18">
              <w:rPr>
                <w:noProof/>
                <w:webHidden/>
              </w:rPr>
              <w:instrText xml:space="preserve"> PAGEREF _Toc101082685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386C0FCE" w14:textId="77777777" w:rsidR="00704A18" w:rsidRDefault="00E85876">
          <w:pPr>
            <w:pStyle w:val="TOC2"/>
            <w:tabs>
              <w:tab w:val="right" w:leader="dot" w:pos="9060"/>
            </w:tabs>
            <w:spacing w:before="60" w:after="60"/>
            <w:ind w:left="480"/>
            <w:rPr>
              <w:rFonts w:asciiTheme="minorHAnsi" w:eastAsiaTheme="minorEastAsia" w:hAnsiTheme="minorHAnsi"/>
              <w:noProof/>
              <w:sz w:val="21"/>
            </w:rPr>
          </w:pPr>
          <w:hyperlink w:anchor="_Toc101082686" w:history="1">
            <w:r w:rsidR="00704A18" w:rsidRPr="00D854CF">
              <w:rPr>
                <w:rStyle w:val="af8"/>
                <w:noProof/>
              </w:rPr>
              <w:t xml:space="preserve">6.2 </w:t>
            </w:r>
            <w:r w:rsidR="00704A18" w:rsidRPr="00D854CF">
              <w:rPr>
                <w:rStyle w:val="af8"/>
                <w:noProof/>
              </w:rPr>
              <w:t>未来展望</w:t>
            </w:r>
            <w:r w:rsidR="00704A18">
              <w:rPr>
                <w:noProof/>
                <w:webHidden/>
              </w:rPr>
              <w:tab/>
            </w:r>
            <w:r w:rsidR="00704A18">
              <w:rPr>
                <w:noProof/>
                <w:webHidden/>
              </w:rPr>
              <w:fldChar w:fldCharType="begin"/>
            </w:r>
            <w:r w:rsidR="00704A18">
              <w:rPr>
                <w:noProof/>
                <w:webHidden/>
              </w:rPr>
              <w:instrText xml:space="preserve"> PAGEREF _Toc101082686 \h </w:instrText>
            </w:r>
            <w:r w:rsidR="00704A18">
              <w:rPr>
                <w:noProof/>
                <w:webHidden/>
              </w:rPr>
            </w:r>
            <w:r w:rsidR="00704A18">
              <w:rPr>
                <w:noProof/>
                <w:webHidden/>
              </w:rPr>
              <w:fldChar w:fldCharType="separate"/>
            </w:r>
            <w:r w:rsidR="00897A40">
              <w:rPr>
                <w:noProof/>
                <w:webHidden/>
              </w:rPr>
              <w:t>77</w:t>
            </w:r>
            <w:r w:rsidR="00704A18">
              <w:rPr>
                <w:noProof/>
                <w:webHidden/>
              </w:rPr>
              <w:fldChar w:fldCharType="end"/>
            </w:r>
          </w:hyperlink>
        </w:p>
        <w:p w14:paraId="24A736FE" w14:textId="77777777" w:rsidR="00704A18" w:rsidRDefault="00E85876">
          <w:pPr>
            <w:pStyle w:val="TOC1"/>
            <w:rPr>
              <w:rFonts w:asciiTheme="minorHAnsi" w:eastAsiaTheme="minorEastAsia" w:hAnsiTheme="minorHAnsi"/>
              <w:b w:val="0"/>
              <w:noProof/>
              <w:sz w:val="21"/>
            </w:rPr>
          </w:pPr>
          <w:hyperlink w:anchor="_Toc101082687" w:history="1">
            <w:r w:rsidR="00704A18" w:rsidRPr="00D854CF">
              <w:rPr>
                <w:rStyle w:val="af8"/>
                <w:noProof/>
              </w:rPr>
              <w:t>参考文献</w:t>
            </w:r>
            <w:r w:rsidR="00704A18">
              <w:rPr>
                <w:noProof/>
                <w:webHidden/>
              </w:rPr>
              <w:tab/>
            </w:r>
            <w:r w:rsidR="00704A18">
              <w:rPr>
                <w:noProof/>
                <w:webHidden/>
              </w:rPr>
              <w:fldChar w:fldCharType="begin"/>
            </w:r>
            <w:r w:rsidR="00704A18">
              <w:rPr>
                <w:noProof/>
                <w:webHidden/>
              </w:rPr>
              <w:instrText xml:space="preserve"> PAGEREF _Toc101082687 \h </w:instrText>
            </w:r>
            <w:r w:rsidR="00704A18">
              <w:rPr>
                <w:noProof/>
                <w:webHidden/>
              </w:rPr>
            </w:r>
            <w:r w:rsidR="00704A18">
              <w:rPr>
                <w:noProof/>
                <w:webHidden/>
              </w:rPr>
              <w:fldChar w:fldCharType="separate"/>
            </w:r>
            <w:r w:rsidR="00897A40">
              <w:rPr>
                <w:noProof/>
                <w:webHidden/>
              </w:rPr>
              <w:t>79</w:t>
            </w:r>
            <w:r w:rsidR="00704A18">
              <w:rPr>
                <w:noProof/>
                <w:webHidden/>
              </w:rPr>
              <w:fldChar w:fldCharType="end"/>
            </w:r>
          </w:hyperlink>
        </w:p>
        <w:p w14:paraId="3DF569FE" w14:textId="77777777" w:rsidR="00745C0F" w:rsidRDefault="0022086E" w:rsidP="00B23FEE">
          <w:pPr>
            <w:spacing w:before="60" w:after="60"/>
            <w:ind w:firstLine="482"/>
          </w:pPr>
          <w:r>
            <w:rPr>
              <w:b/>
            </w:rPr>
            <w:fldChar w:fldCharType="end"/>
          </w:r>
        </w:p>
      </w:sdtContent>
    </w:sdt>
    <w:p w14:paraId="0AF00633" w14:textId="77777777" w:rsidR="003E3280" w:rsidRDefault="003E3280" w:rsidP="004D17B4">
      <w:pPr>
        <w:spacing w:before="60" w:after="60"/>
        <w:ind w:firstLine="480"/>
      </w:pPr>
    </w:p>
    <w:p w14:paraId="352A8C99"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3C609AA8"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6119E709" w14:textId="77777777" w:rsidR="00AA32E4" w:rsidRDefault="00AA32E4" w:rsidP="001C5752">
      <w:pPr>
        <w:pStyle w:val="1"/>
      </w:pPr>
      <w:bookmarkStart w:id="19" w:name="_Toc101082630"/>
      <w:r>
        <w:rPr>
          <w:rFonts w:hint="eastAsia"/>
        </w:rPr>
        <w:lastRenderedPageBreak/>
        <w:t>绪论</w:t>
      </w:r>
      <w:bookmarkEnd w:id="19"/>
    </w:p>
    <w:p w14:paraId="39C13377" w14:textId="77777777" w:rsidR="00AA32E4" w:rsidRDefault="00AA32E4" w:rsidP="00596A6E">
      <w:pPr>
        <w:pStyle w:val="2"/>
      </w:pPr>
      <w:bookmarkStart w:id="20" w:name="_Toc101082631"/>
      <w:r>
        <w:rPr>
          <w:rFonts w:hint="eastAsia"/>
        </w:rPr>
        <w:t>研究背景和意义</w:t>
      </w:r>
      <w:bookmarkEnd w:id="20"/>
    </w:p>
    <w:p w14:paraId="43E024FC" w14:textId="4DDA6CA6"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w:t>
      </w:r>
      <w:ins w:id="21" w:author="王 庆云" w:date="2022-04-17T17:40:00Z">
        <w:r w:rsidR="00727EEC" w:rsidRPr="00B612AF">
          <w:rPr>
            <w:rFonts w:hint="eastAsia"/>
          </w:rPr>
          <w:t>持续不断地为全球用户提供了定位（</w:t>
        </w:r>
        <w:r w:rsidR="00727EEC" w:rsidRPr="00B612AF">
          <w:rPr>
            <w:rFonts w:hint="eastAsia"/>
          </w:rPr>
          <w:t>Positioning</w:t>
        </w:r>
        <w:r w:rsidR="00727EEC" w:rsidRPr="00B612AF">
          <w:rPr>
            <w:rFonts w:hint="eastAsia"/>
          </w:rPr>
          <w:t>）、导航（</w:t>
        </w:r>
        <w:r w:rsidR="00727EEC" w:rsidRPr="00B612AF">
          <w:rPr>
            <w:rFonts w:hint="eastAsia"/>
          </w:rPr>
          <w:t>Navigation</w:t>
        </w:r>
        <w:r w:rsidR="00727EEC" w:rsidRPr="00B612AF">
          <w:rPr>
            <w:rFonts w:hint="eastAsia"/>
          </w:rPr>
          <w:t>）和授时（</w:t>
        </w:r>
        <w:r w:rsidR="00727EEC" w:rsidRPr="00B612AF">
          <w:rPr>
            <w:rFonts w:hint="eastAsia"/>
          </w:rPr>
          <w:t>Timing</w:t>
        </w:r>
        <w:r w:rsidR="00727EEC" w:rsidRPr="00B612AF">
          <w:rPr>
            <w:rFonts w:hint="eastAsia"/>
          </w:rPr>
          <w:t>）服务（以下简称“</w:t>
        </w:r>
        <w:r w:rsidR="00727EEC" w:rsidRPr="00B612AF">
          <w:rPr>
            <w:rFonts w:hint="eastAsia"/>
          </w:rPr>
          <w:t>PNT</w:t>
        </w:r>
        <w:r w:rsidR="00727EEC" w:rsidRPr="00B612AF">
          <w:rPr>
            <w:rFonts w:hint="eastAsia"/>
          </w:rPr>
          <w:t>服务”）</w:t>
        </w:r>
        <w:r w:rsidR="00727EEC">
          <w:rPr>
            <w:rFonts w:hint="eastAsia"/>
          </w:rPr>
          <w:t>，</w:t>
        </w:r>
      </w:ins>
      <w:r w:rsidR="00B612AF" w:rsidRPr="00B612AF">
        <w:rPr>
          <w:rFonts w:hint="eastAsia"/>
        </w:rPr>
        <w:t>已经成为当今社会生产生活中一种不可或缺的空间基础设施资源</w:t>
      </w:r>
      <w:del w:id="22" w:author="王 庆云" w:date="2022-04-17T17:40:00Z">
        <w:r w:rsidR="00B612AF" w:rsidRPr="00B612AF" w:rsidDel="00727EEC">
          <w:rPr>
            <w:rFonts w:hint="eastAsia"/>
          </w:rPr>
          <w:delText>，其持续不断地为全球用户提供了定位（</w:delText>
        </w:r>
        <w:r w:rsidR="00B612AF" w:rsidRPr="00B612AF" w:rsidDel="00727EEC">
          <w:rPr>
            <w:rFonts w:hint="eastAsia"/>
          </w:rPr>
          <w:delText>Positioning</w:delText>
        </w:r>
        <w:r w:rsidR="00B612AF" w:rsidRPr="00B612AF" w:rsidDel="00727EEC">
          <w:rPr>
            <w:rFonts w:hint="eastAsia"/>
          </w:rPr>
          <w:delText>）、导航（</w:delText>
        </w:r>
        <w:r w:rsidR="00B612AF" w:rsidRPr="00B612AF" w:rsidDel="00727EEC">
          <w:rPr>
            <w:rFonts w:hint="eastAsia"/>
          </w:rPr>
          <w:delText>Navigation</w:delText>
        </w:r>
        <w:r w:rsidR="00B612AF" w:rsidRPr="00B612AF" w:rsidDel="00727EEC">
          <w:rPr>
            <w:rFonts w:hint="eastAsia"/>
          </w:rPr>
          <w:delText>）和授时（</w:delText>
        </w:r>
        <w:r w:rsidR="00B612AF" w:rsidRPr="00B612AF" w:rsidDel="00727EEC">
          <w:rPr>
            <w:rFonts w:hint="eastAsia"/>
          </w:rPr>
          <w:delText>Timing</w:delText>
        </w:r>
        <w:r w:rsidR="00B612AF" w:rsidRPr="00B612AF" w:rsidDel="00727EEC">
          <w:rPr>
            <w:rFonts w:hint="eastAsia"/>
          </w:rPr>
          <w:delText>）服务（以下简称“</w:delText>
        </w:r>
        <w:r w:rsidR="00B612AF" w:rsidRPr="00B612AF" w:rsidDel="00727EEC">
          <w:rPr>
            <w:rFonts w:hint="eastAsia"/>
          </w:rPr>
          <w:delText>PNT</w:delText>
        </w:r>
        <w:r w:rsidR="00B612AF" w:rsidRPr="00B612AF" w:rsidDel="00727EEC">
          <w:rPr>
            <w:rFonts w:hint="eastAsia"/>
          </w:rPr>
          <w:delText>服务”）</w:delText>
        </w:r>
      </w:del>
      <w:r w:rsidR="00B612AF" w:rsidRPr="00B612AF">
        <w:rPr>
          <w:rFonts w:hint="eastAsia"/>
        </w:rPr>
        <w:t>。由于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Pr>
          <w:rFonts w:hint="eastAsia"/>
        </w:rPr>
        <w:t>陈俊勇，</w:t>
      </w:r>
      <w:r w:rsidR="00B612AF">
        <w:rPr>
          <w:rFonts w:hint="eastAsia"/>
        </w:rPr>
        <w:t>2</w:t>
      </w:r>
      <w:r w:rsidR="00B612AF">
        <w:t>009</w:t>
      </w:r>
      <w:r w:rsidR="00B612AF">
        <w:rPr>
          <w:rFonts w:hint="eastAsia"/>
        </w:rPr>
        <w:t>；</w:t>
      </w:r>
      <w:r w:rsidR="00B612AF" w:rsidRPr="00B612AF">
        <w:rPr>
          <w:rFonts w:hint="eastAsia"/>
        </w:rPr>
        <w:t>杨元喜，</w:t>
      </w:r>
      <w:r w:rsidR="00B612AF" w:rsidRPr="00B612AF">
        <w:rPr>
          <w:rFonts w:hint="eastAsia"/>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 xml:space="preserve">Global </w:t>
      </w:r>
      <w:del w:id="23" w:author="王 庆云" w:date="2022-04-17T17:51:00Z">
        <w:r w:rsidR="00B612AF" w:rsidRPr="00B612AF" w:rsidDel="002D0DF3">
          <w:rPr>
            <w:rFonts w:hint="eastAsia"/>
          </w:rPr>
          <w:delText>Positoning</w:delText>
        </w:r>
      </w:del>
      <w:ins w:id="24" w:author="王 庆云" w:date="2022-04-17T17:51:00Z">
        <w:r w:rsidR="002D0DF3" w:rsidRPr="00B612AF">
          <w:t>Positioning</w:t>
        </w:r>
      </w:ins>
      <w:r w:rsidR="00B612AF" w:rsidRPr="00B612AF">
        <w:rPr>
          <w:rFonts w:hint="eastAsia"/>
        </w:rPr>
        <w:t xml:space="preserve">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14:paraId="08F7BFB3" w14:textId="2EF50004"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del w:id="25" w:author="王 庆云" w:date="2022-04-17T17:51:00Z">
        <w:r w:rsidR="008D19CB" w:rsidDel="002D0DF3">
          <w:rPr>
            <w:rFonts w:hint="eastAsia"/>
          </w:rPr>
          <w:delText>Geostaionary</w:delText>
        </w:r>
      </w:del>
      <w:ins w:id="26" w:author="王 庆云" w:date="2022-04-17T17:51:00Z">
        <w:r w:rsidR="002D0DF3">
          <w:t>Geostationary</w:t>
        </w:r>
      </w:ins>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w:t>
      </w:r>
      <w:del w:id="27" w:author="王 庆云" w:date="2022-04-17T17:54:00Z">
        <w:r w:rsidR="000A0B88" w:rsidDel="002D0DF3">
          <w:delText>,</w:delText>
        </w:r>
      </w:del>
      <w:ins w:id="28" w:author="王 庆云" w:date="2022-04-17T17:54:00Z">
        <w:r w:rsidR="002D0DF3">
          <w:rPr>
            <w:rFonts w:hint="eastAsia"/>
          </w:rPr>
          <w:t>，</w:t>
        </w:r>
      </w:ins>
      <w:del w:id="29" w:author="王 庆云" w:date="2022-04-17T17:54:00Z">
        <w:r w:rsidR="000A0B88" w:rsidDel="002D0DF3">
          <w:rPr>
            <w:rFonts w:hint="eastAsia"/>
          </w:rPr>
          <w:delText xml:space="preserve"> </w:delText>
        </w:r>
      </w:del>
      <w:r w:rsidR="000A0B88">
        <w:t>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（杨元喜，</w:t>
      </w:r>
      <w:r w:rsidR="003D70E9">
        <w:rPr>
          <w:rFonts w:hint="eastAsia"/>
        </w:rPr>
        <w:t>2</w:t>
      </w:r>
      <w:r w:rsidR="003D70E9">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w:t>
      </w:r>
      <w:del w:id="30" w:author="王 庆云" w:date="2022-04-17T17:55:00Z">
        <w:r w:rsidR="00F81C3B" w:rsidDel="0056695C">
          <w:rPr>
            <w:rFonts w:hint="eastAsia"/>
          </w:rPr>
          <w:delText>都</w:delText>
        </w:r>
      </w:del>
      <w:r w:rsidR="00F81C3B">
        <w:rPr>
          <w:rFonts w:hint="eastAsia"/>
        </w:rPr>
        <w:t>播发</w:t>
      </w:r>
      <w:del w:id="31" w:author="王 庆云" w:date="2022-04-17T17:55:00Z">
        <w:r w:rsidR="00F81C3B" w:rsidDel="0056695C">
          <w:rPr>
            <w:rFonts w:hint="eastAsia"/>
          </w:rPr>
          <w:delText>了</w:delText>
        </w:r>
      </w:del>
      <w:r w:rsidR="00F81C3B">
        <w:rPr>
          <w:rFonts w:hint="eastAsia"/>
        </w:rPr>
        <w:t>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w:t>
      </w:r>
      <w:del w:id="32" w:author="王 庆云" w:date="2022-04-17T17:58:00Z">
        <w:r w:rsidR="00C26828" w:rsidDel="0056695C">
          <w:rPr>
            <w:rFonts w:hint="eastAsia"/>
          </w:rPr>
          <w:delText>共</w:delText>
        </w:r>
      </w:del>
      <w:r w:rsidR="00C26828">
        <w:rPr>
          <w:rFonts w:hint="eastAsia"/>
        </w:rPr>
        <w:t>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lastRenderedPageBreak/>
        <w:t>30</w:t>
      </w:r>
      <w:r w:rsidR="00C26828">
        <w:rPr>
          <w:rFonts w:hint="eastAsia"/>
        </w:rPr>
        <w:t>颗导航卫星</w:t>
      </w:r>
      <w:ins w:id="33" w:author="王 庆云" w:date="2022-04-17T17:58:00Z">
        <w:r w:rsidR="0056695C">
          <w:rPr>
            <w:rFonts w:hint="eastAsia"/>
          </w:rPr>
          <w:t>。</w:t>
        </w:r>
      </w:ins>
      <w:del w:id="34" w:author="王 庆云" w:date="2022-04-17T17:58:00Z">
        <w:r w:rsidR="00C26828" w:rsidDel="0056695C">
          <w:rPr>
            <w:rFonts w:hint="eastAsia"/>
          </w:rPr>
          <w:delText>，</w:delText>
        </w:r>
      </w:del>
      <w:r w:rsidR="00C26828">
        <w:rPr>
          <w:rFonts w:hint="eastAsia"/>
        </w:rPr>
        <w:t>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任务的顺利完成。</w:t>
      </w:r>
      <w:r w:rsidR="005D6266">
        <w:rPr>
          <w:rFonts w:hint="eastAsia"/>
        </w:rPr>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14:paraId="2381FBF0" w14:textId="463C4E08" w:rsidR="00C26828" w:rsidRPr="00C26828" w:rsidRDefault="00C26828" w:rsidP="00080F4B">
      <w:pPr>
        <w:spacing w:before="60" w:after="60"/>
        <w:ind w:firstLine="480"/>
      </w:pPr>
      <w:r>
        <w:rPr>
          <w:rFonts w:hint="eastAsia"/>
        </w:rPr>
        <w:t>俄罗斯</w:t>
      </w:r>
      <w:del w:id="35" w:author="王 庆云" w:date="2022-04-17T18:01:00Z">
        <w:r w:rsidDel="00DC0B4E">
          <w:rPr>
            <w:rFonts w:hint="eastAsia"/>
          </w:rPr>
          <w:delText>GLONASS</w:delText>
        </w:r>
      </w:del>
      <w:r>
        <w:rPr>
          <w:rFonts w:hint="eastAsia"/>
        </w:rPr>
        <w:t>在上世纪</w:t>
      </w:r>
      <w:r>
        <w:t>70</w:t>
      </w:r>
      <w:r>
        <w:rPr>
          <w:rFonts w:hint="eastAsia"/>
        </w:rPr>
        <w:t>年代就开始建设</w:t>
      </w:r>
      <w:ins w:id="36" w:author="王 庆云" w:date="2022-04-17T18:01:00Z">
        <w:r w:rsidR="00DC0B4E">
          <w:rPr>
            <w:rFonts w:hint="eastAsia"/>
          </w:rPr>
          <w:t>GLONASS</w:t>
        </w:r>
        <w:r w:rsidR="00DC0B4E">
          <w:rPr>
            <w:rFonts w:hint="eastAsia"/>
          </w:rPr>
          <w:t>系统</w:t>
        </w:r>
      </w:ins>
      <w:r>
        <w:rPr>
          <w:rFonts w:hint="eastAsia"/>
        </w:rPr>
        <w:t>，在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ins w:id="37" w:author="王 庆云" w:date="2022-04-17T18:00:00Z">
        <w:r w:rsidR="00DC0B4E">
          <w:rPr>
            <w:rFonts w:hint="eastAsia"/>
          </w:rPr>
          <w:t>（</w:t>
        </w:r>
      </w:ins>
      <w:del w:id="38" w:author="王 庆云" w:date="2022-04-17T18:00:00Z">
        <w:r w:rsidDel="00DC0B4E">
          <w:delText>(</w:delText>
        </w:r>
      </w:del>
      <w:r w:rsidRPr="00FC76D7">
        <w:t>Dilssner</w:t>
      </w:r>
      <w:r>
        <w:rPr>
          <w:rFonts w:hint="eastAsia"/>
        </w:rPr>
        <w:t>，</w:t>
      </w:r>
      <w:r>
        <w:rPr>
          <w:rFonts w:hint="eastAsia"/>
        </w:rPr>
        <w:t>2</w:t>
      </w:r>
      <w:r>
        <w:t>011</w:t>
      </w:r>
      <w:ins w:id="39" w:author="王 庆云" w:date="2022-04-17T18:00:00Z">
        <w:r w:rsidR="00DC0B4E">
          <w:rPr>
            <w:rFonts w:hint="eastAsia"/>
          </w:rPr>
          <w:t>)</w:t>
        </w:r>
      </w:ins>
      <w:del w:id="40" w:author="王 庆云" w:date="2022-04-17T18:00:00Z">
        <w:r w:rsidDel="00DC0B4E">
          <w:rPr>
            <w:rFonts w:hint="eastAsia"/>
          </w:rPr>
          <w:delText>)</w:delText>
        </w:r>
      </w:del>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14:paraId="4CAAEBB8" w14:textId="77777777"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14:paraId="5421E143" w14:textId="77777777"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356CBC">
        <w:t>Langley R B</w:t>
      </w:r>
      <w:r w:rsidR="00FA7E64">
        <w:t>, 1992</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p>
    <w:p w14:paraId="32CBA500" w14:textId="096DE707"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del w:id="41" w:author="王 庆云" w:date="2022-04-17T18:03:00Z">
        <w:r w:rsidDel="00DC0B4E">
          <w:rPr>
            <w:rFonts w:hint="eastAsia"/>
          </w:rPr>
          <w:delText>Postioning</w:delText>
        </w:r>
      </w:del>
      <w:ins w:id="42" w:author="王 庆云" w:date="2022-04-17T18:03:00Z">
        <w:r w:rsidR="00DC0B4E">
          <w:t>Positioning</w:t>
        </w:r>
      </w:ins>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ins w:id="43" w:author="王 庆云" w:date="2022-04-17T18:04:00Z">
        <w:r w:rsidR="00DC0B4E">
          <w:rPr>
            <w:rFonts w:hint="eastAsia"/>
          </w:rPr>
          <w:t>但</w:t>
        </w:r>
      </w:ins>
      <w:del w:id="44" w:author="王 庆云" w:date="2022-04-17T18:04:00Z">
        <w:r w:rsidDel="00DC0B4E">
          <w:rPr>
            <w:rFonts w:hint="eastAsia"/>
          </w:rPr>
          <w:delText>由于</w:delText>
        </w:r>
      </w:del>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ins w:id="45" w:author="王 庆云" w:date="2022-04-17T18:04:00Z">
        <w:r w:rsidR="00DC0B4E">
          <w:rPr>
            <w:rFonts w:hint="eastAsia"/>
          </w:rPr>
          <w:t>。</w:t>
        </w:r>
      </w:ins>
      <w:del w:id="46" w:author="王 庆云" w:date="2022-04-17T18:04:00Z">
        <w:r w:rsidDel="00DC0B4E">
          <w:rPr>
            <w:rFonts w:hint="eastAsia"/>
          </w:rPr>
          <w:delText>，</w:delText>
        </w:r>
      </w:del>
      <w:ins w:id="47" w:author="王 庆云" w:date="2022-04-17T18:04:00Z">
        <w:r w:rsidR="00DC0B4E">
          <w:rPr>
            <w:rFonts w:hint="eastAsia"/>
          </w:rPr>
          <w:t>RTK</w:t>
        </w:r>
      </w:ins>
      <w:ins w:id="48" w:author="王 庆云" w:date="2022-04-17T18:05:00Z">
        <w:r w:rsidR="00DC0B4E">
          <w:rPr>
            <w:rFonts w:hint="eastAsia"/>
          </w:rPr>
          <w:t>技术</w:t>
        </w:r>
      </w:ins>
      <w:del w:id="49" w:author="王 庆云" w:date="2022-04-17T18:04:00Z">
        <w:r w:rsidDel="00DC0B4E">
          <w:rPr>
            <w:rFonts w:hint="eastAsia"/>
          </w:rPr>
          <w:delText>其</w:delText>
        </w:r>
      </w:del>
      <w:r>
        <w:rPr>
          <w:rFonts w:hint="eastAsia"/>
        </w:rPr>
        <w:t>通过对</w:t>
      </w:r>
      <w:r>
        <w:rPr>
          <w:rFonts w:hint="eastAsia"/>
        </w:rPr>
        <w:t>GNSS</w:t>
      </w:r>
      <w:r>
        <w:rPr>
          <w:rFonts w:hint="eastAsia"/>
        </w:rPr>
        <w:t>观测值二次差的方式消除测站端和卫星端相关的误差，从而</w:t>
      </w:r>
      <w:del w:id="50" w:author="王 庆云" w:date="2022-04-17T18:05:00Z">
        <w:r w:rsidDel="00DC0B4E">
          <w:rPr>
            <w:rFonts w:hint="eastAsia"/>
          </w:rPr>
          <w:delText>是</w:delText>
        </w:r>
      </w:del>
      <w:r>
        <w:rPr>
          <w:rFonts w:hint="eastAsia"/>
        </w:rPr>
        <w:t>实现了实时厘米级定位服务</w:t>
      </w:r>
      <w:r w:rsidR="00977694">
        <w:rPr>
          <w:rFonts w:hint="eastAsia"/>
        </w:rPr>
        <w:t>（</w:t>
      </w:r>
      <w:r w:rsidR="00977694">
        <w:rPr>
          <w:rFonts w:hint="eastAsia"/>
        </w:rPr>
        <w:t>Blewitt</w:t>
      </w:r>
      <w:r w:rsidR="00977694">
        <w:rPr>
          <w:rFonts w:hint="eastAsia"/>
        </w:rPr>
        <w:t>，</w:t>
      </w:r>
      <w:r w:rsidR="00977694">
        <w:t>1989</w:t>
      </w:r>
      <w:r w:rsidR="00977694">
        <w:rPr>
          <w:rFonts w:hint="eastAsia"/>
        </w:rPr>
        <w:t>；</w:t>
      </w:r>
      <w:r w:rsidR="00977694">
        <w:rPr>
          <w:rFonts w:hint="eastAsia"/>
        </w:rPr>
        <w:t>Tenuissen</w:t>
      </w:r>
      <w:r w:rsidR="00977694">
        <w:rPr>
          <w:rFonts w:hint="eastAsia"/>
        </w:rPr>
        <w:t>，</w:t>
      </w:r>
      <w:r w:rsidR="00977694">
        <w:t>1997</w:t>
      </w:r>
      <w:r w:rsidR="00977694">
        <w:rPr>
          <w:rFonts w:hint="eastAsia"/>
        </w:rPr>
        <w:t>；魏子卿等，</w:t>
      </w:r>
      <w:r w:rsidR="00977694">
        <w:rPr>
          <w:rFonts w:hint="eastAsia"/>
        </w:rPr>
        <w:t>1</w:t>
      </w:r>
      <w:r w:rsidR="00977694">
        <w:t>998</w:t>
      </w:r>
      <w:r w:rsidR="00977694">
        <w:rPr>
          <w:rFonts w:hint="eastAsia"/>
        </w:rPr>
        <w:t>；</w:t>
      </w:r>
      <w:r w:rsidR="00977694">
        <w:rPr>
          <w:rFonts w:hint="eastAsia"/>
        </w:rPr>
        <w:t>Ri</w:t>
      </w:r>
      <w:r w:rsidR="00977694">
        <w:t>zos</w:t>
      </w:r>
      <w:r w:rsidR="00977694">
        <w:rPr>
          <w:rFonts w:hint="eastAsia"/>
        </w:rPr>
        <w:t>，</w:t>
      </w:r>
      <w:r w:rsidR="00977694">
        <w:t>2007</w:t>
      </w:r>
      <w:r w:rsidR="00977694">
        <w:rPr>
          <w:rFonts w:hint="eastAsia"/>
        </w:rPr>
        <w:t>；刘经南等，</w:t>
      </w:r>
      <w:r w:rsidR="00977694">
        <w:rPr>
          <w:rFonts w:hint="eastAsia"/>
        </w:rPr>
        <w:t>2</w:t>
      </w:r>
      <w:r w:rsidR="00977694">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w:t>
      </w:r>
      <w:del w:id="51" w:author="王 庆云" w:date="2022-04-17T18:06:00Z">
        <w:r w:rsidDel="00B36D7F">
          <w:rPr>
            <w:rFonts w:hint="eastAsia"/>
          </w:rPr>
          <w:delText>是</w:delText>
        </w:r>
      </w:del>
      <w:r>
        <w:rPr>
          <w:rFonts w:hint="eastAsia"/>
        </w:rPr>
        <w:t>区</w:t>
      </w:r>
      <w:r>
        <w:rPr>
          <w:rFonts w:hint="eastAsia"/>
        </w:rPr>
        <w:lastRenderedPageBreak/>
        <w:t>域改正数信息，大大改善了原有</w:t>
      </w:r>
      <w:r>
        <w:rPr>
          <w:rFonts w:hint="eastAsia"/>
        </w:rPr>
        <w:t>RTK</w:t>
      </w:r>
      <w:r>
        <w:rPr>
          <w:rFonts w:hint="eastAsia"/>
        </w:rPr>
        <w:t>的服务范围</w:t>
      </w:r>
      <w:r w:rsidR="00977694">
        <w:rPr>
          <w:rFonts w:hint="eastAsia"/>
        </w:rPr>
        <w:t>（</w:t>
      </w:r>
      <w:r w:rsidR="00977694">
        <w:rPr>
          <w:rFonts w:hint="eastAsia"/>
        </w:rPr>
        <w:t>Vollath</w:t>
      </w:r>
      <w:r w:rsidR="00977694">
        <w:t xml:space="preserve"> </w:t>
      </w:r>
      <w:r w:rsidR="00977694">
        <w:rPr>
          <w:rFonts w:hint="eastAsia"/>
        </w:rPr>
        <w:t>et</w:t>
      </w:r>
      <w:r w:rsidR="00977694">
        <w:t xml:space="preserve"> al.</w:t>
      </w:r>
      <w:r w:rsidR="00977694">
        <w:rPr>
          <w:rFonts w:hint="eastAsia"/>
        </w:rPr>
        <w:t>，</w:t>
      </w:r>
      <w:r w:rsidR="00977694">
        <w:t>2000</w:t>
      </w:r>
      <w:r w:rsidR="00977694">
        <w:rPr>
          <w:rFonts w:hint="eastAsia"/>
        </w:rPr>
        <w:t>；</w:t>
      </w:r>
      <w:r w:rsidR="00977694">
        <w:rPr>
          <w:rFonts w:hint="eastAsia"/>
        </w:rPr>
        <w:t>Fotopoulos</w:t>
      </w:r>
      <w:r w:rsidR="00977694">
        <w:t xml:space="preserve"> </w:t>
      </w:r>
      <w:r w:rsidR="00977694">
        <w:rPr>
          <w:rFonts w:hint="eastAsia"/>
        </w:rPr>
        <w:t>and</w:t>
      </w:r>
      <w:r w:rsidR="00977694">
        <w:t xml:space="preserve"> </w:t>
      </w:r>
      <w:r w:rsidR="00977694">
        <w:rPr>
          <w:rFonts w:hint="eastAsia"/>
        </w:rPr>
        <w:t>Cannon</w:t>
      </w:r>
      <w:r w:rsidR="00977694">
        <w:rPr>
          <w:rFonts w:hint="eastAsia"/>
        </w:rPr>
        <w:t>，</w:t>
      </w:r>
      <w:r w:rsidR="00977694">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r w:rsidR="00977694">
        <w:rPr>
          <w:rFonts w:hint="eastAsia"/>
        </w:rPr>
        <w:t>Zumbeger</w:t>
      </w:r>
      <w:r w:rsidR="00977694">
        <w:t xml:space="preserve"> et al</w:t>
      </w:r>
      <w:r w:rsidR="00977694">
        <w:rPr>
          <w:rFonts w:hint="eastAsia"/>
        </w:rPr>
        <w:t>，</w:t>
      </w:r>
      <w:r w:rsidR="00977694">
        <w:t>1997</w:t>
      </w:r>
      <w:r w:rsidR="00977694">
        <w:rPr>
          <w:rFonts w:hint="eastAsia"/>
        </w:rPr>
        <w:t>；刘经南等，</w:t>
      </w:r>
      <w:r w:rsidR="00977694">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r w:rsidR="00977694">
        <w:rPr>
          <w:rFonts w:hint="eastAsia"/>
        </w:rPr>
        <w:t>Kouba</w:t>
      </w:r>
      <w:r w:rsidR="00977694">
        <w:rPr>
          <w:rFonts w:hint="eastAsia"/>
        </w:rPr>
        <w:t>等，</w:t>
      </w:r>
      <w:r w:rsidR="00977694">
        <w:rPr>
          <w:rFonts w:hint="eastAsia"/>
        </w:rPr>
        <w:t>2</w:t>
      </w:r>
      <w:r w:rsidR="00977694">
        <w:t>001</w:t>
      </w:r>
      <w:r w:rsidR="00977694">
        <w:rPr>
          <w:rFonts w:hint="eastAsia"/>
        </w:rPr>
        <w:t>；刘焱雄，</w:t>
      </w:r>
      <w:r w:rsidR="00977694">
        <w:rPr>
          <w:rFonts w:hint="eastAsia"/>
        </w:rPr>
        <w:t>2</w:t>
      </w:r>
      <w:r w:rsidR="00977694">
        <w:t>005</w:t>
      </w:r>
      <w:r w:rsidR="00977694">
        <w:rPr>
          <w:rFonts w:hint="eastAsia"/>
        </w:rPr>
        <w:t>；程世来等，</w:t>
      </w:r>
      <w:r w:rsidR="00977694">
        <w:rPr>
          <w:rFonts w:hint="eastAsia"/>
        </w:rPr>
        <w:t>2</w:t>
      </w:r>
      <w:r w:rsidR="00977694">
        <w:t>007</w:t>
      </w:r>
      <w:r w:rsidR="00977694">
        <w:rPr>
          <w:rFonts w:hint="eastAsia"/>
        </w:rPr>
        <w:t>；</w:t>
      </w:r>
      <w:r w:rsidR="00977694">
        <w:rPr>
          <w:rFonts w:hint="eastAsia"/>
        </w:rPr>
        <w:t>Zhang</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007</w:t>
      </w:r>
      <w:r w:rsidR="00977694">
        <w:rPr>
          <w:rFonts w:hint="eastAsia"/>
        </w:rPr>
        <w:t>；韩保民等，</w:t>
      </w:r>
      <w:r w:rsidR="00977694">
        <w:rPr>
          <w:rFonts w:hint="eastAsia"/>
        </w:rPr>
        <w:t>2</w:t>
      </w:r>
      <w:r w:rsidR="00977694">
        <w:t>007</w:t>
      </w:r>
      <w:r w:rsidR="00977694">
        <w:rPr>
          <w:rFonts w:hint="eastAsia"/>
        </w:rPr>
        <w:t>；</w:t>
      </w:r>
      <w:r w:rsidR="00977694">
        <w:rPr>
          <w:rFonts w:hint="eastAsia"/>
        </w:rPr>
        <w:t>Bock</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011</w:t>
      </w:r>
      <w:r w:rsidR="00977694">
        <w:rPr>
          <w:rFonts w:hint="eastAsia"/>
        </w:rPr>
        <w:t>）</w:t>
      </w:r>
      <w:r>
        <w:rPr>
          <w:rFonts w:hint="eastAsia"/>
        </w:rPr>
        <w:t>。</w:t>
      </w:r>
    </w:p>
    <w:p w14:paraId="4985CCC9" w14:textId="74F3E009"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w:t>
      </w:r>
      <w:del w:id="52" w:author="王 庆云" w:date="2022-04-17T18:09:00Z">
        <w:r w:rsidDel="00B36D7F">
          <w:rPr>
            <w:rFonts w:hint="eastAsia"/>
          </w:rPr>
          <w:delText>乃至</w:delText>
        </w:r>
      </w:del>
      <w:r>
        <w:rPr>
          <w:rFonts w:hint="eastAsia"/>
        </w:rPr>
        <w:t>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rPr>
        <w:t>Guo</w:t>
      </w:r>
      <w:r>
        <w:t xml:space="preserve"> et al.</w:t>
      </w:r>
      <w:r>
        <w:rPr>
          <w:rFonts w:hint="eastAsia"/>
        </w:rPr>
        <w:t>，</w:t>
      </w:r>
      <w:r>
        <w:t>2016</w:t>
      </w:r>
      <w:r>
        <w:rPr>
          <w:rFonts w:hint="eastAsia"/>
        </w:rPr>
        <w:t>；</w:t>
      </w:r>
      <w:r>
        <w:rPr>
          <w:rFonts w:hint="eastAsia"/>
        </w:rPr>
        <w:t>Deo</w:t>
      </w:r>
      <w:r>
        <w:t>-El-Mowafy</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019a</w:t>
      </w:r>
      <w:r>
        <w:rPr>
          <w:rFonts w:hint="eastAsia"/>
        </w:rPr>
        <w:t>；</w:t>
      </w:r>
      <w:r>
        <w:rPr>
          <w:rFonts w:hint="eastAsia"/>
        </w:rPr>
        <w:t>Liu</w:t>
      </w:r>
      <w:r>
        <w:t xml:space="preserve"> </w:t>
      </w:r>
      <w:r>
        <w:rPr>
          <w:rFonts w:hint="eastAsia"/>
        </w:rPr>
        <w:t>et</w:t>
      </w:r>
      <w:r>
        <w:t xml:space="preserve"> al.</w:t>
      </w:r>
      <w:r>
        <w:rPr>
          <w:rFonts w:hint="eastAsia"/>
        </w:rPr>
        <w:t>，</w:t>
      </w:r>
      <w:r>
        <w:rPr>
          <w:rFonts w:hint="eastAsia"/>
        </w:rPr>
        <w:t>2</w:t>
      </w:r>
      <w:r>
        <w:t>019</w:t>
      </w:r>
      <w:r>
        <w:rPr>
          <w:rFonts w:hint="eastAsia"/>
        </w:rPr>
        <w:t>；</w:t>
      </w:r>
      <w:r>
        <w:rPr>
          <w:rFonts w:hint="eastAsia"/>
        </w:rPr>
        <w:t>Li</w:t>
      </w:r>
      <w:r>
        <w:t xml:space="preserve"> </w:t>
      </w:r>
      <w:r>
        <w:rPr>
          <w:rFonts w:hint="eastAsia"/>
        </w:rPr>
        <w:t>et</w:t>
      </w:r>
      <w:r>
        <w:t xml:space="preserve"> </w:t>
      </w:r>
      <w:r>
        <w:rPr>
          <w:rFonts w:hint="eastAsia"/>
        </w:rPr>
        <w:t>al.</w:t>
      </w:r>
      <w:r>
        <w:rPr>
          <w:rFonts w:hint="eastAsia"/>
        </w:rPr>
        <w:t>，</w:t>
      </w:r>
      <w:r>
        <w:rPr>
          <w:rFonts w:hint="eastAsia"/>
        </w:rPr>
        <w:t>2</w:t>
      </w:r>
      <w:r>
        <w:t>020</w:t>
      </w:r>
      <w:r>
        <w:rPr>
          <w:rFonts w:hint="eastAsia"/>
        </w:rPr>
        <w:t>；</w:t>
      </w:r>
      <w:r>
        <w:rPr>
          <w:rFonts w:hint="eastAsia"/>
        </w:rPr>
        <w:t>L</w:t>
      </w:r>
      <w:r>
        <w:t>i et al.</w:t>
      </w:r>
      <w:r>
        <w:rPr>
          <w:rFonts w:hint="eastAsia"/>
        </w:rPr>
        <w:t>，</w:t>
      </w:r>
      <w:r>
        <w:rPr>
          <w:rFonts w:hint="eastAsia"/>
        </w:rPr>
        <w:t>2</w:t>
      </w:r>
      <w: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钟差服务。因此在当前情形下，提供持续稳定可靠的高精度实时轨道服务显得尤为重要。而目前常用的实时轨道服务仍采用传统的基于事后处理和实时预报的超快速轨道产品（</w:t>
      </w:r>
      <w:r>
        <w:rPr>
          <w:rFonts w:hint="eastAsia"/>
        </w:rPr>
        <w:t>M</w:t>
      </w:r>
      <w:r>
        <w:t>ontenbruck et al.</w:t>
      </w:r>
      <w:r>
        <w:rPr>
          <w:rFonts w:hint="eastAsia"/>
        </w:rPr>
        <w:t>，</w:t>
      </w:r>
      <w:r>
        <w:rPr>
          <w:rFonts w:hint="eastAsia"/>
        </w:rPr>
        <w:t>2</w:t>
      </w:r>
      <w:r>
        <w:t>000</w:t>
      </w:r>
      <w:r>
        <w:rPr>
          <w:rFonts w:hint="eastAsia"/>
        </w:rPr>
        <w:t>；赵齐乐，</w:t>
      </w:r>
      <w:r>
        <w:rPr>
          <w:rFonts w:hint="eastAsia"/>
        </w:rPr>
        <w:t>2</w:t>
      </w:r>
      <w:r>
        <w:t>004</w:t>
      </w:r>
      <w:r>
        <w:rPr>
          <w:rFonts w:hint="eastAsia"/>
        </w:rPr>
        <w:t>；</w:t>
      </w:r>
      <w:r>
        <w:rPr>
          <w:rFonts w:hint="eastAsia"/>
        </w:rPr>
        <w:t>Schut</w:t>
      </w:r>
      <w:r>
        <w:t>z et al.</w:t>
      </w:r>
      <w:r>
        <w:rPr>
          <w:rFonts w:hint="eastAsia"/>
        </w:rPr>
        <w:t>，</w:t>
      </w:r>
      <w:r>
        <w:t>2004</w:t>
      </w:r>
      <w:r>
        <w:rPr>
          <w:rFonts w:hint="eastAsia"/>
        </w:rPr>
        <w:t>），在实时性和精确性上存在着难以兼容的技术瓶颈，因此难以提升轨道精度、产品连续性。而基于滤波方法的实时轨道服务则逐渐展示了应用潜力，其根据实时观测数据逐历元解算模式在对保障实时轨道产品连续性和精度可靠性上有了独特的优势。除此之外，建设完成不久的</w:t>
      </w:r>
      <w:r>
        <w:rPr>
          <w:rFonts w:hint="eastAsia"/>
        </w:rPr>
        <w:t>BDS</w:t>
      </w:r>
      <w:r>
        <w:rPr>
          <w:rFonts w:hint="eastAsia"/>
        </w:rPr>
        <w:t>在提供高精度实时轨道服务</w:t>
      </w:r>
      <w:ins w:id="53" w:author="王 庆云" w:date="2022-04-17T19:44:00Z">
        <w:r w:rsidR="00EE60EF">
          <w:rPr>
            <w:rFonts w:hint="eastAsia"/>
          </w:rPr>
          <w:t>方面</w:t>
        </w:r>
      </w:ins>
      <w:r>
        <w:rPr>
          <w:rFonts w:hint="eastAsia"/>
        </w:rPr>
        <w:t>也存在较多的问题</w:t>
      </w:r>
      <w:ins w:id="54" w:author="王 庆云" w:date="2022-04-17T19:44:00Z">
        <w:r w:rsidR="00EE60EF">
          <w:rPr>
            <w:rFonts w:hint="eastAsia"/>
          </w:rPr>
          <w:t>。</w:t>
        </w:r>
      </w:ins>
      <w:ins w:id="55" w:author="王 庆云" w:date="2022-04-17T19:45:00Z">
        <w:r w:rsidR="00EE60EF">
          <w:rPr>
            <w:rFonts w:hint="eastAsia"/>
          </w:rPr>
          <w:t>由于</w:t>
        </w:r>
      </w:ins>
      <w:del w:id="56" w:author="王 庆云" w:date="2022-04-17T19:44:00Z">
        <w:r w:rsidDel="00EE60EF">
          <w:rPr>
            <w:rFonts w:hint="eastAsia"/>
          </w:rPr>
          <w:delText>，</w:delText>
        </w:r>
      </w:del>
      <w:ins w:id="57" w:author="王 庆云" w:date="2022-04-17T19:44:00Z">
        <w:r w:rsidR="00EE60EF">
          <w:rPr>
            <w:rFonts w:hint="eastAsia"/>
          </w:rPr>
          <w:t>BDS</w:t>
        </w:r>
      </w:ins>
      <w:del w:id="58" w:author="王 庆云" w:date="2022-04-17T19:44:00Z">
        <w:r w:rsidDel="00EE60EF">
          <w:rPr>
            <w:rFonts w:hint="eastAsia"/>
          </w:rPr>
          <w:delText>其</w:delText>
        </w:r>
      </w:del>
      <w:r>
        <w:rPr>
          <w:rFonts w:hint="eastAsia"/>
        </w:rPr>
        <w:t>采用了混合异构的星座模式，不论是</w:t>
      </w:r>
      <w:r>
        <w:rPr>
          <w:rFonts w:hint="eastAsia"/>
        </w:rPr>
        <w:t>GEO</w:t>
      </w:r>
      <w:r>
        <w:rPr>
          <w:rFonts w:hint="eastAsia"/>
        </w:rPr>
        <w:t>卫星</w:t>
      </w:r>
      <w:ins w:id="59" w:author="王 庆云" w:date="2022-04-17T19:44:00Z">
        <w:r w:rsidR="00EE60EF">
          <w:rPr>
            <w:rFonts w:hint="eastAsia"/>
          </w:rPr>
          <w:t>为</w:t>
        </w:r>
      </w:ins>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卫星的偏航姿态机动与姿态模式切换（宋小勇，</w:t>
      </w:r>
      <w:r>
        <w:rPr>
          <w:rFonts w:hint="eastAsia"/>
        </w:rPr>
        <w:t>2</w:t>
      </w:r>
      <w:r>
        <w:t>009</w:t>
      </w:r>
      <w:r>
        <w:rPr>
          <w:rFonts w:hint="eastAsia"/>
        </w:rPr>
        <w:t>；郭靖，</w:t>
      </w:r>
      <w:r>
        <w:t>2014</w:t>
      </w:r>
      <w:r>
        <w:rPr>
          <w:rFonts w:hint="eastAsia"/>
        </w:rPr>
        <w:t>；戴小蕾，</w:t>
      </w:r>
      <w:r>
        <w:rPr>
          <w:rFonts w:hint="eastAsia"/>
        </w:rPr>
        <w:t>2</w:t>
      </w:r>
      <w:r>
        <w:t>016</w:t>
      </w:r>
      <w:r>
        <w:rPr>
          <w:rFonts w:hint="eastAsia"/>
        </w:rPr>
        <w:t>），都导致了传统超快轨道产品实时预报部分的轨道精度严重降低甚至无法正常使用，也给实时轨道服务的可用性和可靠性带来了挑战。另一方面，随着多频多星座及地面跟踪站的不断发展，</w:t>
      </w:r>
      <w:r>
        <w:rPr>
          <w:rFonts w:hint="eastAsia"/>
        </w:rPr>
        <w:t>GNSS</w:t>
      </w:r>
      <w:r>
        <w:rPr>
          <w:rFonts w:hint="eastAsia"/>
        </w:rPr>
        <w:t>观测数据的成倍增加，进一步加剧</w:t>
      </w:r>
      <w:r>
        <w:rPr>
          <w:rFonts w:hint="eastAsia"/>
        </w:rPr>
        <w:t>GNSS</w:t>
      </w:r>
      <w:r>
        <w:rPr>
          <w:rFonts w:hint="eastAsia"/>
        </w:rPr>
        <w:t>数据处理的计算耗时，也对轨道服务的实时处理性能提出了新的要求。</w:t>
      </w:r>
    </w:p>
    <w:p w14:paraId="2D0E286B" w14:textId="29A43033"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ins w:id="60" w:author="王 庆云" w:date="2022-04-17T19:47:00Z">
        <w:r w:rsidR="00EE60EF">
          <w:rPr>
            <w:rFonts w:hint="eastAsia"/>
          </w:rPr>
          <w:t>。</w:t>
        </w:r>
      </w:ins>
      <w:del w:id="61" w:author="王 庆云" w:date="2022-04-17T19:47:00Z">
        <w:r w:rsidR="005D0C64" w:rsidDel="00EE60EF">
          <w:rPr>
            <w:rFonts w:hint="eastAsia"/>
          </w:rPr>
          <w:delText>，</w:delText>
        </w:r>
      </w:del>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w:t>
      </w:r>
      <w:ins w:id="62" w:author="王 庆云" w:date="2022-04-17T19:47:00Z">
        <w:r w:rsidR="00EE60EF">
          <w:rPr>
            <w:rFonts w:hint="eastAsia"/>
          </w:rPr>
          <w:t>BDS</w:t>
        </w:r>
      </w:ins>
      <w:del w:id="63" w:author="王 庆云" w:date="2022-04-17T19:47:00Z">
        <w:r w:rsidR="005D0C64" w:rsidDel="00EE60EF">
          <w:rPr>
            <w:rFonts w:hint="eastAsia"/>
          </w:rPr>
          <w:delText>北斗</w:delText>
        </w:r>
      </w:del>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14:paraId="13314BD8" w14:textId="77777777" w:rsidR="00AA32E4" w:rsidRDefault="00AA32E4" w:rsidP="00596A6E">
      <w:pPr>
        <w:pStyle w:val="2"/>
      </w:pPr>
      <w:bookmarkStart w:id="64" w:name="_Toc101082632"/>
      <w:r>
        <w:rPr>
          <w:rFonts w:hint="eastAsia"/>
        </w:rPr>
        <w:t>GNSS</w:t>
      </w:r>
      <w:r>
        <w:rPr>
          <w:rFonts w:hint="eastAsia"/>
        </w:rPr>
        <w:t>实时轨道</w:t>
      </w:r>
      <w:r w:rsidR="003B683D">
        <w:rPr>
          <w:rFonts w:hint="eastAsia"/>
        </w:rPr>
        <w:t>服务</w:t>
      </w:r>
      <w:r>
        <w:rPr>
          <w:rFonts w:hint="eastAsia"/>
        </w:rPr>
        <w:t>的国内外服务现状</w:t>
      </w:r>
      <w:bookmarkEnd w:id="64"/>
    </w:p>
    <w:p w14:paraId="65374F12" w14:textId="685F18BB" w:rsidR="002709B5" w:rsidRPr="002709B5" w:rsidRDefault="002709B5" w:rsidP="002709B5">
      <w:pPr>
        <w:spacing w:before="60" w:after="60"/>
        <w:ind w:firstLine="480"/>
      </w:pPr>
      <w:r>
        <w:rPr>
          <w:rFonts w:hint="eastAsia"/>
        </w:rPr>
        <w:lastRenderedPageBreak/>
        <w:t>导航卫星精密轨道的相关研究从上个世纪五十年代开始，经过半个多世纪的发展，其相关</w:t>
      </w:r>
      <w:r w:rsidR="00396657">
        <w:rPr>
          <w:rFonts w:hint="eastAsia"/>
        </w:rPr>
        <w:t>的轨道参数估计</w:t>
      </w:r>
      <w:r>
        <w:rPr>
          <w:rFonts w:hint="eastAsia"/>
        </w:rPr>
        <w:t>理论、轨道动力学参数模型、轨道预报模型等都得到了不断</w:t>
      </w:r>
      <w:del w:id="65" w:author="王 庆云" w:date="2022-04-17T19:48:00Z">
        <w:r w:rsidDel="00B77DB8">
          <w:rPr>
            <w:rFonts w:hint="eastAsia"/>
          </w:rPr>
          <w:delText>的</w:delText>
        </w:r>
      </w:del>
      <w:r>
        <w:rPr>
          <w:rFonts w:hint="eastAsia"/>
        </w:rPr>
        <w:t>完善，导航卫星的轨道精度也随之提高。</w:t>
      </w:r>
      <w:ins w:id="66" w:author="王 庆云" w:date="2022-04-17T19:48:00Z">
        <w:r w:rsidR="00B77DB8">
          <w:rPr>
            <w:rFonts w:hint="eastAsia"/>
          </w:rPr>
          <w:t>与此同时，</w:t>
        </w:r>
      </w:ins>
      <w:del w:id="67" w:author="王 庆云" w:date="2022-04-17T19:48:00Z">
        <w:r w:rsidDel="00B77DB8">
          <w:rPr>
            <w:rFonts w:hint="eastAsia"/>
          </w:rPr>
          <w:delText>而</w:delText>
        </w:r>
      </w:del>
      <w:r>
        <w:rPr>
          <w:rFonts w:hint="eastAsia"/>
        </w:rPr>
        <w:t>导航卫星实时轨道服务也随着高精度</w:t>
      </w:r>
      <w:r>
        <w:rPr>
          <w:rFonts w:hint="eastAsia"/>
        </w:rPr>
        <w:t>GNSS</w:t>
      </w:r>
      <w:r>
        <w:rPr>
          <w:rFonts w:hint="eastAsia"/>
        </w:rPr>
        <w:t>实时定位需求的增长而变得日趋重要</w:t>
      </w:r>
      <w:ins w:id="68" w:author="王 庆云" w:date="2022-04-17T19:48:00Z">
        <w:r w:rsidR="00B77DB8">
          <w:rPr>
            <w:rFonts w:hint="eastAsia"/>
          </w:rPr>
          <w:t>。</w:t>
        </w:r>
      </w:ins>
      <w:del w:id="69" w:author="王 庆云" w:date="2022-04-17T19:48:00Z">
        <w:r w:rsidDel="00B77DB8">
          <w:rPr>
            <w:rFonts w:hint="eastAsia"/>
          </w:rPr>
          <w:delText>，</w:delText>
        </w:r>
      </w:del>
      <w:del w:id="70" w:author="王 庆云" w:date="2022-04-17T19:49:00Z">
        <w:r w:rsidDel="00B77DB8">
          <w:rPr>
            <w:rFonts w:hint="eastAsia"/>
          </w:rPr>
          <w:delText>就</w:delText>
        </w:r>
      </w:del>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14:paraId="15E148D2" w14:textId="77777777" w:rsidR="00AA32E4" w:rsidRDefault="00AA32E4">
      <w:pPr>
        <w:pStyle w:val="3"/>
      </w:pPr>
      <w:bookmarkStart w:id="71" w:name="_Toc101082633"/>
      <w:r>
        <w:rPr>
          <w:rFonts w:hint="eastAsia"/>
        </w:rPr>
        <w:t>超快速轨道实时服务研究现状</w:t>
      </w:r>
      <w:bookmarkEnd w:id="71"/>
    </w:p>
    <w:p w14:paraId="7EB36D9D" w14:textId="77777777"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Pr>
          <w:rFonts w:hint="eastAsia"/>
        </w:rPr>
        <w:t>Beutler</w:t>
      </w:r>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r w:rsidR="00445C64">
        <w:rPr>
          <w:rFonts w:hint="eastAsia"/>
        </w:rPr>
        <w:t>Montenbruck</w:t>
      </w:r>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14:paraId="44810B42" w14:textId="0D9082EB"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w:t>
      </w:r>
      <w:del w:id="72" w:author="王 庆云" w:date="2022-04-17T19:53:00Z">
        <w:r w:rsidR="002A5FD7" w:rsidDel="004A111E">
          <w:rPr>
            <w:rFonts w:hint="eastAsia"/>
          </w:rPr>
          <w:delText>的影响。</w:delText>
        </w:r>
      </w:del>
      <w:ins w:id="73" w:author="王 庆云" w:date="2022-04-17T19:53:00Z">
        <w:r w:rsidR="004A111E">
          <w:rPr>
            <w:rFonts w:hint="eastAsia"/>
          </w:rPr>
          <w:t>，</w:t>
        </w:r>
      </w:ins>
      <w:del w:id="74" w:author="王 庆云" w:date="2022-04-17T19:53:00Z">
        <w:r w:rsidR="002A5FD7" w:rsidDel="004A111E">
          <w:rPr>
            <w:rFonts w:hint="eastAsia"/>
          </w:rPr>
          <w:delText>对于这些方面，</w:delText>
        </w:r>
      </w:del>
      <w:ins w:id="75" w:author="王 庆云" w:date="2022-04-17T19:53:00Z">
        <w:r w:rsidR="004A111E">
          <w:rPr>
            <w:rFonts w:hint="eastAsia"/>
          </w:rPr>
          <w:t>并且</w:t>
        </w:r>
      </w:ins>
      <w:r w:rsidR="002A5FD7">
        <w:rPr>
          <w:rFonts w:hint="eastAsia"/>
        </w:rPr>
        <w:t>许多学者都对此进行了相关研究。</w:t>
      </w:r>
      <w:del w:id="76" w:author="王 庆云" w:date="2022-04-17T19:53:00Z">
        <w:r w:rsidR="003B542F" w:rsidDel="004A111E">
          <w:rPr>
            <w:rFonts w:hint="eastAsia"/>
          </w:rPr>
          <w:delText>对于</w:delText>
        </w:r>
      </w:del>
      <w:r w:rsidR="005E7AD1">
        <w:rPr>
          <w:rFonts w:hint="eastAsia"/>
        </w:rPr>
        <w:t>动力学模型</w:t>
      </w:r>
      <w:del w:id="77" w:author="王 庆云" w:date="2022-04-17T19:53:00Z">
        <w:r w:rsidR="003B542F" w:rsidDel="004A111E">
          <w:rPr>
            <w:rFonts w:hint="eastAsia"/>
          </w:rPr>
          <w:delText>，其</w:delText>
        </w:r>
      </w:del>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commentRangeStart w:id="78"/>
      <w:r w:rsidR="00DD496B">
        <w:rPr>
          <w:rFonts w:hint="eastAsia"/>
        </w:rPr>
        <w:t>1</w:t>
      </w:r>
      <w:r w:rsidR="00862310">
        <w:t>92</w:t>
      </w:r>
      <w:commentRangeEnd w:id="78"/>
      <w:r w:rsidR="004A111E">
        <w:rPr>
          <w:rStyle w:val="aff"/>
        </w:rPr>
        <w:commentReference w:id="78"/>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w:t>
      </w:r>
      <w:ins w:id="79" w:author="王 庆云" w:date="2022-04-17T19:55:00Z">
        <w:r w:rsidR="004A111E">
          <w:rPr>
            <w:rFonts w:hint="eastAsia"/>
          </w:rPr>
          <w:t>但该分析模型</w:t>
        </w:r>
      </w:ins>
      <w:del w:id="80" w:author="王 庆云" w:date="2022-04-17T19:54:00Z">
        <w:r w:rsidR="00DD496B" w:rsidDel="004A111E">
          <w:rPr>
            <w:rFonts w:hint="eastAsia"/>
          </w:rPr>
          <w:delText>由于</w:delText>
        </w:r>
      </w:del>
      <w:r w:rsidR="00DD496B">
        <w:rPr>
          <w:rFonts w:hint="eastAsia"/>
        </w:rPr>
        <w:t>难以对真实物理</w:t>
      </w:r>
      <w:r w:rsidR="003B542F">
        <w:rPr>
          <w:rFonts w:hint="eastAsia"/>
        </w:rPr>
        <w:t>影响因素</w:t>
      </w:r>
      <w:r w:rsidR="00DD496B">
        <w:rPr>
          <w:rFonts w:hint="eastAsia"/>
        </w:rPr>
        <w:t>完全</w:t>
      </w:r>
      <w:r w:rsidR="003B542F">
        <w:rPr>
          <w:rFonts w:hint="eastAsia"/>
        </w:rPr>
        <w:t>描述，其精度水平也十分有限。</w:t>
      </w:r>
      <w:del w:id="81" w:author="王 庆云" w:date="2022-04-17T19:56:00Z">
        <w:r w:rsidR="003B542F" w:rsidDel="004A111E">
          <w:rPr>
            <w:rFonts w:hint="eastAsia"/>
          </w:rPr>
          <w:delText>鉴于此</w:delText>
        </w:r>
      </w:del>
      <w:ins w:id="82" w:author="王 庆云" w:date="2022-04-17T19:56:00Z">
        <w:r w:rsidR="004A111E">
          <w:rPr>
            <w:rFonts w:hint="eastAsia"/>
          </w:rPr>
          <w:t>相比之下，</w:t>
        </w:r>
      </w:ins>
      <w:del w:id="83" w:author="王 庆云" w:date="2022-04-17T19:56:00Z">
        <w:r w:rsidR="003B542F" w:rsidDel="004A111E">
          <w:rPr>
            <w:rFonts w:hint="eastAsia"/>
          </w:rPr>
          <w:delText>，</w:delText>
        </w:r>
      </w:del>
      <w:r w:rsidR="003B542F">
        <w:rPr>
          <w:rFonts w:hint="eastAsia"/>
        </w:rPr>
        <w:t>经验</w:t>
      </w:r>
      <w:ins w:id="84" w:author="王 庆云" w:date="2022-04-17T19:57:00Z">
        <w:r w:rsidR="004A111E">
          <w:rPr>
            <w:rFonts w:hint="eastAsia"/>
          </w:rPr>
          <w:t>型</w:t>
        </w:r>
      </w:ins>
      <w:del w:id="85" w:author="王 庆云" w:date="2022-04-17T19:57:00Z">
        <w:r w:rsidR="003B542F" w:rsidDel="004A111E">
          <w:rPr>
            <w:rFonts w:hint="eastAsia"/>
          </w:rPr>
          <w:delText>性</w:delText>
        </w:r>
      </w:del>
      <w:r w:rsidR="003B542F">
        <w:rPr>
          <w:rFonts w:hint="eastAsia"/>
        </w:rPr>
        <w:t>模型由于其通过事后定轨数据拟合方式确定，</w:t>
      </w:r>
      <w:ins w:id="86" w:author="王 庆云" w:date="2022-04-17T19:55:00Z">
        <w:r w:rsidR="004A111E">
          <w:rPr>
            <w:rFonts w:hint="eastAsia"/>
          </w:rPr>
          <w:t>可以</w:t>
        </w:r>
      </w:ins>
      <w:r w:rsidR="003B542F">
        <w:rPr>
          <w:rFonts w:hint="eastAsia"/>
        </w:rPr>
        <w:t>吸收</w:t>
      </w:r>
      <w:del w:id="87" w:author="王 庆云" w:date="2022-04-17T19:55:00Z">
        <w:r w:rsidR="003B542F" w:rsidDel="004A111E">
          <w:rPr>
            <w:rFonts w:hint="eastAsia"/>
          </w:rPr>
          <w:delText>了</w:delText>
        </w:r>
      </w:del>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r w:rsidR="0099711F">
        <w:rPr>
          <w:rFonts w:hint="eastAsia"/>
        </w:rPr>
        <w:t>Beutler</w:t>
      </w:r>
      <w:r w:rsidR="0099711F">
        <w:t xml:space="preserve"> </w:t>
      </w:r>
      <w:r w:rsidR="0099711F">
        <w:rPr>
          <w:rFonts w:hint="eastAsia"/>
        </w:rPr>
        <w:t>et</w:t>
      </w:r>
      <w:r w:rsidR="0099711F">
        <w:t xml:space="preserve"> al., 1994</w:t>
      </w:r>
      <w:r w:rsidR="0099711F">
        <w:rPr>
          <w:rFonts w:hint="eastAsia"/>
        </w:rPr>
        <w:t>）</w:t>
      </w:r>
      <w:del w:id="88" w:author="王 庆云" w:date="2022-04-17T19:56:00Z">
        <w:r w:rsidR="0099711F" w:rsidDel="004A111E">
          <w:rPr>
            <w:rFonts w:hint="eastAsia"/>
          </w:rPr>
          <w:delText>，</w:delText>
        </w:r>
      </w:del>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w:t>
      </w:r>
      <w:ins w:id="89" w:author="王 庆云" w:date="2022-04-17T19:58:00Z">
        <w:r w:rsidR="00856120">
          <w:rPr>
            <w:rFonts w:hint="eastAsia"/>
          </w:rPr>
          <w:t>会</w:t>
        </w:r>
      </w:ins>
      <w:del w:id="90" w:author="王 庆云" w:date="2022-04-17T19:58:00Z">
        <w:r w:rsidR="00A026FF" w:rsidDel="00856120">
          <w:rPr>
            <w:rFonts w:hint="eastAsia"/>
          </w:rPr>
          <w:delText>将</w:delText>
        </w:r>
      </w:del>
      <w:r w:rsidR="00A026FF">
        <w:rPr>
          <w:rFonts w:hint="eastAsia"/>
        </w:rPr>
        <w:t>显著降低（戴小蕾，</w:t>
      </w:r>
      <w:r w:rsidR="00A026FF">
        <w:rPr>
          <w:rFonts w:hint="eastAsia"/>
        </w:rPr>
        <w:t>2</w:t>
      </w:r>
      <w:r w:rsidR="00A026FF">
        <w:t>016</w:t>
      </w:r>
      <w:r w:rsidR="00A026FF">
        <w:rPr>
          <w:rFonts w:hint="eastAsia"/>
        </w:rPr>
        <w:t>）。</w:t>
      </w:r>
      <w:ins w:id="91" w:author="王 庆云" w:date="2022-04-17T20:04:00Z">
        <w:r w:rsidR="00DE639A">
          <w:rPr>
            <w:rFonts w:hint="eastAsia"/>
          </w:rPr>
          <w:t>在定轨弧长和预报弧长对预报轨道精度的影响方面</w:t>
        </w:r>
      </w:ins>
      <w:del w:id="92" w:author="王 庆云" w:date="2022-04-17T20:04:00Z">
        <w:r w:rsidR="00C54A41" w:rsidDel="00DE639A">
          <w:rPr>
            <w:rFonts w:hint="eastAsia"/>
          </w:rPr>
          <w:delText>另一方面</w:delText>
        </w:r>
      </w:del>
      <w:r w:rsidR="00C54A41">
        <w:rPr>
          <w:rFonts w:hint="eastAsia"/>
        </w:rPr>
        <w:t>，</w:t>
      </w:r>
      <w:ins w:id="93" w:author="王 庆云" w:date="2022-04-17T20:00:00Z">
        <w:r w:rsidR="00A15D39">
          <w:rPr>
            <w:rFonts w:hint="eastAsia"/>
          </w:rPr>
          <w:t>许多学者</w:t>
        </w:r>
      </w:ins>
      <w:del w:id="94" w:author="王 庆云" w:date="2022-04-17T20:04:00Z">
        <w:r w:rsidR="00D07AD1" w:rsidDel="00DE639A">
          <w:rPr>
            <w:rFonts w:hint="eastAsia"/>
          </w:rPr>
          <w:delText>对于定轨弧长和预报弧长的</w:delText>
        </w:r>
      </w:del>
      <w:ins w:id="95" w:author="王 庆云" w:date="2022-04-17T19:59:00Z">
        <w:r w:rsidR="00A15D39">
          <w:rPr>
            <w:rFonts w:hint="eastAsia"/>
          </w:rPr>
          <w:t>也</w:t>
        </w:r>
      </w:ins>
      <w:ins w:id="96" w:author="王 庆云" w:date="2022-04-17T20:04:00Z">
        <w:r w:rsidR="00DE639A">
          <w:rPr>
            <w:rFonts w:hint="eastAsia"/>
          </w:rPr>
          <w:t>进行</w:t>
        </w:r>
      </w:ins>
      <w:ins w:id="97" w:author="王 庆云" w:date="2022-04-17T19:59:00Z">
        <w:r w:rsidR="00A15D39">
          <w:rPr>
            <w:rFonts w:hint="eastAsia"/>
          </w:rPr>
          <w:t>了充</w:t>
        </w:r>
      </w:ins>
      <w:ins w:id="98" w:author="王 庆云" w:date="2022-04-17T20:04:00Z">
        <w:r w:rsidR="00DE639A">
          <w:rPr>
            <w:rFonts w:hint="eastAsia"/>
          </w:rPr>
          <w:t>分</w:t>
        </w:r>
      </w:ins>
      <w:ins w:id="99" w:author="王 庆云" w:date="2022-04-17T19:59:00Z">
        <w:r w:rsidR="00A15D39">
          <w:rPr>
            <w:rFonts w:hint="eastAsia"/>
          </w:rPr>
          <w:t>的</w:t>
        </w:r>
      </w:ins>
      <w:r w:rsidR="00175388">
        <w:rPr>
          <w:rFonts w:hint="eastAsia"/>
        </w:rPr>
        <w:t>研究</w:t>
      </w:r>
      <w:ins w:id="100" w:author="王 庆云" w:date="2022-04-17T19:59:00Z">
        <w:r w:rsidR="00A15D39">
          <w:rPr>
            <w:rFonts w:hint="eastAsia"/>
          </w:rPr>
          <w:t>。</w:t>
        </w:r>
      </w:ins>
      <w:del w:id="101" w:author="王 庆云" w:date="2022-04-17T19:59:00Z">
        <w:r w:rsidR="00D07AD1" w:rsidDel="00A15D39">
          <w:rPr>
            <w:rFonts w:hint="eastAsia"/>
          </w:rPr>
          <w:delText>，</w:delText>
        </w:r>
      </w:del>
      <w:r w:rsidR="00D07AD1">
        <w:rPr>
          <w:rFonts w:hint="eastAsia"/>
        </w:rPr>
        <w:t>Choi e</w:t>
      </w:r>
      <w:r w:rsidR="00D07AD1">
        <w:t>t al.</w:t>
      </w:r>
      <w:r w:rsidR="00D07AD1">
        <w:rPr>
          <w:rFonts w:hint="eastAsia"/>
        </w:rPr>
        <w:t>（</w:t>
      </w:r>
      <w:r w:rsidR="00D07AD1">
        <w:t>2</w:t>
      </w:r>
      <w:r w:rsidR="0029794E">
        <w:t>013</w:t>
      </w:r>
      <w:r w:rsidR="0029794E">
        <w:rPr>
          <w:rFonts w:hint="eastAsia"/>
        </w:rPr>
        <w:t>）</w:t>
      </w:r>
      <w:del w:id="102" w:author="王 庆云" w:date="2022-04-17T19:59:00Z">
        <w:r w:rsidR="00DB7F5B" w:rsidDel="00A15D39">
          <w:rPr>
            <w:rFonts w:hint="eastAsia"/>
          </w:rPr>
          <w:delText>通过</w:delText>
        </w:r>
      </w:del>
      <w:r w:rsidR="003948A6">
        <w:rPr>
          <w:rFonts w:hint="eastAsia"/>
        </w:rPr>
        <w:t>分析</w:t>
      </w:r>
      <w:ins w:id="103" w:author="王 庆云" w:date="2022-04-17T19:59:00Z">
        <w:r w:rsidR="00A15D39">
          <w:rPr>
            <w:rFonts w:hint="eastAsia"/>
          </w:rPr>
          <w:t>了</w:t>
        </w:r>
      </w:ins>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w:t>
      </w:r>
      <w:r w:rsidR="003948A6">
        <w:rPr>
          <w:rFonts w:hint="eastAsia"/>
        </w:rPr>
        <w:lastRenderedPageBreak/>
        <w:t>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w:t>
      </w:r>
      <w:del w:id="104" w:author="王 庆云" w:date="2022-04-17T20:05:00Z">
        <w:r w:rsidR="002931E4" w:rsidDel="00DE639A">
          <w:rPr>
            <w:rFonts w:hint="eastAsia"/>
          </w:rPr>
          <w:delText>将</w:delText>
        </w:r>
      </w:del>
      <w:r w:rsidR="002931E4">
        <w:rPr>
          <w:rFonts w:hint="eastAsia"/>
        </w:rPr>
        <w:t>随着预报弧长增长而急剧降低</w:t>
      </w:r>
      <w:ins w:id="105" w:author="王 庆云" w:date="2022-04-17T20:06:00Z">
        <w:r w:rsidR="00DE639A">
          <w:rPr>
            <w:rFonts w:hint="eastAsia"/>
          </w:rPr>
          <w:t>。</w:t>
        </w:r>
      </w:ins>
      <w:del w:id="106" w:author="王 庆云" w:date="2022-04-17T20:06:00Z">
        <w:r w:rsidR="002931E4" w:rsidDel="00DE639A">
          <w:rPr>
            <w:rFonts w:hint="eastAsia"/>
          </w:rPr>
          <w:delText>，</w:delText>
        </w:r>
      </w:del>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C82C6B">
        <w:t>b</w:t>
      </w:r>
      <w:r w:rsidR="002931E4">
        <w:rPr>
          <w:rFonts w:hint="eastAsia"/>
        </w:rPr>
        <w:t>）</w:t>
      </w:r>
      <w:del w:id="107" w:author="王 庆云" w:date="2022-04-17T20:06:00Z">
        <w:r w:rsidR="00427C05" w:rsidDel="00DE639A">
          <w:rPr>
            <w:rFonts w:hint="eastAsia"/>
          </w:rPr>
          <w:delText>则</w:delText>
        </w:r>
      </w:del>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14:paraId="2599BA1F" w14:textId="28928811"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del w:id="108" w:author="王 庆云" w:date="2022-04-17T20:10:00Z">
        <w:r w:rsidR="006A22A2" w:rsidDel="00D52684">
          <w:rPr>
            <w:rFonts w:hint="eastAsia"/>
          </w:rPr>
          <w:delText>其起初更新频率为</w:delText>
        </w:r>
        <w:r w:rsidR="007B66D4" w:rsidDel="00D52684">
          <w:delText>12</w:delText>
        </w:r>
        <w:r w:rsidR="006A22A2" w:rsidDel="00D52684">
          <w:rPr>
            <w:rFonts w:hint="eastAsia"/>
          </w:rPr>
          <w:delText>h</w:delText>
        </w:r>
        <w:r w:rsidR="006A22A2" w:rsidDel="00D52684">
          <w:rPr>
            <w:rFonts w:hint="eastAsia"/>
          </w:rPr>
          <w:delText>，</w:delText>
        </w:r>
      </w:del>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640840">
        <w:t>et al.</w:t>
      </w:r>
      <w:r w:rsidR="00640840">
        <w:rPr>
          <w:rFonts w:hint="eastAsia"/>
        </w:rPr>
        <w:t>，</w:t>
      </w:r>
      <w:r w:rsidR="007B66D4">
        <w:t>2001</w:t>
      </w:r>
      <w:r w:rsidR="007B66D4">
        <w:rPr>
          <w:rFonts w:hint="eastAsia"/>
        </w:rPr>
        <w:t>）。</w:t>
      </w:r>
      <w:ins w:id="109" w:author="王 庆云" w:date="2022-04-17T20:11:00Z">
        <w:r w:rsidR="00D52684">
          <w:rPr>
            <w:rFonts w:hint="eastAsia"/>
          </w:rPr>
          <w:t>，起初更新频率为</w:t>
        </w:r>
        <w:r w:rsidR="00D52684">
          <w:t>12</w:t>
        </w:r>
        <w:r w:rsidR="00D52684">
          <w:rPr>
            <w:rFonts w:hint="eastAsia"/>
          </w:rPr>
          <w:t>h</w:t>
        </w:r>
        <w:r w:rsidR="00D52684">
          <w:rPr>
            <w:rFonts w:hint="eastAsia"/>
          </w:rPr>
          <w:t>，</w:t>
        </w:r>
      </w:ins>
      <w:r w:rsidR="007B66D4">
        <w:rPr>
          <w:rFonts w:hint="eastAsia"/>
        </w:rPr>
        <w:t>后续为进一步提高实时轨道精度，</w:t>
      </w:r>
      <w:del w:id="110" w:author="王 庆云" w:date="2022-04-17T20:11:00Z">
        <w:r w:rsidR="007B66D4" w:rsidDel="00D52684">
          <w:rPr>
            <w:rFonts w:hint="eastAsia"/>
          </w:rPr>
          <w:delText>IGS</w:delText>
        </w:r>
      </w:del>
      <w:r w:rsidR="007B66D4">
        <w:rPr>
          <w:rFonts w:hint="eastAsia"/>
        </w:rPr>
        <w:t>从</w:t>
      </w:r>
      <w:r w:rsidR="007B66D4">
        <w:rPr>
          <w:rFonts w:hint="eastAsia"/>
        </w:rPr>
        <w:t>2</w:t>
      </w:r>
      <w:r w:rsidR="007B66D4">
        <w:t>004</w:t>
      </w:r>
      <w:r w:rsidR="007B66D4">
        <w:rPr>
          <w:rFonts w:hint="eastAsia"/>
        </w:rPr>
        <w:t>年起</w:t>
      </w:r>
      <w:del w:id="111" w:author="王 庆云" w:date="2022-04-17T20:11:00Z">
        <w:r w:rsidR="007B66D4" w:rsidDel="00D52684">
          <w:rPr>
            <w:rFonts w:hint="eastAsia"/>
          </w:rPr>
          <w:delText>将</w:delText>
        </w:r>
        <w:r w:rsidR="007B66D4" w:rsidDel="00D52684">
          <w:rPr>
            <w:rFonts w:hint="eastAsia"/>
          </w:rPr>
          <w:delText>IG</w:delText>
        </w:r>
        <w:r w:rsidR="004F11F9" w:rsidDel="00D52684">
          <w:rPr>
            <w:rFonts w:hint="eastAsia"/>
          </w:rPr>
          <w:delText>U</w:delText>
        </w:r>
        <w:r w:rsidR="004F11F9" w:rsidDel="00D52684">
          <w:rPr>
            <w:rFonts w:hint="eastAsia"/>
          </w:rPr>
          <w:delText>产品</w:delText>
        </w:r>
      </w:del>
      <w:ins w:id="112" w:author="王 庆云" w:date="2022-04-17T20:11:00Z">
        <w:r w:rsidR="00D52684">
          <w:rPr>
            <w:rFonts w:hint="eastAsia"/>
          </w:rPr>
          <w:t>更新频率</w:t>
        </w:r>
      </w:ins>
      <w:r w:rsidR="004F11F9">
        <w:rPr>
          <w:rFonts w:hint="eastAsia"/>
        </w:rPr>
        <w:t>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w:t>
      </w:r>
      <w:del w:id="113" w:author="王 庆云" w:date="2022-04-17T20:12:00Z">
        <w:r w:rsidR="004F11F9" w:rsidDel="00D52684">
          <w:rPr>
            <w:rFonts w:hint="eastAsia"/>
          </w:rPr>
          <w:delText>上</w:delText>
        </w:r>
      </w:del>
      <w:r w:rsidR="004F11F9">
        <w:rPr>
          <w:rFonts w:hint="eastAsia"/>
        </w:rPr>
        <w:t>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w:t>
      </w:r>
      <w:del w:id="114" w:author="王 庆云" w:date="2022-04-17T20:12:00Z">
        <w:r w:rsidR="00363BD9" w:rsidDel="00D52684">
          <w:rPr>
            <w:rFonts w:hint="eastAsia"/>
          </w:rPr>
          <w:delText>对</w:delText>
        </w:r>
      </w:del>
      <w:r w:rsidR="00363BD9">
        <w:rPr>
          <w:rFonts w:hint="eastAsia"/>
        </w:rPr>
        <w:t>GLONASS</w:t>
      </w:r>
      <w:r w:rsidR="00363BD9">
        <w:rPr>
          <w:rFonts w:hint="eastAsia"/>
        </w:rPr>
        <w:t>系统的超快速轨道产品</w:t>
      </w:r>
      <w:commentRangeStart w:id="115"/>
      <w:r w:rsidR="00363BD9">
        <w:rPr>
          <w:rFonts w:hint="eastAsia"/>
        </w:rPr>
        <w:t>IGV</w:t>
      </w:r>
      <w:commentRangeEnd w:id="115"/>
      <w:r w:rsidR="00D52684">
        <w:rPr>
          <w:rStyle w:val="aff"/>
        </w:rPr>
        <w:commentReference w:id="115"/>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Pr>
          <w:rFonts w:hint="eastAsia"/>
        </w:rPr>
        <w:t>范磊，</w:t>
      </w:r>
      <w:r w:rsidR="00695256">
        <w:t>201</w:t>
      </w:r>
      <w:r w:rsidR="007158BE">
        <w:t>7</w:t>
      </w:r>
      <w:r w:rsidR="00695256">
        <w:rPr>
          <w:rFonts w:hint="eastAsia"/>
        </w:rPr>
        <w:t>）。</w:t>
      </w:r>
      <w:del w:id="116" w:author="王 庆云" w:date="2022-04-17T20:13:00Z">
        <w:r w:rsidR="00535497" w:rsidDel="00D52684">
          <w:rPr>
            <w:rFonts w:hint="eastAsia"/>
          </w:rPr>
          <w:delText>特别地，</w:delText>
        </w:r>
      </w:del>
      <w:r w:rsidR="00535497">
        <w:rPr>
          <w:rFonts w:hint="eastAsia"/>
        </w:rPr>
        <w:t>相</w:t>
      </w:r>
      <w:ins w:id="117" w:author="王 庆云" w:date="2022-04-17T20:13:00Z">
        <w:r w:rsidR="00D52684">
          <w:rPr>
            <w:rFonts w:hint="eastAsia"/>
          </w:rPr>
          <w:t>比</w:t>
        </w:r>
      </w:ins>
      <w:del w:id="118" w:author="王 庆云" w:date="2022-04-17T20:13:00Z">
        <w:r w:rsidR="00535497" w:rsidDel="00D52684">
          <w:rPr>
            <w:rFonts w:hint="eastAsia"/>
          </w:rPr>
          <w:delText>对</w:delText>
        </w:r>
      </w:del>
      <w:r w:rsidR="00535497">
        <w:rPr>
          <w:rFonts w:hint="eastAsia"/>
        </w:rPr>
        <w:t>于轨道实时预报部分，钟差产品的预报部分的精度确难以满足实时厘米级的定位需求</w:t>
      </w:r>
      <w:ins w:id="119" w:author="王 庆云" w:date="2022-04-17T20:14:00Z">
        <w:r w:rsidR="00D52684">
          <w:rPr>
            <w:rFonts w:hint="eastAsia"/>
          </w:rPr>
          <w:t>。</w:t>
        </w:r>
      </w:ins>
      <w:del w:id="120" w:author="王 庆云" w:date="2022-04-17T20:14:00Z">
        <w:r w:rsidR="00535497" w:rsidDel="00D52684">
          <w:rPr>
            <w:rFonts w:hint="eastAsia"/>
          </w:rPr>
          <w:delText>，</w:delText>
        </w:r>
      </w:del>
      <w:r w:rsidR="00535497">
        <w:rPr>
          <w:rFonts w:hint="eastAsia"/>
        </w:rPr>
        <w:t>因此</w:t>
      </w:r>
      <w:r w:rsidR="00535497">
        <w:rPr>
          <w:rFonts w:hint="eastAsia"/>
        </w:rPr>
        <w:t>IGS</w:t>
      </w:r>
      <w:r w:rsidR="00535497">
        <w:rPr>
          <w:rFonts w:hint="eastAsia"/>
        </w:rPr>
        <w:t>实时工作组（</w:t>
      </w:r>
      <w:del w:id="121" w:author="王 庆云" w:date="2022-04-17T20:13:00Z">
        <w:r w:rsidR="00535497" w:rsidDel="00D52684">
          <w:rPr>
            <w:rFonts w:hint="eastAsia"/>
          </w:rPr>
          <w:delText>RTWG</w:delText>
        </w:r>
        <w:r w:rsidR="00535497" w:rsidDel="00D52684">
          <w:rPr>
            <w:rFonts w:hint="eastAsia"/>
          </w:rPr>
          <w:delText>，</w:delText>
        </w:r>
      </w:del>
      <w:r w:rsidR="00535497">
        <w:rPr>
          <w:rFonts w:hint="eastAsia"/>
        </w:rPr>
        <w:t>IGS</w:t>
      </w:r>
      <w:r w:rsidR="00535497">
        <w:t xml:space="preserve"> </w:t>
      </w:r>
      <w:r w:rsidR="00535497">
        <w:rPr>
          <w:rFonts w:hint="eastAsia"/>
        </w:rPr>
        <w:t>Real</w:t>
      </w:r>
      <w:r w:rsidR="00535497">
        <w:t>-time Working Group</w:t>
      </w:r>
      <w:ins w:id="122" w:author="王 庆云" w:date="2022-04-17T20:13:00Z">
        <w:r w:rsidR="00D52684">
          <w:rPr>
            <w:rFonts w:hint="eastAsia"/>
          </w:rPr>
          <w:t>，</w:t>
        </w:r>
        <w:r w:rsidR="00D52684">
          <w:rPr>
            <w:rFonts w:hint="eastAsia"/>
          </w:rPr>
          <w:t>RTWG</w:t>
        </w:r>
      </w:ins>
      <w:r w:rsidR="00535497">
        <w:rPr>
          <w:rFonts w:hint="eastAsia"/>
        </w:rPr>
        <w:t>）于</w:t>
      </w:r>
      <w:r w:rsidR="00535497">
        <w:rPr>
          <w:rFonts w:hint="eastAsia"/>
        </w:rPr>
        <w:t>2</w:t>
      </w:r>
      <w:r w:rsidR="00535497">
        <w:t>013</w:t>
      </w:r>
      <w:r w:rsidR="00535497">
        <w:rPr>
          <w:rFonts w:hint="eastAsia"/>
        </w:rPr>
        <w:t>年开始提供了基于实时数据流解算的实时钟差服务（</w:t>
      </w:r>
      <w:del w:id="123" w:author="王 庆云" w:date="2022-04-17T20:15:00Z">
        <w:r w:rsidR="00535497" w:rsidDel="00C621FF">
          <w:rPr>
            <w:rFonts w:hint="eastAsia"/>
          </w:rPr>
          <w:delText>RTS</w:delText>
        </w:r>
        <w:r w:rsidR="00535497" w:rsidDel="00C621FF">
          <w:rPr>
            <w:rFonts w:hint="eastAsia"/>
          </w:rPr>
          <w:delText>，</w:delText>
        </w:r>
      </w:del>
      <w:r w:rsidR="00535497">
        <w:rPr>
          <w:rFonts w:hint="eastAsia"/>
        </w:rPr>
        <w:t>Real-Time</w:t>
      </w:r>
      <w:r w:rsidR="00535497">
        <w:t xml:space="preserve"> </w:t>
      </w:r>
      <w:r w:rsidR="00535497">
        <w:rPr>
          <w:rFonts w:hint="eastAsia"/>
        </w:rPr>
        <w:t>Servcie</w:t>
      </w:r>
      <w:ins w:id="124" w:author="王 庆云" w:date="2022-04-17T20:15:00Z">
        <w:r w:rsidR="00C621FF">
          <w:rPr>
            <w:rFonts w:hint="eastAsia"/>
          </w:rPr>
          <w:t>，</w:t>
        </w:r>
        <w:r w:rsidR="00C621FF">
          <w:rPr>
            <w:rFonts w:hint="eastAsia"/>
          </w:rPr>
          <w:t>RTS</w:t>
        </w:r>
      </w:ins>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Pr>
          <w:rFonts w:hint="eastAsia"/>
        </w:rPr>
        <w:t>Caissy</w:t>
      </w:r>
      <w:r w:rsidR="00906DA4">
        <w:t xml:space="preserve"> </w:t>
      </w:r>
      <w:r w:rsidR="00906DA4">
        <w:rPr>
          <w:rFonts w:hint="eastAsia"/>
        </w:rPr>
        <w:t>and</w:t>
      </w:r>
      <w:r w:rsidR="00906DA4">
        <w:t xml:space="preserve"> </w:t>
      </w:r>
      <w:r w:rsidR="00906DA4">
        <w:rPr>
          <w:rFonts w:hint="eastAsia"/>
        </w:rPr>
        <w:t>Agrotis</w:t>
      </w:r>
      <w:r w:rsidR="001165B6">
        <w:rPr>
          <w:rFonts w:hint="eastAsia"/>
        </w:rPr>
        <w:t>，</w:t>
      </w:r>
      <w:r w:rsidR="00906DA4">
        <w:t>2011</w:t>
      </w:r>
      <w:r w:rsidR="00906DA4">
        <w:rPr>
          <w:rFonts w:hint="eastAsia"/>
        </w:rPr>
        <w:t>）。</w:t>
      </w:r>
      <w:del w:id="125" w:author="王 庆云" w:date="2022-04-17T20:15:00Z">
        <w:r w:rsidR="00906DA4" w:rsidDel="00C621FF">
          <w:rPr>
            <w:rFonts w:hint="eastAsia"/>
          </w:rPr>
          <w:delText>可以看到相比实时轨道服务，</w:delText>
        </w:r>
      </w:del>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Pr>
          <w:rFonts w:hint="eastAsia"/>
        </w:rPr>
        <w:t>Hadas</w:t>
      </w:r>
      <w:r w:rsidR="00C66D15">
        <w:t xml:space="preserve"> and Bosy</w:t>
      </w:r>
      <w:r w:rsidR="001F1EEF">
        <w:rPr>
          <w:rFonts w:hint="eastAsia"/>
        </w:rPr>
        <w:t>，</w:t>
      </w:r>
      <w:r w:rsidR="00C66D15">
        <w:t>2015</w:t>
      </w:r>
      <w:r w:rsidR="00C66D15">
        <w:rPr>
          <w:rFonts w:hint="eastAsia"/>
        </w:rPr>
        <w:t>）。</w:t>
      </w:r>
    </w:p>
    <w:p w14:paraId="1585F442" w14:textId="608FF8E6" w:rsidR="00A90816" w:rsidRDefault="002E4E23" w:rsidP="00A90816">
      <w:pPr>
        <w:spacing w:before="60" w:after="60"/>
        <w:ind w:firstLine="480"/>
      </w:pPr>
      <w:r>
        <w:rPr>
          <w:rFonts w:hint="eastAsia"/>
        </w:rPr>
        <w:t>随着后来多个</w:t>
      </w:r>
      <w:ins w:id="126" w:author="王 庆云" w:date="2022-04-17T20:18:00Z">
        <w:r w:rsidR="005878CB">
          <w:rPr>
            <w:rFonts w:hint="eastAsia"/>
          </w:rPr>
          <w:t>新兴</w:t>
        </w:r>
      </w:ins>
      <w:r>
        <w:rPr>
          <w:rFonts w:hint="eastAsia"/>
        </w:rPr>
        <w:t>导航卫星系统的不断发展，</w:t>
      </w:r>
      <w:r>
        <w:rPr>
          <w:rFonts w:hint="eastAsia"/>
        </w:rPr>
        <w:t>IGS</w:t>
      </w:r>
      <w:del w:id="127" w:author="王 庆云" w:date="2022-04-17T20:16:00Z">
        <w:r w:rsidDel="00C621FF">
          <w:rPr>
            <w:rFonts w:hint="eastAsia"/>
          </w:rPr>
          <w:delText>仅</w:delText>
        </w:r>
      </w:del>
      <w:r>
        <w:rPr>
          <w:rFonts w:hint="eastAsia"/>
        </w:rPr>
        <w:t>提供</w:t>
      </w:r>
      <w:del w:id="128" w:author="王 庆云" w:date="2022-04-17T20:16:00Z">
        <w:r w:rsidDel="00C621FF">
          <w:rPr>
            <w:rFonts w:hint="eastAsia"/>
          </w:rPr>
          <w:delText>GPS</w:delText>
        </w:r>
        <w:r w:rsidDel="00C621FF">
          <w:rPr>
            <w:rFonts w:hint="eastAsia"/>
          </w:rPr>
          <w:delText>和</w:delText>
        </w:r>
        <w:r w:rsidDel="00C621FF">
          <w:rPr>
            <w:rFonts w:hint="eastAsia"/>
          </w:rPr>
          <w:delText>GLONASS</w:delText>
        </w:r>
        <w:r w:rsidDel="00C621FF">
          <w:rPr>
            <w:rFonts w:hint="eastAsia"/>
          </w:rPr>
          <w:delText>系统</w:delText>
        </w:r>
      </w:del>
      <w:r>
        <w:rPr>
          <w:rFonts w:hint="eastAsia"/>
        </w:rPr>
        <w:t>的</w:t>
      </w:r>
      <w:ins w:id="129" w:author="王 庆云" w:date="2022-04-17T20:16:00Z">
        <w:r w:rsidR="00C621FF">
          <w:rPr>
            <w:rFonts w:hint="eastAsia"/>
          </w:rPr>
          <w:t>仅包含</w:t>
        </w:r>
        <w:r w:rsidR="00C621FF">
          <w:rPr>
            <w:rFonts w:hint="eastAsia"/>
          </w:rPr>
          <w:t>GPS</w:t>
        </w:r>
        <w:r w:rsidR="00C621FF">
          <w:rPr>
            <w:rFonts w:hint="eastAsia"/>
          </w:rPr>
          <w:t>和</w:t>
        </w:r>
        <w:r w:rsidR="00C621FF">
          <w:rPr>
            <w:rFonts w:hint="eastAsia"/>
          </w:rPr>
          <w:t>GLONASS</w:t>
        </w:r>
        <w:r w:rsidR="00C621FF">
          <w:rPr>
            <w:rFonts w:hint="eastAsia"/>
          </w:rPr>
          <w:t>系统的</w:t>
        </w:r>
      </w:ins>
      <w:r>
        <w:rPr>
          <w:rFonts w:hint="eastAsia"/>
        </w:rPr>
        <w:t>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w:t>
      </w:r>
      <w:ins w:id="130" w:author="王 庆云" w:date="2022-04-17T20:18:00Z">
        <w:r w:rsidR="005878CB">
          <w:rPr>
            <w:rFonts w:hint="eastAsia"/>
          </w:rPr>
          <w:t>。</w:t>
        </w:r>
      </w:ins>
      <w:del w:id="131" w:author="王 庆云" w:date="2022-04-17T20:18:00Z">
        <w:r w:rsidDel="005878CB">
          <w:rPr>
            <w:rFonts w:hint="eastAsia"/>
          </w:rPr>
          <w:delText>，</w:delText>
        </w:r>
      </w:del>
      <w:r>
        <w:rPr>
          <w:rFonts w:hint="eastAsia"/>
        </w:rPr>
        <w:t>因此</w:t>
      </w:r>
      <w:ins w:id="132" w:author="王 庆云" w:date="2022-04-17T20:18:00Z">
        <w:r w:rsidR="005878CB">
          <w:rPr>
            <w:rFonts w:hint="eastAsia"/>
          </w:rPr>
          <w:t>从</w:t>
        </w:r>
      </w:ins>
      <w:del w:id="133" w:author="王 庆云" w:date="2022-04-17T20:18:00Z">
        <w:r w:rsidDel="005878CB">
          <w:rPr>
            <w:rFonts w:hint="eastAsia"/>
          </w:rPr>
          <w:delText>于</w:delText>
        </w:r>
      </w:del>
      <w:r>
        <w:rPr>
          <w:rFonts w:hint="eastAsia"/>
        </w:rPr>
        <w:t>2</w:t>
      </w:r>
      <w:r>
        <w:t>012</w:t>
      </w:r>
      <w:r>
        <w:rPr>
          <w:rFonts w:hint="eastAsia"/>
        </w:rPr>
        <w:t>年</w:t>
      </w:r>
      <w:r w:rsidR="00B12D6B">
        <w:rPr>
          <w:rFonts w:hint="eastAsia"/>
        </w:rPr>
        <w:t>开始</w:t>
      </w:r>
      <w:ins w:id="134" w:author="王 庆云" w:date="2022-04-17T20:19:00Z">
        <w:r w:rsidR="005878CB">
          <w:rPr>
            <w:rFonts w:hint="eastAsia"/>
          </w:rPr>
          <w:t>，</w:t>
        </w:r>
        <w:r w:rsidR="005878CB">
          <w:rPr>
            <w:rFonts w:hint="eastAsia"/>
          </w:rPr>
          <w:t>IGS</w:t>
        </w:r>
        <w:r w:rsidR="005878CB">
          <w:rPr>
            <w:rFonts w:hint="eastAsia"/>
          </w:rPr>
          <w:t>着手</w:t>
        </w:r>
      </w:ins>
      <w:r w:rsidR="00B12D6B">
        <w:rPr>
          <w:rFonts w:hint="eastAsia"/>
        </w:rPr>
        <w:t>建立</w:t>
      </w:r>
      <w:del w:id="135" w:author="王 庆云" w:date="2022-04-17T20:19:00Z">
        <w:r w:rsidR="00B12D6B" w:rsidDel="005878CB">
          <w:rPr>
            <w:rFonts w:hint="eastAsia"/>
          </w:rPr>
          <w:delText>了</w:delText>
        </w:r>
      </w:del>
      <w:r w:rsidR="00B12D6B">
        <w:rPr>
          <w:rFonts w:hint="eastAsia"/>
        </w:rPr>
        <w:t>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Pr>
          <w:rFonts w:hint="eastAsia"/>
        </w:rPr>
        <w:t>Montenbruck</w:t>
      </w:r>
      <w:r w:rsidR="00324CED">
        <w:t xml:space="preserve"> </w:t>
      </w:r>
      <w:r w:rsidR="00324CED">
        <w:rPr>
          <w:rFonts w:hint="eastAsia"/>
        </w:rPr>
        <w:t>O</w:t>
      </w:r>
      <w:r w:rsidR="00324CED">
        <w:t xml:space="preserve"> </w:t>
      </w:r>
      <w:r w:rsidR="00324CED">
        <w:rPr>
          <w:rFonts w:hint="eastAsia"/>
        </w:rPr>
        <w:t>e</w:t>
      </w:r>
      <w:r w:rsidR="00324CED">
        <w:t>t al.</w:t>
      </w:r>
      <w:r w:rsidR="0042051F">
        <w:rPr>
          <w:rFonts w:hint="eastAsia"/>
        </w:rPr>
        <w:t>，</w:t>
      </w:r>
      <w:r w:rsidR="00324CED">
        <w:t>201</w:t>
      </w:r>
      <w:r w:rsidR="00692861">
        <w:t>7</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w:t>
      </w:r>
      <w:del w:id="136" w:author="王 庆云" w:date="2022-04-17T20:17:00Z">
        <w:r w:rsidR="00B12D6B" w:rsidDel="005878CB">
          <w:rPr>
            <w:rFonts w:hint="eastAsia"/>
          </w:rPr>
          <w:delText>分逐步</w:delText>
        </w:r>
      </w:del>
      <w:del w:id="137" w:author="王 庆云" w:date="2022-04-17T20:19:00Z">
        <w:r w:rsidR="00B12D6B" w:rsidDel="00D12565">
          <w:rPr>
            <w:rFonts w:hint="eastAsia"/>
          </w:rPr>
          <w:delText>开始</w:delText>
        </w:r>
      </w:del>
      <w:r w:rsidR="00B12D6B">
        <w:rPr>
          <w:rFonts w:hint="eastAsia"/>
        </w:rPr>
        <w:t>向用户提供具有最新多系统卫星的轨道</w:t>
      </w:r>
      <w:r w:rsidR="00B12D6B">
        <w:rPr>
          <w:rFonts w:hint="eastAsia"/>
        </w:rPr>
        <w:t>/</w:t>
      </w:r>
      <w:r w:rsidR="00B12D6B">
        <w:rPr>
          <w:rFonts w:hint="eastAsia"/>
        </w:rPr>
        <w:t>钟差产品</w:t>
      </w:r>
      <w:r w:rsidR="00B72F27">
        <w:rPr>
          <w:rFonts w:hint="eastAsia"/>
        </w:rPr>
        <w:t>。同样地，目前</w:t>
      </w:r>
      <w:ins w:id="138" w:author="王 庆云" w:date="2022-04-17T20:23:00Z">
        <w:r w:rsidR="004F213F">
          <w:rPr>
            <w:rFonts w:hint="eastAsia"/>
          </w:rPr>
          <w:t>各分析中心提供的</w:t>
        </w:r>
      </w:ins>
      <w:r w:rsidR="00B72F27">
        <w:rPr>
          <w:rFonts w:hint="eastAsia"/>
        </w:rPr>
        <w:t>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del w:id="139" w:author="王 庆云" w:date="2022-04-17T20:23:00Z">
        <w:r w:rsidR="00645512" w:rsidDel="004F213F">
          <w:rPr>
            <w:rFonts w:hint="eastAsia"/>
          </w:rPr>
          <w:delText>作为</w:delText>
        </w:r>
      </w:del>
      <w:r w:rsidR="00645512">
        <w:rPr>
          <w:rFonts w:hint="eastAsia"/>
        </w:rPr>
        <w:t>实现</w:t>
      </w:r>
      <w:ins w:id="140" w:author="王 庆云" w:date="2022-04-17T20:23:00Z">
        <w:r w:rsidR="004F213F">
          <w:rPr>
            <w:rFonts w:hint="eastAsia"/>
          </w:rPr>
          <w:t>。</w:t>
        </w:r>
      </w:ins>
      <w:del w:id="141" w:author="王 庆云" w:date="2022-04-17T20:23:00Z">
        <w:r w:rsidR="00E150A0" w:rsidDel="004F213F">
          <w:rPr>
            <w:rFonts w:hint="eastAsia"/>
          </w:rPr>
          <w:delText>，</w:delText>
        </w:r>
      </w:del>
      <w:r w:rsidR="00E150A0">
        <w:rPr>
          <w:rFonts w:hint="eastAsia"/>
        </w:rPr>
        <w:t>徐黎等（</w:t>
      </w:r>
      <w:r w:rsidR="00E150A0">
        <w:rPr>
          <w:rFonts w:hint="eastAsia"/>
        </w:rPr>
        <w:t>2</w:t>
      </w:r>
      <w:r w:rsidR="00E150A0">
        <w:t>020</w:t>
      </w:r>
      <w:r w:rsidR="00E150A0">
        <w:rPr>
          <w:rFonts w:hint="eastAsia"/>
        </w:rPr>
        <w:t>）</w:t>
      </w:r>
      <w:del w:id="142" w:author="王 庆云" w:date="2022-04-17T20:20:00Z">
        <w:r w:rsidR="00E150A0" w:rsidDel="004F213F">
          <w:rPr>
            <w:rFonts w:hint="eastAsia"/>
          </w:rPr>
          <w:delText>通过</w:delText>
        </w:r>
      </w:del>
      <w:r w:rsidR="00E150A0">
        <w:rPr>
          <w:rFonts w:hint="eastAsia"/>
        </w:rPr>
        <w:t>对</w:t>
      </w:r>
      <w:ins w:id="143" w:author="王 庆云" w:date="2022-04-17T20:20:00Z">
        <w:r w:rsidR="004F213F">
          <w:rPr>
            <w:rFonts w:hint="eastAsia"/>
          </w:rPr>
          <w:t>多</w:t>
        </w:r>
      </w:ins>
      <w:r w:rsidR="00E150A0">
        <w:rPr>
          <w:rFonts w:hint="eastAsia"/>
        </w:rPr>
        <w:t>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14:paraId="4EF835E8" w14:textId="52324E15" w:rsidR="00755B81" w:rsidRPr="005C47F0" w:rsidRDefault="005C47F0" w:rsidP="00A90816">
      <w:pPr>
        <w:spacing w:before="60" w:after="60"/>
        <w:ind w:firstLine="480"/>
      </w:pPr>
      <w:r>
        <w:rPr>
          <w:rFonts w:hint="eastAsia"/>
        </w:rPr>
        <w:t>总而言之，</w:t>
      </w:r>
      <w:ins w:id="144" w:author="王 庆云" w:date="2022-04-18T10:21:00Z">
        <w:r w:rsidR="001C6DB2" w:rsidRPr="001C6DB2">
          <w:rPr>
            <w:rFonts w:hint="eastAsia"/>
          </w:rPr>
          <w:t>通过对事后轨道预报外推的方式实现</w:t>
        </w:r>
        <w:r w:rsidR="001C6DB2">
          <w:rPr>
            <w:rFonts w:hint="eastAsia"/>
          </w:rPr>
          <w:t>的</w:t>
        </w:r>
      </w:ins>
      <w:r w:rsidRPr="001C6DB2">
        <w:rPr>
          <w:rFonts w:hint="eastAsia"/>
        </w:rPr>
        <w:t>基于超快速轨道的实时服务</w:t>
      </w:r>
      <w:del w:id="145" w:author="王 庆云" w:date="2022-04-18T10:21:00Z">
        <w:r w:rsidR="00B529B4" w:rsidRPr="001C6DB2" w:rsidDel="001C6DB2">
          <w:rPr>
            <w:rFonts w:hint="eastAsia"/>
          </w:rPr>
          <w:delText>通过采用对事后轨道预报外推的方式实现</w:delText>
        </w:r>
      </w:del>
      <w:r w:rsidR="00B529B4" w:rsidRPr="001C6DB2">
        <w:rPr>
          <w:rFonts w:hint="eastAsia"/>
        </w:rPr>
        <w:t>，</w:t>
      </w:r>
      <w:r w:rsidR="0075383F" w:rsidRPr="001C6DB2">
        <w:rPr>
          <w:rFonts w:hint="eastAsia"/>
        </w:rPr>
        <w:t>是当前各分析中心提供实时产品的主要方法</w:t>
      </w:r>
      <w:r w:rsidR="0075383F">
        <w:rPr>
          <w:rFonts w:hint="eastAsia"/>
        </w:rPr>
        <w:t>，在具备精确动力学模型、较高</w:t>
      </w:r>
      <w:del w:id="146" w:author="王 庆云" w:date="2022-04-18T10:21:00Z">
        <w:r w:rsidR="0075383F" w:rsidDel="001C6DB2">
          <w:rPr>
            <w:rFonts w:hint="eastAsia"/>
          </w:rPr>
          <w:delText>地</w:delText>
        </w:r>
      </w:del>
      <w:r w:rsidR="0075383F">
        <w:rPr>
          <w:rFonts w:hint="eastAsia"/>
        </w:rPr>
        <w:t>更新频率</w:t>
      </w:r>
      <w:ins w:id="147" w:author="王 庆云" w:date="2022-04-18T10:21:00Z">
        <w:r w:rsidR="001C6DB2">
          <w:rPr>
            <w:rFonts w:hint="eastAsia"/>
          </w:rPr>
          <w:t>的</w:t>
        </w:r>
      </w:ins>
      <w:r w:rsidR="0075383F">
        <w:rPr>
          <w:rFonts w:hint="eastAsia"/>
        </w:rPr>
        <w:t>情况下</w:t>
      </w:r>
      <w:ins w:id="148" w:author="王 庆云" w:date="2022-04-18T10:21:00Z">
        <w:r w:rsidR="001C6DB2">
          <w:rPr>
            <w:rFonts w:hint="eastAsia"/>
          </w:rPr>
          <w:t>，该方法提供的</w:t>
        </w:r>
      </w:ins>
      <w:del w:id="149" w:author="王 庆云" w:date="2022-04-18T10:21:00Z">
        <w:r w:rsidR="0075383F" w:rsidDel="001C6DB2">
          <w:rPr>
            <w:rFonts w:hint="eastAsia"/>
          </w:rPr>
          <w:delText>的</w:delText>
        </w:r>
      </w:del>
      <w:r w:rsidR="0075383F">
        <w:rPr>
          <w:rFonts w:hint="eastAsia"/>
        </w:rPr>
        <w:t>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w:t>
      </w:r>
      <w:r w:rsidR="00D523D3">
        <w:rPr>
          <w:rFonts w:hint="eastAsia"/>
        </w:rPr>
        <w:lastRenderedPageBreak/>
        <w:t>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14:paraId="2338EC62" w14:textId="77777777" w:rsidR="00AA32E4" w:rsidRDefault="00AA32E4">
      <w:pPr>
        <w:pStyle w:val="3"/>
      </w:pPr>
      <w:bookmarkStart w:id="150" w:name="_Toc101082634"/>
      <w:r>
        <w:rPr>
          <w:rFonts w:hint="eastAsia"/>
        </w:rPr>
        <w:t>实时滤波轨道服务研究现状</w:t>
      </w:r>
      <w:bookmarkEnd w:id="150"/>
    </w:p>
    <w:p w14:paraId="59D1430B" w14:textId="77777777"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del w:id="151" w:author="王 庆云" w:date="2022-04-17T20:29:00Z">
        <w:r w:rsidR="0047681C" w:rsidDel="006B0A44">
          <w:rPr>
            <w:rFonts w:hint="eastAsia"/>
          </w:rPr>
          <w:delText>尚</w:delText>
        </w:r>
      </w:del>
      <w:r w:rsidR="0047681C">
        <w:rPr>
          <w:rFonts w:hint="eastAsia"/>
        </w:rPr>
        <w:t>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t>方法展示了其特有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Laruichesse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14:paraId="4C05D5DC" w14:textId="6C823445"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w:t>
      </w:r>
      <w:ins w:id="152" w:author="王 庆云" w:date="2022-04-17T20:34:00Z">
        <w:r w:rsidR="00667344">
          <w:rPr>
            <w:rFonts w:hint="eastAsia"/>
          </w:rPr>
          <w:t>开</w:t>
        </w:r>
      </w:ins>
      <w:r>
        <w:rPr>
          <w:rFonts w:hint="eastAsia"/>
        </w:rPr>
        <w:t>展</w:t>
      </w:r>
      <w:del w:id="153" w:author="王 庆云" w:date="2022-04-17T20:34:00Z">
        <w:r w:rsidDel="00667344">
          <w:rPr>
            <w:rFonts w:hint="eastAsia"/>
          </w:rPr>
          <w:delText>开</w:delText>
        </w:r>
      </w:del>
      <w:r>
        <w:rPr>
          <w:rFonts w:hint="eastAsia"/>
        </w:rPr>
        <w:t>基于滤波解算的定轨研究</w:t>
      </w:r>
      <w:ins w:id="154" w:author="王 庆云" w:date="2022-04-17T20:35:00Z">
        <w:r w:rsidR="00667344">
          <w:rPr>
            <w:rFonts w:hint="eastAsia"/>
          </w:rPr>
          <w:t>。</w:t>
        </w:r>
        <w:r w:rsidR="00667344">
          <w:rPr>
            <w:rFonts w:hint="eastAsia"/>
          </w:rPr>
          <w:t>JPL</w:t>
        </w:r>
      </w:ins>
      <w:del w:id="155" w:author="王 庆云" w:date="2022-04-17T20:35:00Z">
        <w:r w:rsidDel="00667344">
          <w:rPr>
            <w:rFonts w:hint="eastAsia"/>
          </w:rPr>
          <w:delText>，</w:delText>
        </w:r>
      </w:del>
      <w:r>
        <w:rPr>
          <w:rFonts w:hint="eastAsia"/>
        </w:rPr>
        <w:t>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ins w:id="156" w:author="王 庆云" w:date="2022-04-17T20:32:00Z">
        <w:r w:rsidR="00667344">
          <w:rPr>
            <w:rFonts w:hint="eastAsia"/>
          </w:rPr>
          <w:t>，</w:t>
        </w:r>
      </w:ins>
      <w:del w:id="157" w:author="王 庆云" w:date="2022-04-17T20:32:00Z">
        <w:r w:rsidDel="00667344">
          <w:rPr>
            <w:rFonts w:hint="eastAsia"/>
          </w:rPr>
          <w:delText>,</w:delText>
        </w:r>
      </w:del>
      <w:r>
        <w:t>GDGPS</w:t>
      </w:r>
      <w:r>
        <w:rPr>
          <w:rFonts w:hint="eastAsia"/>
        </w:rPr>
        <w:t>）</w:t>
      </w:r>
      <w:del w:id="158" w:author="王 庆云" w:date="2022-04-17T20:35:00Z">
        <w:r w:rsidDel="00667344">
          <w:rPr>
            <w:rFonts w:hint="eastAsia"/>
          </w:rPr>
          <w:delText>中</w:delText>
        </w:r>
      </w:del>
      <w:r>
        <w:rPr>
          <w:rFonts w:hint="eastAsia"/>
        </w:rPr>
        <w:t>，就依赖了</w:t>
      </w:r>
      <w:r>
        <w:rPr>
          <w:rFonts w:hint="eastAsia"/>
        </w:rPr>
        <w:t>RTG</w:t>
      </w:r>
      <w:r>
        <w:t>/RTGx</w:t>
      </w:r>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r>
        <w:rPr>
          <w:rFonts w:hint="eastAsia"/>
        </w:rPr>
        <w:t>Bertiger</w:t>
      </w:r>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w:t>
      </w:r>
      <w:ins w:id="159" w:author="王 庆云" w:date="2022-04-17T20:36:00Z">
        <w:r w:rsidR="00D959DB">
          <w:rPr>
            <w:rFonts w:hint="eastAsia"/>
          </w:rPr>
          <w:t>使</w:t>
        </w:r>
      </w:ins>
      <w:del w:id="160" w:author="王 庆云" w:date="2022-04-17T20:36:00Z">
        <w:r w:rsidR="00B26E60" w:rsidDel="00D959DB">
          <w:rPr>
            <w:rFonts w:hint="eastAsia"/>
          </w:rPr>
          <w:delText>采</w:delText>
        </w:r>
      </w:del>
      <w:r w:rsidR="00B26E60">
        <w:rPr>
          <w:rFonts w:hint="eastAsia"/>
        </w:rPr>
        <w:t>用了</w:t>
      </w:r>
      <w:r w:rsidR="00B26E60">
        <w:rPr>
          <w:rFonts w:hint="eastAsia"/>
        </w:rPr>
        <w:t>5</w:t>
      </w:r>
      <w:r w:rsidR="00B26E60">
        <w:t>2</w:t>
      </w:r>
      <w:r w:rsidR="00B26E60">
        <w:rPr>
          <w:rFonts w:hint="eastAsia"/>
        </w:rPr>
        <w:t>个全球跟踪站的实时观测数据流的情况下，</w:t>
      </w:r>
      <w:ins w:id="161" w:author="王 庆云" w:date="2022-04-17T20:36:00Z">
        <w:r w:rsidR="00D959DB">
          <w:rPr>
            <w:rFonts w:hint="eastAsia"/>
          </w:rPr>
          <w:t>GPS</w:t>
        </w:r>
      </w:ins>
      <w:r w:rsidR="00B26E60">
        <w:rPr>
          <w:rFonts w:hint="eastAsia"/>
        </w:rPr>
        <w:t>实时轨道精度在三维</w:t>
      </w:r>
      <w:ins w:id="162" w:author="王 庆云" w:date="2022-04-17T20:36:00Z">
        <w:r w:rsidR="00D959DB">
          <w:rPr>
            <w:rFonts w:hint="eastAsia"/>
          </w:rPr>
          <w:t>方向</w:t>
        </w:r>
      </w:ins>
      <w:r w:rsidR="00B26E60">
        <w:rPr>
          <w:rFonts w:hint="eastAsia"/>
        </w:rPr>
        <w:t>上</w:t>
      </w:r>
      <w:ins w:id="163" w:author="王 庆云" w:date="2022-04-17T20:36:00Z">
        <w:r w:rsidR="00D959DB">
          <w:rPr>
            <w:rFonts w:hint="eastAsia"/>
          </w:rPr>
          <w:t>达到了</w:t>
        </w:r>
      </w:ins>
      <w:del w:id="164" w:author="王 庆云" w:date="2022-04-17T20:36:00Z">
        <w:r w:rsidR="00B26E60" w:rsidDel="00D959DB">
          <w:rPr>
            <w:rFonts w:hint="eastAsia"/>
          </w:rPr>
          <w:delText>为</w:delText>
        </w:r>
      </w:del>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r w:rsidR="00136147">
        <w:rPr>
          <w:rFonts w:hint="eastAsia"/>
        </w:rPr>
        <w:t>Takasu</w:t>
      </w:r>
      <w:r w:rsidR="00136147">
        <w:rPr>
          <w:rFonts w:hint="eastAsia"/>
        </w:rPr>
        <w:t>，</w:t>
      </w:r>
      <w:r w:rsidR="00136147">
        <w:rPr>
          <w:rFonts w:hint="eastAsia"/>
        </w:rPr>
        <w:t>2</w:t>
      </w:r>
      <w:r w:rsidR="00136147">
        <w:t>013</w:t>
      </w:r>
      <w:r w:rsidR="00136147">
        <w:rPr>
          <w:rFonts w:hint="eastAsia"/>
        </w:rPr>
        <w:t>）</w:t>
      </w:r>
      <w:r w:rsidR="005A4A4A">
        <w:rPr>
          <w:rFonts w:hint="eastAsia"/>
        </w:rPr>
        <w:t>。</w:t>
      </w:r>
      <w:del w:id="165" w:author="王 庆云" w:date="2022-04-17T20:36:00Z">
        <w:r w:rsidR="00303363" w:rsidDel="00D959DB">
          <w:rPr>
            <w:rFonts w:hint="eastAsia"/>
          </w:rPr>
          <w:delText>类似地，</w:delText>
        </w:r>
      </w:del>
      <w:r w:rsidR="00303363">
        <w:rPr>
          <w:rFonts w:hint="eastAsia"/>
        </w:rPr>
        <w:t>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del w:id="166" w:author="王 庆云" w:date="2022-04-17T20:38:00Z">
        <w:r w:rsidR="009428A4" w:rsidDel="00D959DB">
          <w:rPr>
            <w:rFonts w:hint="eastAsia"/>
          </w:rPr>
          <w:delText>其</w:delText>
        </w:r>
      </w:del>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w:t>
      </w:r>
      <w:ins w:id="167" w:author="王 庆云" w:date="2022-04-17T20:38:00Z">
        <w:r w:rsidR="00D959DB">
          <w:rPr>
            <w:rFonts w:hint="eastAsia"/>
          </w:rPr>
          <w:t>的</w:t>
        </w:r>
      </w:ins>
      <w:r w:rsidR="009428A4">
        <w:rPr>
          <w:rFonts w:hint="eastAsia"/>
        </w:rPr>
        <w:t>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14:paraId="16EA4319" w14:textId="01092A88"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ins w:id="168" w:author="王 庆云" w:date="2022-04-17T20:41:00Z">
        <w:r w:rsidR="00D959DB">
          <w:rPr>
            <w:rFonts w:hint="eastAsia"/>
          </w:rPr>
          <w:t>。后续也评估了</w:t>
        </w:r>
        <w:r w:rsidR="00D959DB">
          <w:rPr>
            <w:rFonts w:hint="eastAsia"/>
          </w:rPr>
          <w:t>BDS</w:t>
        </w:r>
        <w:r w:rsidR="00D959DB">
          <w:rPr>
            <w:rFonts w:hint="eastAsia"/>
          </w:rPr>
          <w:t>卫星实时轨道，</w:t>
        </w:r>
      </w:ins>
      <w:del w:id="169" w:author="王 庆云" w:date="2022-04-17T20:40:00Z">
        <w:r w:rsidR="002A66CF" w:rsidDel="00D959DB">
          <w:rPr>
            <w:rFonts w:hint="eastAsia"/>
          </w:rPr>
          <w:delText>。在</w:delText>
        </w:r>
        <w:r w:rsidR="00907CB1" w:rsidDel="00D959DB">
          <w:rPr>
            <w:rFonts w:hint="eastAsia"/>
          </w:rPr>
          <w:delText>此基础上，其后续也评估了</w:delText>
        </w:r>
        <w:r w:rsidR="00907CB1" w:rsidDel="00D959DB">
          <w:rPr>
            <w:rFonts w:hint="eastAsia"/>
          </w:rPr>
          <w:delText>BDS</w:delText>
        </w:r>
        <w:r w:rsidR="00907CB1" w:rsidDel="00D959DB">
          <w:rPr>
            <w:rFonts w:hint="eastAsia"/>
          </w:rPr>
          <w:delText>卫星实时轨道，对于</w:delText>
        </w:r>
        <w:r w:rsidR="00907CB1" w:rsidDel="00D959DB">
          <w:rPr>
            <w:rFonts w:hint="eastAsia"/>
          </w:rPr>
          <w:delText>IGSO</w:delText>
        </w:r>
        <w:r w:rsidR="00907CB1" w:rsidDel="00D959DB">
          <w:rPr>
            <w:rFonts w:hint="eastAsia"/>
          </w:rPr>
          <w:delText>和</w:delText>
        </w:r>
        <w:r w:rsidR="00907CB1" w:rsidDel="00D959DB">
          <w:rPr>
            <w:rFonts w:hint="eastAsia"/>
          </w:rPr>
          <w:delText>MEO</w:delText>
        </w:r>
        <w:r w:rsidR="00907CB1" w:rsidDel="00D959DB">
          <w:rPr>
            <w:rFonts w:hint="eastAsia"/>
          </w:rPr>
          <w:delText>类型卫星，</w:delText>
        </w:r>
      </w:del>
      <w:r w:rsidR="00907CB1">
        <w:rPr>
          <w:rFonts w:hint="eastAsia"/>
        </w:rPr>
        <w:t>与</w:t>
      </w:r>
      <w:r w:rsidR="00907CB1">
        <w:rPr>
          <w:rFonts w:hint="eastAsia"/>
        </w:rPr>
        <w:t>GBM</w:t>
      </w:r>
      <w:r w:rsidR="00907CB1">
        <w:rPr>
          <w:rFonts w:hint="eastAsia"/>
        </w:rPr>
        <w:t>事后轨道产品相比，</w:t>
      </w:r>
      <w:ins w:id="170" w:author="王 庆云" w:date="2022-04-17T20:40:00Z">
        <w:r w:rsidR="00D959DB">
          <w:rPr>
            <w:rFonts w:hint="eastAsia"/>
          </w:rPr>
          <w:t>BDS</w:t>
        </w:r>
        <w:r w:rsidR="00D959DB">
          <w:t xml:space="preserve"> </w:t>
        </w:r>
        <w:r w:rsidR="00D959DB">
          <w:rPr>
            <w:rFonts w:hint="eastAsia"/>
          </w:rPr>
          <w:t>IGSO</w:t>
        </w:r>
        <w:r w:rsidR="00D959DB">
          <w:rPr>
            <w:rFonts w:hint="eastAsia"/>
          </w:rPr>
          <w:t>和</w:t>
        </w:r>
        <w:r w:rsidR="00D959DB">
          <w:rPr>
            <w:rFonts w:hint="eastAsia"/>
          </w:rPr>
          <w:t>BDS</w:t>
        </w:r>
        <w:r w:rsidR="00D959DB">
          <w:t xml:space="preserve"> </w:t>
        </w:r>
        <w:r w:rsidR="00D959DB">
          <w:rPr>
            <w:rFonts w:hint="eastAsia"/>
          </w:rPr>
          <w:t>MEO</w:t>
        </w:r>
        <w:r w:rsidR="00D959DB">
          <w:rPr>
            <w:rFonts w:hint="eastAsia"/>
          </w:rPr>
          <w:t>卫星</w:t>
        </w:r>
      </w:ins>
      <w:r w:rsidR="00907CB1">
        <w:rPr>
          <w:rFonts w:hint="eastAsia"/>
        </w:rPr>
        <w:t>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 xml:space="preserve">BDS </w:t>
      </w:r>
      <w:r w:rsidR="007934D1">
        <w:rPr>
          <w:rFonts w:hint="eastAsia"/>
        </w:rPr>
        <w:lastRenderedPageBreak/>
        <w:t>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w:t>
      </w:r>
      <w:ins w:id="171" w:author="王 庆云" w:date="2022-04-17T20:45:00Z">
        <w:r w:rsidR="002862D2">
          <w:rPr>
            <w:rFonts w:hint="eastAsia"/>
          </w:rPr>
          <w:t>的问题</w:t>
        </w:r>
      </w:ins>
      <w:r w:rsidR="003E2614">
        <w:rPr>
          <w:rFonts w:hint="eastAsia"/>
        </w:rPr>
        <w:t>，采用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0%</w:t>
      </w:r>
      <w:del w:id="172" w:author="王 庆云" w:date="2022-04-17T20:45:00Z">
        <w:r w:rsidR="00F17194" w:rsidDel="002862D2">
          <w:delText xml:space="preserve"> </w:delText>
        </w:r>
      </w:del>
      <w:r w:rsidR="00F17194">
        <w:rPr>
          <w:rFonts w:hint="eastAsia"/>
        </w:rPr>
        <w:t>。</w:t>
      </w:r>
      <w:r w:rsidR="00E44A84">
        <w:rPr>
          <w:rFonts w:hint="eastAsia"/>
        </w:rPr>
        <w:t>对于实时滤波轨道确定中的模糊度固定算法问题，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r w:rsidR="000079AC">
        <w:rPr>
          <w:rFonts w:hint="eastAsia"/>
        </w:rPr>
        <w:t>GPSTk</w:t>
      </w:r>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14:paraId="341CD852" w14:textId="1FDDD911"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del w:id="173" w:author="王 庆云" w:date="2022-04-17T20:55:00Z">
        <w:r w:rsidR="00295285" w:rsidDel="00984691">
          <w:rPr>
            <w:rFonts w:hint="eastAsia"/>
          </w:rPr>
          <w:delText>也</w:delText>
        </w:r>
      </w:del>
      <w:r w:rsidR="00D24671">
        <w:rPr>
          <w:rFonts w:hint="eastAsia"/>
        </w:rPr>
        <w:t>尚</w:t>
      </w:r>
      <w:r w:rsidR="001D2486">
        <w:rPr>
          <w:rFonts w:hint="eastAsia"/>
        </w:rPr>
        <w:t>缺乏深入的研究。</w:t>
      </w:r>
    </w:p>
    <w:p w14:paraId="51A38B25" w14:textId="77777777" w:rsidR="00AA32E4" w:rsidRDefault="00AA32E4" w:rsidP="00596A6E">
      <w:pPr>
        <w:pStyle w:val="2"/>
      </w:pPr>
      <w:bookmarkStart w:id="174" w:name="_Toc101082635"/>
      <w:r>
        <w:rPr>
          <w:rFonts w:hint="eastAsia"/>
        </w:rPr>
        <w:t>本文研究目标和研究内容</w:t>
      </w:r>
      <w:bookmarkEnd w:id="174"/>
    </w:p>
    <w:p w14:paraId="0A1DDD9E" w14:textId="77777777" w:rsidR="001A2D23" w:rsidRDefault="001A2D23">
      <w:pPr>
        <w:pStyle w:val="3"/>
      </w:pPr>
      <w:bookmarkStart w:id="175" w:name="_Toc101082636"/>
      <w:r>
        <w:rPr>
          <w:rFonts w:hint="eastAsia"/>
        </w:rPr>
        <w:t>研究</w:t>
      </w:r>
      <w:r w:rsidR="00281087">
        <w:rPr>
          <w:rFonts w:hint="eastAsia"/>
        </w:rPr>
        <w:t>目标</w:t>
      </w:r>
      <w:bookmarkEnd w:id="175"/>
    </w:p>
    <w:p w14:paraId="36CB9B57" w14:textId="77777777"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14:paraId="3C132123" w14:textId="77777777" w:rsidR="00AA32E4" w:rsidRDefault="00AA32E4">
      <w:pPr>
        <w:pStyle w:val="3"/>
      </w:pPr>
      <w:bookmarkStart w:id="176" w:name="_Toc101082637"/>
      <w:r>
        <w:rPr>
          <w:rFonts w:hint="eastAsia"/>
        </w:rPr>
        <w:t>研究</w:t>
      </w:r>
      <w:r w:rsidR="00281087">
        <w:rPr>
          <w:rFonts w:hint="eastAsia"/>
        </w:rPr>
        <w:t>内容</w:t>
      </w:r>
      <w:bookmarkEnd w:id="176"/>
    </w:p>
    <w:p w14:paraId="44EB0EF6" w14:textId="77777777"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14:paraId="08A9C5A4" w14:textId="302DCFC4"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ins w:id="177" w:author="王 庆云" w:date="2022-04-17T21:03:00Z">
        <w:r w:rsidR="00C95AAD">
          <w:rPr>
            <w:rFonts w:hint="eastAsia"/>
          </w:rPr>
          <w:t>介绍</w:t>
        </w:r>
      </w:ins>
      <w:del w:id="178" w:author="王 庆云" w:date="2022-04-17T21:03:00Z">
        <w:r w:rsidR="00E11E09" w:rsidDel="00C95AAD">
          <w:rPr>
            <w:rFonts w:hint="eastAsia"/>
          </w:rPr>
          <w:delText>阐述</w:delText>
        </w:r>
      </w:del>
      <w:r w:rsidR="00E11E09">
        <w:rPr>
          <w:rFonts w:hint="eastAsia"/>
        </w:rPr>
        <w:t>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14:paraId="740FE8FC" w14:textId="5E297024"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w:t>
      </w:r>
      <w:r w:rsidR="00385686">
        <w:rPr>
          <w:rFonts w:hint="eastAsia"/>
        </w:rPr>
        <w:lastRenderedPageBreak/>
        <w:t>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14:paraId="216A0588" w14:textId="679BC6E0"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ins w:id="179" w:author="王 庆云" w:date="2022-04-17T21:11:00Z">
        <w:r w:rsidR="009E594F">
          <w:rPr>
            <w:rFonts w:hint="eastAsia"/>
          </w:rPr>
          <w:t>；</w:t>
        </w:r>
      </w:ins>
      <w:del w:id="180" w:author="王 庆云" w:date="2022-04-17T21:11:00Z">
        <w:r w:rsidR="00582561" w:rsidDel="009E594F">
          <w:rPr>
            <w:rFonts w:hint="eastAsia"/>
          </w:rPr>
          <w:delText>，</w:delText>
        </w:r>
      </w:del>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ins w:id="181" w:author="王 庆云" w:date="2022-04-17T21:12:00Z">
        <w:r w:rsidR="009E594F">
          <w:rPr>
            <w:rFonts w:hint="eastAsia"/>
          </w:rPr>
          <w:t>；</w:t>
        </w:r>
      </w:ins>
      <w:del w:id="182" w:author="王 庆云" w:date="2022-04-17T21:12:00Z">
        <w:r w:rsidR="002B6061" w:rsidDel="009E594F">
          <w:rPr>
            <w:rFonts w:hint="eastAsia"/>
          </w:rPr>
          <w:delText>，</w:delText>
        </w:r>
      </w:del>
      <w:r w:rsidR="002B6061">
        <w:rPr>
          <w:rFonts w:hint="eastAsia"/>
        </w:rPr>
        <w:t>最终给出</w:t>
      </w:r>
      <w:r w:rsidR="00CF712A">
        <w:rPr>
          <w:rFonts w:hint="eastAsia"/>
        </w:rPr>
        <w:t>开发完成的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14:paraId="7B630127" w14:textId="77777777" w:rsidR="005F7248" w:rsidRPr="00613E5B" w:rsidRDefault="005F7248" w:rsidP="009107DA">
      <w:pPr>
        <w:spacing w:before="60" w:after="60"/>
        <w:ind w:firstLine="480"/>
      </w:pPr>
      <w:r>
        <w:rPr>
          <w:rFonts w:hint="eastAsia"/>
        </w:rPr>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w:t>
      </w:r>
      <w:del w:id="183" w:author="王 庆云" w:date="2022-04-17T21:12:00Z">
        <w:r w:rsidR="00613E5B" w:rsidDel="009E594F">
          <w:rPr>
            <w:rFonts w:hint="eastAsia"/>
          </w:rPr>
          <w:delText>算例</w:delText>
        </w:r>
      </w:del>
      <w:r w:rsidR="00613E5B">
        <w:rPr>
          <w:rFonts w:hint="eastAsia"/>
        </w:rPr>
        <w:t>对上述优化算法的有效性和可行进行了验证。</w:t>
      </w:r>
    </w:p>
    <w:p w14:paraId="203031B3" w14:textId="183F6C0E"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w:t>
      </w:r>
      <w:ins w:id="184" w:author="王 庆云" w:date="2022-04-17T21:14:00Z">
        <w:r w:rsidR="009E594F">
          <w:rPr>
            <w:rFonts w:hint="eastAsia"/>
          </w:rPr>
          <w:t>分析验证了</w:t>
        </w:r>
      </w:ins>
      <w:del w:id="185" w:author="王 庆云" w:date="2022-04-17T21:13:00Z">
        <w:r w:rsidR="00386764" w:rsidDel="009E594F">
          <w:rPr>
            <w:rFonts w:hint="eastAsia"/>
          </w:rPr>
          <w:delText>算例</w:delText>
        </w:r>
      </w:del>
      <w:del w:id="186" w:author="王 庆云" w:date="2022-04-17T21:14:00Z">
        <w:r w:rsidR="00386764" w:rsidDel="009E594F">
          <w:rPr>
            <w:rFonts w:hint="eastAsia"/>
          </w:rPr>
          <w:delText>对</w:delText>
        </w:r>
      </w:del>
      <w:r w:rsidR="00386764">
        <w:rPr>
          <w:rFonts w:hint="eastAsia"/>
        </w:rPr>
        <w:t>实时轨道产品</w:t>
      </w:r>
      <w:ins w:id="187" w:author="王 庆云" w:date="2022-04-17T21:14:00Z">
        <w:r w:rsidR="009E594F">
          <w:rPr>
            <w:rFonts w:hint="eastAsia"/>
          </w:rPr>
          <w:t>的</w:t>
        </w:r>
      </w:ins>
      <w:r w:rsidR="00386764">
        <w:rPr>
          <w:rFonts w:hint="eastAsia"/>
        </w:rPr>
        <w:t>精度</w:t>
      </w:r>
      <w:del w:id="188" w:author="王 庆云" w:date="2022-04-17T21:14:00Z">
        <w:r w:rsidR="00386764" w:rsidDel="009E594F">
          <w:rPr>
            <w:rFonts w:hint="eastAsia"/>
          </w:rPr>
          <w:delText>进行</w:delText>
        </w:r>
        <w:r w:rsidR="00AE306B" w:rsidDel="009E594F">
          <w:rPr>
            <w:rFonts w:hint="eastAsia"/>
          </w:rPr>
          <w:delText>分析</w:delText>
        </w:r>
        <w:r w:rsidR="00386764" w:rsidDel="009E594F">
          <w:rPr>
            <w:rFonts w:hint="eastAsia"/>
          </w:rPr>
          <w:delText>验证</w:delText>
        </w:r>
      </w:del>
      <w:r w:rsidR="00386764">
        <w:rPr>
          <w:rFonts w:hint="eastAsia"/>
        </w:rPr>
        <w:t>。</w:t>
      </w:r>
    </w:p>
    <w:p w14:paraId="73EF75AB" w14:textId="77777777"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14:paraId="44821290" w14:textId="77777777" w:rsidR="009107DA" w:rsidRDefault="009107DA" w:rsidP="00596A6E">
      <w:pPr>
        <w:pStyle w:val="2"/>
      </w:pPr>
      <w:bookmarkStart w:id="189" w:name="_Toc101082638"/>
      <w:r>
        <w:rPr>
          <w:rFonts w:hint="eastAsia"/>
        </w:rPr>
        <w:t>本章小结</w:t>
      </w:r>
      <w:bookmarkEnd w:id="189"/>
    </w:p>
    <w:p w14:paraId="4D0EF873" w14:textId="60A4E15B"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w:t>
      </w:r>
      <w:ins w:id="190" w:author="王 庆云" w:date="2022-04-17T21:15:00Z">
        <w:r w:rsidR="00170068">
          <w:rPr>
            <w:rFonts w:hint="eastAsia"/>
          </w:rPr>
          <w:t>，即</w:t>
        </w:r>
      </w:ins>
      <w:del w:id="191" w:author="王 庆云" w:date="2022-04-17T21:15:00Z">
        <w:r w:rsidR="006426B7" w:rsidDel="00170068">
          <w:rPr>
            <w:rFonts w:hint="eastAsia"/>
          </w:rPr>
          <w:delText>：</w:delText>
        </w:r>
      </w:del>
      <w:r w:rsidR="006426B7">
        <w:rPr>
          <w:rFonts w:hint="eastAsia"/>
        </w:rPr>
        <w:t>超快速</w:t>
      </w:r>
      <w:r w:rsidR="00B456FF">
        <w:rPr>
          <w:rFonts w:hint="eastAsia"/>
        </w:rPr>
        <w:t>轨道实时服务以及实时滤波轨道服务，分别总结了</w:t>
      </w:r>
      <w:ins w:id="192" w:author="王 庆云" w:date="2022-04-17T21:16:00Z">
        <w:r w:rsidR="00170068">
          <w:rPr>
            <w:rFonts w:hint="eastAsia"/>
          </w:rPr>
          <w:t>其</w:t>
        </w:r>
      </w:ins>
      <w:r w:rsidR="00B456FF">
        <w:rPr>
          <w:rFonts w:hint="eastAsia"/>
        </w:rPr>
        <w:t>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14:paraId="525E4152" w14:textId="77777777" w:rsidR="00AA32E4" w:rsidRDefault="00AA32E4" w:rsidP="001C5752">
      <w:pPr>
        <w:pStyle w:val="1"/>
      </w:pPr>
      <w:bookmarkStart w:id="193" w:name="_Toc101082639"/>
      <w:r>
        <w:rPr>
          <w:rFonts w:hint="eastAsia"/>
        </w:rPr>
        <w:lastRenderedPageBreak/>
        <w:t>导航卫星精密轨道确定的基本原理</w:t>
      </w:r>
      <w:bookmarkEnd w:id="193"/>
    </w:p>
    <w:p w14:paraId="04FCD610" w14:textId="744CAAD3"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w:t>
      </w:r>
      <w:ins w:id="194" w:author="王 庆云" w:date="2022-04-17T23:38:00Z">
        <w:r w:rsidR="00531FA3">
          <w:rPr>
            <w:rFonts w:hint="eastAsia"/>
          </w:rPr>
          <w:t>节所</w:t>
        </w:r>
      </w:ins>
      <w:r w:rsidR="00AA32E4">
        <w:rPr>
          <w:rFonts w:hint="eastAsia"/>
        </w:rPr>
        <w:t>述</w:t>
      </w:r>
      <w:del w:id="195" w:author="王 庆云" w:date="2022-04-17T23:38:00Z">
        <w:r w:rsidR="00AA32E4" w:rsidDel="00531FA3">
          <w:rPr>
            <w:rFonts w:hint="eastAsia"/>
          </w:rPr>
          <w:delText>所说</w:delText>
        </w:r>
      </w:del>
      <w:r w:rsidR="00AA32E4">
        <w:rPr>
          <w:rFonts w:hint="eastAsia"/>
        </w:rPr>
        <w:t>，提供实时高精度的导航卫星轨道服务对</w:t>
      </w:r>
      <w:ins w:id="196" w:author="王 庆云" w:date="2022-04-17T21:17:00Z">
        <w:r w:rsidR="0011684D">
          <w:rPr>
            <w:rFonts w:hint="eastAsia"/>
          </w:rPr>
          <w:t>实现</w:t>
        </w:r>
      </w:ins>
      <w:del w:id="197" w:author="王 庆云" w:date="2022-04-17T21:17:00Z">
        <w:r w:rsidR="00AA32E4" w:rsidDel="0011684D">
          <w:rPr>
            <w:rFonts w:hint="eastAsia"/>
          </w:rPr>
          <w:delText>当前</w:delText>
        </w:r>
      </w:del>
      <w:r w:rsidR="00AA32E4">
        <w:rPr>
          <w:rFonts w:hint="eastAsia"/>
        </w:rPr>
        <w:t>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Pr>
          <w:rFonts w:hint="eastAsia"/>
        </w:rPr>
        <w:t>韩保民</w:t>
      </w:r>
      <w:r w:rsidR="00683F0F">
        <w:rPr>
          <w:rFonts w:hint="eastAsia"/>
        </w:rPr>
        <w:t>等</w:t>
      </w:r>
      <w:r w:rsidR="00AA32E4">
        <w:rPr>
          <w:rFonts w:hint="eastAsia"/>
        </w:rPr>
        <w:t>，</w:t>
      </w:r>
      <w:r w:rsidR="00AA32E4">
        <w:rPr>
          <w:rFonts w:hint="eastAsia"/>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w:t>
      </w:r>
      <w:ins w:id="198" w:author="王 庆云" w:date="2022-04-17T23:41:00Z">
        <w:r w:rsidR="00D90F51">
          <w:rPr>
            <w:rFonts w:hint="eastAsia"/>
          </w:rPr>
          <w:t>该</w:t>
        </w:r>
      </w:ins>
      <w:del w:id="199" w:author="王 庆云" w:date="2022-04-17T23:41:00Z">
        <w:r w:rsidR="00AA32E4" w:rsidDel="00D90F51">
          <w:rPr>
            <w:rFonts w:hint="eastAsia"/>
          </w:rPr>
          <w:delText>这类</w:delText>
        </w:r>
      </w:del>
      <w:r w:rsidR="00AA32E4">
        <w:rPr>
          <w:rFonts w:hint="eastAsia"/>
        </w:rPr>
        <w:t>方法常常用于低轨卫星的轨道确定中，而</w:t>
      </w:r>
      <w:del w:id="200" w:author="王 庆云" w:date="2022-04-17T23:41:00Z">
        <w:r w:rsidR="00AA32E4" w:rsidDel="00D90F51">
          <w:rPr>
            <w:rFonts w:hint="eastAsia"/>
          </w:rPr>
          <w:delText>对</w:delText>
        </w:r>
      </w:del>
      <w:r w:rsidR="00AA32E4">
        <w:rPr>
          <w:rFonts w:hint="eastAsia"/>
        </w:rPr>
        <w:t>导航卫星</w:t>
      </w:r>
      <w:ins w:id="201" w:author="王 庆云" w:date="2022-04-17T23:41:00Z">
        <w:r w:rsidR="00D90F51">
          <w:rPr>
            <w:rFonts w:hint="eastAsia"/>
          </w:rPr>
          <w:t>由于</w:t>
        </w:r>
      </w:ins>
      <w:del w:id="202" w:author="王 庆云" w:date="2022-04-17T23:41:00Z">
        <w:r w:rsidR="00AA32E4" w:rsidDel="00D90F51">
          <w:rPr>
            <w:rFonts w:hint="eastAsia"/>
          </w:rPr>
          <w:delText>，</w:delText>
        </w:r>
      </w:del>
      <w:r w:rsidR="00AA32E4">
        <w:rPr>
          <w:rFonts w:hint="eastAsia"/>
        </w:rPr>
        <w:t>受限于地面观测几何构型，使用效果不</w:t>
      </w:r>
      <w:ins w:id="203" w:author="王 庆云" w:date="2022-04-17T23:40:00Z">
        <w:r w:rsidR="00D90F51">
          <w:rPr>
            <w:rFonts w:hint="eastAsia"/>
          </w:rPr>
          <w:t>能</w:t>
        </w:r>
      </w:ins>
      <w:del w:id="204" w:author="王 庆云" w:date="2022-04-17T23:40:00Z">
        <w:r w:rsidR="00AA32E4" w:rsidDel="00D90F51">
          <w:rPr>
            <w:rFonts w:hint="eastAsia"/>
          </w:rPr>
          <w:delText>足以</w:delText>
        </w:r>
      </w:del>
      <w:r w:rsidR="00AA32E4">
        <w:rPr>
          <w:rFonts w:hint="eastAsia"/>
        </w:rPr>
        <w:t>满足当前对轨道精度的需求。</w:t>
      </w:r>
    </w:p>
    <w:p w14:paraId="72ACCD2C" w14:textId="77777777"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w:t>
      </w:r>
      <w:del w:id="205" w:author="王 庆云" w:date="2022-04-17T23:49:00Z">
        <w:r w:rsidDel="00BB4F29">
          <w:rPr>
            <w:rFonts w:hint="eastAsia"/>
          </w:rPr>
          <w:delText>考虑到</w:delText>
        </w:r>
      </w:del>
      <w:r>
        <w:rPr>
          <w:rFonts w:hint="eastAsia"/>
        </w:rPr>
        <w:t>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显著改善了仅使用</w:t>
      </w:r>
      <w:r>
        <w:rPr>
          <w:rFonts w:hint="eastAsia"/>
        </w:rPr>
        <w:t>GNSS</w:t>
      </w:r>
      <w:r>
        <w:rPr>
          <w:rFonts w:hint="eastAsia"/>
        </w:rPr>
        <w:t>观测信息定位所带来的误差，因此导航卫星动力学模型的构建是动力学定轨法中的一个关键部分。</w:t>
      </w:r>
    </w:p>
    <w:p w14:paraId="6A47F503" w14:textId="309146EF" w:rsidR="00AA32E4" w:rsidRDefault="00AA32E4" w:rsidP="00AA32E4">
      <w:pPr>
        <w:spacing w:before="60" w:after="60"/>
        <w:ind w:firstLine="480"/>
      </w:pPr>
      <w:r>
        <w:rPr>
          <w:rFonts w:hint="eastAsia"/>
        </w:rPr>
        <w:t>接下来本章</w:t>
      </w:r>
      <w:ins w:id="206" w:author="王 庆云" w:date="2022-04-17T23:47:00Z">
        <w:r w:rsidR="00BB4F29">
          <w:rPr>
            <w:rFonts w:hint="eastAsia"/>
          </w:rPr>
          <w:t>主要</w:t>
        </w:r>
      </w:ins>
      <w:del w:id="207" w:author="王 庆云" w:date="2022-04-17T23:47:00Z">
        <w:r w:rsidDel="00BB4F29">
          <w:rPr>
            <w:rFonts w:hint="eastAsia"/>
          </w:rPr>
          <w:delText>就针对</w:delText>
        </w:r>
      </w:del>
      <w:r>
        <w:rPr>
          <w:rFonts w:hint="eastAsia"/>
        </w:rPr>
        <w:t>对导航卫星动力学定轨法中所涉及的基础算法原理进行梳理</w:t>
      </w:r>
      <w:del w:id="208" w:author="王 庆云" w:date="2022-04-17T23:47:00Z">
        <w:r w:rsidDel="00BB4F29">
          <w:rPr>
            <w:rFonts w:hint="eastAsia"/>
          </w:rPr>
          <w:delText>和介绍</w:delText>
        </w:r>
      </w:del>
      <w:r>
        <w:rPr>
          <w:rFonts w:hint="eastAsia"/>
        </w:rPr>
        <w:t>。首先</w:t>
      </w:r>
      <w:ins w:id="209" w:author="王 庆云" w:date="2022-04-17T23:47:00Z">
        <w:r w:rsidR="00BB4F29">
          <w:rPr>
            <w:rFonts w:hint="eastAsia"/>
          </w:rPr>
          <w:t>介绍了</w:t>
        </w:r>
      </w:ins>
      <w:del w:id="210" w:author="王 庆云" w:date="2022-04-17T23:47:00Z">
        <w:r w:rsidDel="00BB4F29">
          <w:rPr>
            <w:rFonts w:hint="eastAsia"/>
          </w:rPr>
          <w:delText>是</w:delText>
        </w:r>
      </w:del>
      <w:r>
        <w:rPr>
          <w:rFonts w:hint="eastAsia"/>
        </w:rPr>
        <w:t>有关导航卫星位置信息表述中常用的时空参考系统，</w:t>
      </w:r>
      <w:ins w:id="211" w:author="王 庆云" w:date="2022-04-17T23:48:00Z">
        <w:r w:rsidR="00BB4F29">
          <w:rPr>
            <w:rFonts w:hint="eastAsia"/>
          </w:rPr>
          <w:t>进而</w:t>
        </w:r>
      </w:ins>
      <w:del w:id="212" w:author="王 庆云" w:date="2022-04-17T23:48:00Z">
        <w:r w:rsidDel="00BB4F29">
          <w:rPr>
            <w:rFonts w:hint="eastAsia"/>
          </w:rPr>
          <w:delText>然后</w:delText>
        </w:r>
      </w:del>
      <w:ins w:id="213" w:author="王 庆云" w:date="2022-04-17T23:48:00Z">
        <w:r w:rsidR="00BB4F29">
          <w:rPr>
            <w:rFonts w:hint="eastAsia"/>
          </w:rPr>
          <w:t>对</w:t>
        </w:r>
      </w:ins>
      <w:del w:id="214" w:author="王 庆云" w:date="2022-04-17T23:48:00Z">
        <w:r w:rsidDel="00BB4F29">
          <w:rPr>
            <w:rFonts w:hint="eastAsia"/>
          </w:rPr>
          <w:delText>就</w:delText>
        </w:r>
      </w:del>
      <w:r>
        <w:rPr>
          <w:rFonts w:hint="eastAsia"/>
        </w:rPr>
        <w:t>动力</w:t>
      </w:r>
      <w:ins w:id="215" w:author="王 庆云" w:date="2022-04-17T23:48:00Z">
        <w:r w:rsidR="00BB4F29">
          <w:rPr>
            <w:rFonts w:hint="eastAsia"/>
          </w:rPr>
          <w:t>学</w:t>
        </w:r>
      </w:ins>
      <w:r>
        <w:rPr>
          <w:rFonts w:hint="eastAsia"/>
        </w:rPr>
        <w:t>定轨法所涉及的</w:t>
      </w:r>
      <w:r>
        <w:rPr>
          <w:rFonts w:hint="eastAsia"/>
        </w:rPr>
        <w:t>GNSS</w:t>
      </w:r>
      <w:r>
        <w:rPr>
          <w:rFonts w:hint="eastAsia"/>
        </w:rPr>
        <w:t>观测模型以及导航卫星的运动模型进行基本阐述。</w:t>
      </w:r>
    </w:p>
    <w:p w14:paraId="658F60CF" w14:textId="77777777" w:rsidR="00AA32E4" w:rsidRDefault="00AA32E4" w:rsidP="00596A6E">
      <w:pPr>
        <w:pStyle w:val="2"/>
      </w:pPr>
      <w:bookmarkStart w:id="216" w:name="_Toc101082640"/>
      <w:r>
        <w:rPr>
          <w:rFonts w:hint="eastAsia"/>
        </w:rPr>
        <w:t>时空参考系统</w:t>
      </w:r>
      <w:bookmarkEnd w:id="216"/>
    </w:p>
    <w:p w14:paraId="4881D48B" w14:textId="77777777" w:rsidR="00AA32E4" w:rsidRDefault="00AA32E4">
      <w:pPr>
        <w:pStyle w:val="3"/>
      </w:pPr>
      <w:bookmarkStart w:id="217" w:name="_Toc101082641"/>
      <w:r>
        <w:rPr>
          <w:rFonts w:hint="eastAsia"/>
        </w:rPr>
        <w:t>时间系统</w:t>
      </w:r>
      <w:bookmarkEnd w:id="217"/>
    </w:p>
    <w:p w14:paraId="37C3AF30" w14:textId="77777777"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14:paraId="6924A458" w14:textId="64689253"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ins w:id="218" w:author="王 庆云" w:date="2022-04-17T23:35:00Z">
        <w:r w:rsidR="00531FA3">
          <w:rPr>
            <w:rFonts w:hint="eastAsia"/>
          </w:rPr>
          <w:t>，</w:t>
        </w:r>
      </w:ins>
      <w:del w:id="219" w:author="王 庆云" w:date="2022-04-17T23:35:00Z">
        <w:r w:rsidDel="00531FA3">
          <w:rPr>
            <w:rFonts w:hint="eastAsia"/>
          </w:rPr>
          <w:delText>,</w:delText>
        </w:r>
      </w:del>
      <w:r>
        <w:rPr>
          <w:rFonts w:hint="eastAsia"/>
        </w:rPr>
        <w:t>UT)</w:t>
      </w:r>
      <w:r>
        <w:rPr>
          <w:rFonts w:hint="eastAsia"/>
        </w:rPr>
        <w:t>。</w:t>
      </w:r>
    </w:p>
    <w:p w14:paraId="3DC1B0FD" w14:textId="77777777"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14:paraId="4AAFBEC3" w14:textId="5398F67E" w:rsidR="00AA32E4" w:rsidRDefault="00AA32E4" w:rsidP="00AA32E4">
      <w:pPr>
        <w:pStyle w:val="af7"/>
        <w:numPr>
          <w:ilvl w:val="0"/>
          <w:numId w:val="4"/>
        </w:numPr>
        <w:spacing w:before="60" w:after="60"/>
        <w:ind w:firstLineChars="0"/>
      </w:pPr>
      <w:r>
        <w:rPr>
          <w:rFonts w:hint="eastAsia"/>
        </w:rPr>
        <w:lastRenderedPageBreak/>
        <w:t>以原子运动规律为基础所定义的原子时系统。常见的包括国际原子时（</w:t>
      </w:r>
      <w:ins w:id="220" w:author="王 庆云" w:date="2022-04-17T23:37:00Z">
        <w:r w:rsidR="00531FA3">
          <w:rPr>
            <w:rFonts w:hint="eastAsia"/>
          </w:rPr>
          <w:t>T</w:t>
        </w:r>
      </w:ins>
      <w:del w:id="221" w:author="王 庆云" w:date="2022-04-17T23:37:00Z">
        <w:r w:rsidDel="00531FA3">
          <w:rPr>
            <w:rFonts w:hint="eastAsia"/>
          </w:rPr>
          <w:delText>t</w:delText>
        </w:r>
      </w:del>
      <w:r>
        <w:rPr>
          <w:rFonts w:hint="eastAsia"/>
        </w:rPr>
        <w:t xml:space="preserve">emps </w:t>
      </w:r>
      <w:ins w:id="222" w:author="王 庆云" w:date="2022-04-17T23:37:00Z">
        <w:r w:rsidR="00531FA3">
          <w:rPr>
            <w:rFonts w:hint="eastAsia"/>
          </w:rPr>
          <w:t>A</w:t>
        </w:r>
      </w:ins>
      <w:del w:id="223" w:author="王 庆云" w:date="2022-04-17T23:37:00Z">
        <w:r w:rsidDel="00531FA3">
          <w:rPr>
            <w:rFonts w:hint="eastAsia"/>
          </w:rPr>
          <w:delText>a</w:delText>
        </w:r>
      </w:del>
      <w:r>
        <w:rPr>
          <w:rFonts w:hint="eastAsia"/>
        </w:rPr>
        <w:t>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14:paraId="53362B69" w14:textId="77777777"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897A40">
        <w:rPr>
          <w:rFonts w:hint="eastAsia"/>
        </w:rPr>
        <w:t>图</w:t>
      </w:r>
      <w:r w:rsidR="00897A40">
        <w:rPr>
          <w:rFonts w:hint="eastAsia"/>
        </w:rPr>
        <w:t>2-1</w:t>
      </w:r>
      <w:r>
        <w:fldChar w:fldCharType="end"/>
      </w:r>
      <w:r>
        <w:rPr>
          <w:rFonts w:hint="eastAsia"/>
        </w:rPr>
        <w:t>给出了常见的时间系统之间的转换关系。</w:t>
      </w:r>
    </w:p>
    <w:p w14:paraId="602C3C8D" w14:textId="77777777" w:rsidR="00AA32E4" w:rsidRDefault="000102B0" w:rsidP="00AA32E4">
      <w:pPr>
        <w:pStyle w:val="aa"/>
        <w:spacing w:before="120" w:after="120"/>
      </w:pPr>
      <w:r>
        <w:rPr>
          <w:noProof/>
        </w:rPr>
        <w:drawing>
          <wp:inline distT="0" distB="0" distL="0" distR="0" wp14:anchorId="54EA2641" wp14:editId="35CA80E1">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14:paraId="1C1BCC29" w14:textId="77777777" w:rsidR="00AA32E4" w:rsidRDefault="00AA32E4" w:rsidP="00AB6010">
      <w:pPr>
        <w:pStyle w:val="a"/>
        <w:spacing w:before="120" w:after="120"/>
      </w:pPr>
      <w:bookmarkStart w:id="224" w:name="timerefer_fig"/>
      <w:bookmarkEnd w:id="224"/>
      <w:r>
        <w:rPr>
          <w:rFonts w:hint="eastAsia"/>
        </w:rPr>
        <w:t>各常见时间系统转换示意图</w:t>
      </w:r>
    </w:p>
    <w:p w14:paraId="7173F9B0" w14:textId="77777777" w:rsidR="00AA32E4" w:rsidRDefault="00AA32E4">
      <w:pPr>
        <w:pStyle w:val="3"/>
      </w:pPr>
      <w:bookmarkStart w:id="225" w:name="_Toc101082642"/>
      <w:r>
        <w:rPr>
          <w:rFonts w:hint="eastAsia"/>
        </w:rPr>
        <w:t>坐标系统</w:t>
      </w:r>
      <w:bookmarkEnd w:id="225"/>
    </w:p>
    <w:p w14:paraId="093EC901" w14:textId="7ED77CF4"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w:t>
      </w:r>
      <w:del w:id="226" w:author="王 庆云" w:date="2022-04-17T23:50:00Z">
        <w:r w:rsidDel="00BB4F29">
          <w:rPr>
            <w:rFonts w:hint="eastAsia"/>
          </w:rPr>
          <w:delText>通常</w:delText>
        </w:r>
      </w:del>
      <w:r>
        <w:rPr>
          <w:rFonts w:hint="eastAsia"/>
        </w:rPr>
        <w:t>需要归算至同一坐标参考系统中。因此明确各个坐标系统的定义以及它们之间的转化关系尤为重要。下面对定轨过程中涉及的常见坐标系统</w:t>
      </w:r>
      <w:ins w:id="227" w:author="王 庆云" w:date="2022-04-17T23:50:00Z">
        <w:r w:rsidR="00BB4F29">
          <w:rPr>
            <w:rFonts w:hint="eastAsia"/>
          </w:rPr>
          <w:t>进行</w:t>
        </w:r>
      </w:ins>
      <w:del w:id="228" w:author="王 庆云" w:date="2022-04-17T23:50:00Z">
        <w:r w:rsidDel="00BB4F29">
          <w:rPr>
            <w:rFonts w:hint="eastAsia"/>
          </w:rPr>
          <w:delText>做一个</w:delText>
        </w:r>
      </w:del>
      <w:r>
        <w:rPr>
          <w:rFonts w:hint="eastAsia"/>
        </w:rPr>
        <w:t>介绍。</w:t>
      </w:r>
    </w:p>
    <w:p w14:paraId="48B1ECC7" w14:textId="77777777" w:rsidR="00AA32E4" w:rsidRDefault="00AA32E4" w:rsidP="00AA32E4">
      <w:pPr>
        <w:pStyle w:val="af7"/>
        <w:numPr>
          <w:ilvl w:val="0"/>
          <w:numId w:val="5"/>
        </w:numPr>
        <w:spacing w:before="60" w:after="60"/>
        <w:ind w:firstLineChars="0"/>
      </w:pPr>
      <w:r>
        <w:rPr>
          <w:rFonts w:hint="eastAsia"/>
        </w:rPr>
        <w:t>地心固体坐标系统</w:t>
      </w:r>
    </w:p>
    <w:p w14:paraId="6CD557B8" w14:textId="2AF3F6B7"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w:t>
      </w:r>
      <w:r>
        <w:rPr>
          <w:rFonts w:hint="eastAsia"/>
        </w:rPr>
        <w:lastRenderedPageBreak/>
        <w:t>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ins w:id="229" w:author="王 庆云" w:date="2022-04-17T23:51:00Z">
        <w:r w:rsidR="007C1A6C">
          <w:rPr>
            <w:rFonts w:hint="eastAsia"/>
          </w:rPr>
          <w:t>，</w:t>
        </w:r>
      </w:ins>
      <w:del w:id="230" w:author="王 庆云" w:date="2022-04-17T23:51:00Z">
        <w:r w:rsidDel="007C1A6C">
          <w:rPr>
            <w:rFonts w:hint="eastAsia"/>
          </w:rPr>
          <w:delText>,</w:delText>
        </w:r>
      </w:del>
      <w:r>
        <w:rPr>
          <w:rFonts w:hint="eastAsia"/>
        </w:rPr>
        <w:t>则是通过维持一组参考点的位置和和速度完成。</w:t>
      </w:r>
      <w:r>
        <w:rPr>
          <w:rFonts w:hint="eastAsia"/>
        </w:rPr>
        <w:t>IERS</w:t>
      </w:r>
      <w:del w:id="231" w:author="王 庆云" w:date="2022-04-17T23:52:00Z">
        <w:r w:rsidDel="007C1A6C">
          <w:rPr>
            <w:rFonts w:hint="eastAsia"/>
          </w:rPr>
          <w:delText>就</w:delText>
        </w:r>
      </w:del>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ins w:id="232" w:author="王 庆云" w:date="2022-04-17T23:52:00Z">
        <w:r w:rsidR="007C1A6C">
          <w:rPr>
            <w:rFonts w:hint="eastAsia"/>
          </w:rPr>
          <w:t>这</w:t>
        </w:r>
      </w:ins>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w:t>
      </w:r>
      <w:del w:id="233" w:author="王 庆云" w:date="2022-04-17T23:53:00Z">
        <w:r w:rsidDel="007C1A6C">
          <w:rPr>
            <w:rFonts w:hint="eastAsia"/>
          </w:rPr>
          <w:delText>即</w:delText>
        </w:r>
      </w:del>
      <w:r>
        <w:rPr>
          <w:rFonts w:hint="eastAsia"/>
        </w:rPr>
        <w:t>是以</w:t>
      </w:r>
      <w:r>
        <w:rPr>
          <w:rFonts w:hint="eastAsia"/>
        </w:rPr>
        <w:t>WGS84</w:t>
      </w:r>
      <w:ins w:id="234" w:author="王 庆云" w:date="2022-04-17T23:52:00Z">
        <w:r w:rsidR="007C1A6C">
          <w:rPr>
            <w:rFonts w:hint="eastAsia"/>
          </w:rPr>
          <w:t>（</w:t>
        </w:r>
        <w:r w:rsidR="007C1A6C">
          <w:rPr>
            <w:rFonts w:hint="eastAsia"/>
          </w:rPr>
          <w:t>World Geodetic System</w:t>
        </w:r>
        <w:r w:rsidR="007C1A6C">
          <w:rPr>
            <w:rFonts w:hint="eastAsia"/>
          </w:rPr>
          <w:t>）</w:t>
        </w:r>
      </w:ins>
      <w:r>
        <w:rPr>
          <w:rFonts w:hint="eastAsia"/>
        </w:rPr>
        <w:t>坐标系</w:t>
      </w:r>
      <w:del w:id="235" w:author="王 庆云" w:date="2022-04-17T23:52:00Z">
        <w:r w:rsidDel="007C1A6C">
          <w:rPr>
            <w:rFonts w:hint="eastAsia"/>
          </w:rPr>
          <w:delText>（</w:delText>
        </w:r>
        <w:r w:rsidDel="007C1A6C">
          <w:rPr>
            <w:rFonts w:hint="eastAsia"/>
          </w:rPr>
          <w:delText>World Geodetic System</w:delText>
        </w:r>
        <w:r w:rsidDel="007C1A6C">
          <w:rPr>
            <w:rFonts w:hint="eastAsia"/>
          </w:rPr>
          <w:delText>）</w:delText>
        </w:r>
      </w:del>
      <w:r>
        <w:rPr>
          <w:rFonts w:hint="eastAsia"/>
        </w:rPr>
        <w:t>为基础</w:t>
      </w:r>
      <w:ins w:id="236" w:author="王 庆云" w:date="2022-04-17T23:53:00Z">
        <w:r w:rsidR="007C1A6C">
          <w:rPr>
            <w:rFonts w:hint="eastAsia"/>
          </w:rPr>
          <w:t>，</w:t>
        </w:r>
      </w:ins>
      <w:del w:id="237" w:author="王 庆云" w:date="2022-04-17T23:52:00Z">
        <w:r w:rsidDel="007C1A6C">
          <w:rPr>
            <w:rFonts w:hint="eastAsia"/>
          </w:rPr>
          <w:delText>,</w:delText>
        </w:r>
      </w:del>
      <w:del w:id="238" w:author="王 庆云" w:date="2022-04-17T23:53:00Z">
        <w:r w:rsidDel="007C1A6C">
          <w:rPr>
            <w:rFonts w:hint="eastAsia"/>
          </w:rPr>
          <w:delText>类似的</w:delText>
        </w:r>
      </w:del>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ins w:id="239" w:author="王 庆云" w:date="2022-04-17T23:54:00Z">
        <w:r w:rsidR="007C1A6C">
          <w:rPr>
            <w:rFonts w:hint="eastAsia"/>
          </w:rPr>
          <w:t>（</w:t>
        </w:r>
        <w:r w:rsidR="007C1A6C" w:rsidRPr="007C1A6C">
          <w:t>Galileo Terrestrial Reference Frame</w:t>
        </w:r>
        <w:r w:rsidR="007C1A6C">
          <w:rPr>
            <w:rFonts w:hint="eastAsia"/>
          </w:rPr>
          <w:t>）</w:t>
        </w:r>
      </w:ins>
      <w:r>
        <w:rPr>
          <w:rFonts w:hint="eastAsia"/>
        </w:rPr>
        <w:t>坐标系。</w:t>
      </w:r>
      <w:ins w:id="240" w:author="王 庆云" w:date="2022-04-17T23:54:00Z">
        <w:r w:rsidR="007C1A6C">
          <w:rPr>
            <w:rFonts w:hint="eastAsia"/>
          </w:rPr>
          <w:t>就</w:t>
        </w:r>
      </w:ins>
      <w:del w:id="241" w:author="王 庆云" w:date="2022-04-17T23:54:00Z">
        <w:r w:rsidDel="007C1A6C">
          <w:rPr>
            <w:rFonts w:hint="eastAsia"/>
          </w:rPr>
          <w:delText>对于</w:delText>
        </w:r>
      </w:del>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2019</w:t>
      </w:r>
      <w:r>
        <w:rPr>
          <w:rFonts w:hint="eastAsia"/>
        </w:rPr>
        <w:t>）。</w:t>
      </w:r>
    </w:p>
    <w:p w14:paraId="4F932E58" w14:textId="77777777" w:rsidR="00AA32E4" w:rsidRDefault="00AA32E4" w:rsidP="00AA32E4">
      <w:pPr>
        <w:pStyle w:val="af7"/>
        <w:numPr>
          <w:ilvl w:val="0"/>
          <w:numId w:val="5"/>
        </w:numPr>
        <w:spacing w:before="60" w:after="60"/>
        <w:ind w:firstLineChars="0"/>
      </w:pPr>
      <w:r>
        <w:rPr>
          <w:rFonts w:hint="eastAsia"/>
        </w:rPr>
        <w:t>惯性坐标系统</w:t>
      </w:r>
    </w:p>
    <w:p w14:paraId="5C65D396" w14:textId="71766AF0"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w:t>
      </w:r>
      <w:del w:id="242" w:author="王 庆云" w:date="2022-04-17T23:57:00Z">
        <w:r w:rsidDel="009F0961">
          <w:rPr>
            <w:rFonts w:hint="eastAsia"/>
          </w:rPr>
          <w:delText>而</w:delText>
        </w:r>
      </w:del>
      <w:r>
        <w:rPr>
          <w:rFonts w:hint="eastAsia"/>
        </w:rPr>
        <w:t>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ins w:id="243" w:author="王 庆云" w:date="2022-04-17T23:57:00Z">
        <w:r w:rsidR="009F0961">
          <w:rPr>
            <w:rFonts w:hint="eastAsia"/>
          </w:rPr>
          <w:t>受</w:t>
        </w:r>
      </w:ins>
      <w:del w:id="244" w:author="王 庆云" w:date="2022-04-17T23:57:00Z">
        <w:r w:rsidDel="009F0961">
          <w:rPr>
            <w:rFonts w:hint="eastAsia"/>
          </w:rPr>
          <w:delText>由于</w:delText>
        </w:r>
      </w:del>
      <w:r>
        <w:rPr>
          <w:rFonts w:hint="eastAsia"/>
        </w:rPr>
        <w:t>地球岁差和章动的影响，赤道天球坐标系统同样是随时间缓慢变化的，这</w:t>
      </w:r>
      <w:ins w:id="245" w:author="王 庆云" w:date="2022-04-17T23:58:00Z">
        <w:r w:rsidR="009F0961">
          <w:rPr>
            <w:rFonts w:hint="eastAsia"/>
          </w:rPr>
          <w:t>在</w:t>
        </w:r>
      </w:ins>
      <w:del w:id="246" w:author="王 庆云" w:date="2022-04-17T23:58:00Z">
        <w:r w:rsidDel="009F0961">
          <w:rPr>
            <w:rFonts w:hint="eastAsia"/>
          </w:rPr>
          <w:delText>对</w:delText>
        </w:r>
      </w:del>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w:t>
      </w:r>
      <w:del w:id="247" w:author="王 庆云" w:date="2022-04-17T23:58:00Z">
        <w:r w:rsidDel="009F0961">
          <w:rPr>
            <w:rFonts w:hint="eastAsia"/>
          </w:rPr>
          <w:delText>即</w:delText>
        </w:r>
      </w:del>
      <w:r>
        <w:rPr>
          <w:rFonts w:hint="eastAsia"/>
        </w:rPr>
        <w:t>对应</w:t>
      </w:r>
      <w:del w:id="248" w:author="王 庆云" w:date="2022-04-17T23:58:00Z">
        <w:r w:rsidDel="009F0961">
          <w:rPr>
            <w:rFonts w:hint="eastAsia"/>
          </w:rPr>
          <w:delText>的</w:delText>
        </w:r>
      </w:del>
      <w:r>
        <w:rPr>
          <w:rFonts w:hint="eastAsia"/>
        </w:rPr>
        <w:t>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del w:id="249" w:author="王 庆云" w:date="2022-04-17T23:59:00Z">
        <w:r w:rsidDel="009F0961">
          <w:rPr>
            <w:rFonts w:hint="eastAsia"/>
          </w:rPr>
          <w:delText>其</w:delText>
        </w:r>
        <w:r w:rsidR="009F0961" w:rsidDel="009F0961">
          <w:rPr>
            <w:rFonts w:hint="eastAsia"/>
          </w:rPr>
          <w:delText>与天球坐标系</w:delText>
        </w:r>
      </w:del>
      <w:ins w:id="250" w:author="王 庆云" w:date="2022-04-17T23:59:00Z">
        <w:r w:rsidR="009F0961">
          <w:rPr>
            <w:rFonts w:hint="eastAsia"/>
          </w:rPr>
          <w:t>两者</w:t>
        </w:r>
      </w:ins>
      <w:r>
        <w:rPr>
          <w:rFonts w:hint="eastAsia"/>
        </w:rPr>
        <w:t>之间的转换</w:t>
      </w:r>
      <w:ins w:id="251" w:author="王 庆云" w:date="2022-04-17T23:59:00Z">
        <w:r w:rsidR="009F0961">
          <w:rPr>
            <w:rFonts w:hint="eastAsia"/>
          </w:rPr>
          <w:t>。</w:t>
        </w:r>
      </w:ins>
      <w:del w:id="252" w:author="王 庆云" w:date="2022-04-17T23:59:00Z">
        <w:r w:rsidDel="009F0961">
          <w:rPr>
            <w:rFonts w:hint="eastAsia"/>
          </w:rPr>
          <w:delText>，</w:delText>
        </w:r>
      </w:del>
      <w:r>
        <w:rPr>
          <w:rFonts w:hint="eastAsia"/>
        </w:rPr>
        <w:t>从前述</w:t>
      </w:r>
      <w:del w:id="253" w:author="王 庆云" w:date="2022-04-17T23:59:00Z">
        <w:r w:rsidDel="009F0961">
          <w:rPr>
            <w:rFonts w:hint="eastAsia"/>
          </w:rPr>
          <w:delText>两者</w:delText>
        </w:r>
      </w:del>
      <w:r>
        <w:rPr>
          <w:rFonts w:hint="eastAsia"/>
        </w:rPr>
        <w:t>的定义可知，通过对地球岁差、章动、极移、自转进行相应的分析，即可获得两</w:t>
      </w:r>
      <w:del w:id="254" w:author="王 庆云" w:date="2022-04-17T23:59:00Z">
        <w:r w:rsidDel="009F0961">
          <w:rPr>
            <w:rFonts w:hint="eastAsia"/>
          </w:rPr>
          <w:delText>者</w:delText>
        </w:r>
      </w:del>
      <w:r>
        <w:rPr>
          <w:rFonts w:hint="eastAsia"/>
        </w:rPr>
        <w:t>坐标系之间的旋转矩阵（李征航等，</w:t>
      </w:r>
      <w:r>
        <w:rPr>
          <w:rFonts w:hint="eastAsia"/>
        </w:rPr>
        <w:t>2010</w:t>
      </w:r>
      <w:r>
        <w:rPr>
          <w:rFonts w:hint="eastAsia"/>
        </w:rPr>
        <w:t>）。</w:t>
      </w:r>
    </w:p>
    <w:p w14:paraId="497317BB" w14:textId="77777777" w:rsidR="00AA32E4" w:rsidRDefault="00AA32E4" w:rsidP="00AA32E4">
      <w:pPr>
        <w:pStyle w:val="af7"/>
        <w:numPr>
          <w:ilvl w:val="0"/>
          <w:numId w:val="5"/>
        </w:numPr>
        <w:spacing w:before="60" w:after="60"/>
        <w:ind w:firstLineChars="0"/>
      </w:pPr>
      <w:r>
        <w:rPr>
          <w:rFonts w:hint="eastAsia"/>
        </w:rPr>
        <w:t>卫星轨道坐标系统</w:t>
      </w:r>
    </w:p>
    <w:p w14:paraId="5F622C89" w14:textId="77777777" w:rsidR="00AA32E4" w:rsidRDefault="00AA32E4" w:rsidP="00AA32E4">
      <w:pPr>
        <w:spacing w:before="60" w:after="60"/>
        <w:ind w:firstLine="480"/>
      </w:pPr>
      <w:r>
        <w:rPr>
          <w:rFonts w:hint="eastAsia"/>
        </w:rPr>
        <w:t>由于对卫星轨道精度以及力学模型进行评价时</w:t>
      </w:r>
      <w:del w:id="255" w:author="王 庆云" w:date="2022-04-18T00:00:00Z">
        <w:r w:rsidDel="009F0961">
          <w:rPr>
            <w:rFonts w:hint="eastAsia"/>
          </w:rPr>
          <w:delText>候</w:delText>
        </w:r>
      </w:del>
      <w:r>
        <w:rPr>
          <w:rFonts w:hint="eastAsia"/>
        </w:rPr>
        <w:t>，常常需要分析其在卫星瞬时速度方向及与地球质心连线方向上的分量大小，因此引入了对应的卫星轨道坐标系。该坐标系的三个方向分别由径向（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fldSimple w:instr=" REF ZEqnNum468890 \* Charformat \! \* MERGEFORMAT ">
        <w:r w:rsidR="00897A40">
          <w:rPr>
            <w:rFonts w:hint="eastAsia"/>
          </w:rPr>
          <w:instrText>(</w:instrText>
        </w:r>
        <w:r w:rsidR="00897A40">
          <w:rPr>
            <w:rFonts w:hint="eastAsia"/>
          </w:rPr>
          <w:instrText>公式</w:instrText>
        </w:r>
        <w:r w:rsidR="00897A40">
          <w:instrText>2-1)</w:instrText>
        </w:r>
      </w:fldSimple>
      <w:r>
        <w:fldChar w:fldCharType="end"/>
      </w:r>
      <w:r>
        <w:rPr>
          <w:rFonts w:hint="eastAsia"/>
        </w:rPr>
        <w:t>：</w:t>
      </w:r>
    </w:p>
    <w:p w14:paraId="5453682C" w14:textId="77777777" w:rsidR="00AA32E4" w:rsidRDefault="00AA32E4" w:rsidP="00AA32E4">
      <w:pPr>
        <w:pStyle w:val="af1"/>
      </w:pPr>
      <w:r>
        <w:lastRenderedPageBreak/>
        <w:tab/>
      </w:r>
      <w:r w:rsidR="00264CD3">
        <w:rPr>
          <w:noProof/>
          <w:position w:val="-64"/>
        </w:rPr>
        <w:object w:dxaOrig="1128" w:dyaOrig="1709" w14:anchorId="6A3B4F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85.75pt" o:ole="">
            <v:imagedata r:id="rId23" o:title=""/>
          </v:shape>
          <o:OLEObject Type="Embed" ProgID="Equation.DSMT4" ShapeID="_x0000_i1025" DrawAspect="Content" ObjectID="_1711884978" r:id="rId2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56" w:name="ZEqnNum46889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w:instrText>
        </w:r>
      </w:fldSimple>
      <w:r w:rsidR="003746BA">
        <w:instrText>)</w:instrText>
      </w:r>
      <w:bookmarkEnd w:id="256"/>
      <w:r w:rsidR="003746BA">
        <w:fldChar w:fldCharType="end"/>
      </w:r>
    </w:p>
    <w:p w14:paraId="1ED0491C" w14:textId="77777777" w:rsidR="00AA32E4" w:rsidRDefault="00AA32E4" w:rsidP="00AA32E4">
      <w:pPr>
        <w:spacing w:before="60" w:after="60"/>
        <w:ind w:firstLine="480"/>
      </w:pPr>
      <w:r>
        <w:rPr>
          <w:rFonts w:hint="eastAsia"/>
        </w:rPr>
        <w:t>式中，</w:t>
      </w:r>
      <w:r>
        <w:t xml:space="preserve"> </w:t>
      </w:r>
      <w:r w:rsidR="00264CD3">
        <w:rPr>
          <w:noProof/>
          <w:position w:val="-4"/>
        </w:rPr>
        <w:object w:dxaOrig="204" w:dyaOrig="258" w14:anchorId="2A6C4416">
          <v:shape id="_x0000_i1026" type="#_x0000_t75" style="width:10pt;height:13.15pt" o:ole="">
            <v:imagedata r:id="rId25" o:title=""/>
          </v:shape>
          <o:OLEObject Type="Embed" ProgID="Equation.DSMT4" ShapeID="_x0000_i1026" DrawAspect="Content" ObjectID="_1711884979" r:id="rId26"/>
        </w:object>
      </w:r>
      <w:r>
        <w:rPr>
          <w:rFonts w:hint="eastAsia"/>
        </w:rPr>
        <w:t>表示导航卫星的位置向量，</w:t>
      </w:r>
      <w:r w:rsidR="00264CD3">
        <w:rPr>
          <w:noProof/>
          <w:position w:val="-6"/>
        </w:rPr>
        <w:object w:dxaOrig="204" w:dyaOrig="258" w14:anchorId="4CC570EE">
          <v:shape id="_x0000_i1027" type="#_x0000_t75" style="width:10pt;height:13.15pt" o:ole="">
            <v:imagedata r:id="rId27" o:title=""/>
          </v:shape>
          <o:OLEObject Type="Embed" ProgID="Equation.DSMT4" ShapeID="_x0000_i1027" DrawAspect="Content" ObjectID="_1711884980" r:id="rId28"/>
        </w:object>
      </w:r>
      <w:r>
        <w:rPr>
          <w:rFonts w:hint="eastAsia"/>
        </w:rPr>
        <w:t>表示导航卫星的速度向量，</w:t>
      </w:r>
      <w:r w:rsidR="00264CD3">
        <w:rPr>
          <w:noProof/>
          <w:position w:val="-10"/>
        </w:rPr>
        <w:object w:dxaOrig="731" w:dyaOrig="387" w14:anchorId="7714C49E">
          <v:shape id="_x0000_i1028" type="#_x0000_t75" style="width:36.3pt;height:19.4pt" o:ole="">
            <v:imagedata r:id="rId29" o:title=""/>
          </v:shape>
          <o:OLEObject Type="Embed" ProgID="Equation.DSMT4" ShapeID="_x0000_i1028" DrawAspect="Content" ObjectID="_1711884981" r:id="rId30"/>
        </w:object>
      </w:r>
      <w:r>
        <w:rPr>
          <w:rFonts w:hint="eastAsia"/>
        </w:rPr>
        <w:t>分别表示坐标系的径向、法向和切向。</w:t>
      </w:r>
    </w:p>
    <w:p w14:paraId="37918AF1" w14:textId="77777777" w:rsidR="00AA32E4" w:rsidRDefault="00AA32E4" w:rsidP="00AA32E4">
      <w:pPr>
        <w:pStyle w:val="af7"/>
        <w:numPr>
          <w:ilvl w:val="0"/>
          <w:numId w:val="5"/>
        </w:numPr>
        <w:spacing w:before="60" w:after="60"/>
        <w:ind w:firstLineChars="0"/>
      </w:pPr>
      <w:r>
        <w:rPr>
          <w:rFonts w:hint="eastAsia"/>
        </w:rPr>
        <w:t>星固系</w:t>
      </w:r>
    </w:p>
    <w:p w14:paraId="658C1C3C" w14:textId="77777777"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14:paraId="4B241E16" w14:textId="77777777" w:rsidR="003B10B7" w:rsidRDefault="00AA32E4" w:rsidP="00596A6E">
      <w:pPr>
        <w:pStyle w:val="2"/>
      </w:pPr>
      <w:bookmarkStart w:id="257" w:name="_Toc101082643"/>
      <w:r>
        <w:rPr>
          <w:rFonts w:hint="eastAsia"/>
        </w:rPr>
        <w:t>GNSS</w:t>
      </w:r>
      <w:r>
        <w:rPr>
          <w:rFonts w:hint="eastAsia"/>
        </w:rPr>
        <w:t>观测模型</w:t>
      </w:r>
      <w:bookmarkEnd w:id="257"/>
    </w:p>
    <w:p w14:paraId="43A3083C" w14:textId="60D59308"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w:t>
      </w:r>
      <w:ins w:id="258" w:author="王 庆云" w:date="2022-04-18T00:03:00Z">
        <w:r w:rsidR="00531686">
          <w:rPr>
            <w:rFonts w:hint="eastAsia"/>
          </w:rPr>
          <w:t>，</w:t>
        </w:r>
      </w:ins>
      <w:del w:id="259" w:author="王 庆云" w:date="2022-04-18T00:03:00Z">
        <w:r w:rsidR="00AA32E4" w:rsidDel="00531686">
          <w:rPr>
            <w:rFonts w:hint="eastAsia"/>
          </w:rPr>
          <w:delText>。</w:delText>
        </w:r>
      </w:del>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ins w:id="260" w:author="王 庆云" w:date="2022-04-18T00:03:00Z">
        <w:r w:rsidR="00531686">
          <w:rPr>
            <w:rFonts w:hint="eastAsia"/>
          </w:rPr>
          <w:t>（</w:t>
        </w:r>
      </w:ins>
      <w:del w:id="261" w:author="王 庆云" w:date="2022-04-18T00:03:00Z">
        <w:r w:rsidR="00103F26" w:rsidRPr="00103F26" w:rsidDel="00531686">
          <w:delText>(</w:delText>
        </w:r>
      </w:del>
      <w:r w:rsidR="00103F26" w:rsidRPr="00103F26">
        <w:t>Li et al. 2015; Montenbruck et al. 2012; Zhang et al. 2017</w:t>
      </w:r>
      <w:ins w:id="262" w:author="王 庆云" w:date="2022-04-18T00:03:00Z">
        <w:r w:rsidR="00531686">
          <w:rPr>
            <w:rFonts w:hint="eastAsia"/>
          </w:rPr>
          <w:t>)</w:t>
        </w:r>
      </w:ins>
      <w:del w:id="263" w:author="王 庆云" w:date="2022-04-18T00:03:00Z">
        <w:r w:rsidR="00103F26" w:rsidRPr="00103F26" w:rsidDel="00531686">
          <w:delText>)</w:delText>
        </w:r>
      </w:del>
      <w:r w:rsidR="00AA32E4">
        <w:rPr>
          <w:rFonts w:hint="eastAsia"/>
        </w:rPr>
        <w:t>：</w:t>
      </w:r>
    </w:p>
    <w:p w14:paraId="607FC242" w14:textId="77777777" w:rsidR="00AA32E4" w:rsidRDefault="00AA32E4" w:rsidP="00AA32E4">
      <w:pPr>
        <w:pStyle w:val="af1"/>
      </w:pPr>
      <w:r>
        <w:tab/>
      </w:r>
      <w:r w:rsidR="00264CD3" w:rsidRPr="00C52AD4">
        <w:rPr>
          <w:noProof/>
          <w:position w:val="-34"/>
        </w:rPr>
        <w:object w:dxaOrig="6120" w:dyaOrig="800" w14:anchorId="5EF3EF40">
          <v:shape id="_x0000_i1029" type="#_x0000_t75" style="width:306.15pt;height:40.05pt" o:ole="">
            <v:imagedata r:id="rId31" o:title=""/>
          </v:shape>
          <o:OLEObject Type="Embed" ProgID="Equation.DSMT4" ShapeID="_x0000_i1029" DrawAspect="Content" ObjectID="_1711884982" r:id="rId3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4" w:name="ZEqnNum31888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2</w:instrText>
        </w:r>
      </w:fldSimple>
      <w:r w:rsidR="003746BA">
        <w:instrText>)</w:instrText>
      </w:r>
      <w:bookmarkEnd w:id="264"/>
      <w:r w:rsidR="003746BA">
        <w:fldChar w:fldCharType="end"/>
      </w:r>
    </w:p>
    <w:p w14:paraId="204C3D5D" w14:textId="4DFFBCBF" w:rsidR="00C14B5D" w:rsidRPr="00F21C85" w:rsidRDefault="00912C9A" w:rsidP="00F21C85">
      <w:pPr>
        <w:spacing w:before="60" w:after="60"/>
        <w:ind w:firstLine="480"/>
      </w:pPr>
      <w:r>
        <w:rPr>
          <w:rFonts w:hint="eastAsia"/>
        </w:rPr>
        <w:t>式中，</w:t>
      </w:r>
      <w:r w:rsidR="002F1163">
        <w:rPr>
          <w:rFonts w:hint="eastAsia"/>
        </w:rPr>
        <w:t>上标</w:t>
      </w:r>
      <w:r w:rsidR="00264CD3" w:rsidRPr="002F1163">
        <w:rPr>
          <w:noProof/>
          <w:position w:val="-6"/>
        </w:rPr>
        <w:object w:dxaOrig="180" w:dyaOrig="220" w14:anchorId="116DB099">
          <v:shape id="_x0000_i1030" type="#_x0000_t75" style="width:9.4pt;height:11.25pt" o:ole="">
            <v:imagedata r:id="rId33" o:title=""/>
          </v:shape>
          <o:OLEObject Type="Embed" ProgID="Equation.DSMT4" ShapeID="_x0000_i1030" DrawAspect="Content" ObjectID="_1711884983" r:id="rId34"/>
        </w:object>
      </w:r>
      <w:r w:rsidR="002F1163">
        <w:rPr>
          <w:rFonts w:hint="eastAsia"/>
        </w:rPr>
        <w:t>和下标</w:t>
      </w:r>
      <w:r w:rsidR="00264CD3" w:rsidRPr="002F1163">
        <w:rPr>
          <w:noProof/>
          <w:position w:val="-4"/>
        </w:rPr>
        <w:object w:dxaOrig="180" w:dyaOrig="200" w14:anchorId="3A2D2857">
          <v:shape id="_x0000_i1031" type="#_x0000_t75" style="width:9.4pt;height:10pt" o:ole="">
            <v:imagedata r:id="rId35" o:title=""/>
          </v:shape>
          <o:OLEObject Type="Embed" ProgID="Equation.DSMT4" ShapeID="_x0000_i1031" DrawAspect="Content" ObjectID="_1711884984" r:id="rId36"/>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ins w:id="265" w:author="王 庆云" w:date="2022-04-18T00:03:00Z">
        <w:r w:rsidR="00531686">
          <w:rPr>
            <w:rFonts w:hint="eastAsia"/>
          </w:rPr>
          <w:t>；</w:t>
        </w:r>
      </w:ins>
      <w:del w:id="266" w:author="王 庆云" w:date="2022-04-18T00:03:00Z">
        <w:r w:rsidR="002F1163" w:rsidDel="00531686">
          <w:rPr>
            <w:rFonts w:hint="eastAsia"/>
          </w:rPr>
          <w:delText>。</w:delText>
        </w:r>
      </w:del>
      <w:r w:rsidR="00264CD3" w:rsidRPr="002F1163">
        <w:rPr>
          <w:noProof/>
          <w:position w:val="-6"/>
        </w:rPr>
        <w:object w:dxaOrig="260" w:dyaOrig="220" w14:anchorId="7F1A750C">
          <v:shape id="_x0000_i1032" type="#_x0000_t75" style="width:13.15pt;height:11.25pt" o:ole="">
            <v:imagedata r:id="rId37" o:title=""/>
          </v:shape>
          <o:OLEObject Type="Embed" ProgID="Equation.DSMT4" ShapeID="_x0000_i1032" DrawAspect="Content" ObjectID="_1711884985" r:id="rId38"/>
        </w:object>
      </w:r>
      <w:r w:rsidR="002F1163">
        <w:rPr>
          <w:rFonts w:hint="eastAsia"/>
        </w:rPr>
        <w:t>和</w:t>
      </w:r>
      <w:r w:rsidR="00264CD3" w:rsidRPr="002F1163">
        <w:rPr>
          <w:noProof/>
          <w:position w:val="-6"/>
        </w:rPr>
        <w:object w:dxaOrig="200" w:dyaOrig="220" w14:anchorId="676F8A27">
          <v:shape id="_x0000_i1033" type="#_x0000_t75" style="width:10pt;height:11.25pt" o:ole="">
            <v:imagedata r:id="rId39" o:title=""/>
          </v:shape>
          <o:OLEObject Type="Embed" ProgID="Equation.DSMT4" ShapeID="_x0000_i1033" DrawAspect="Content" ObjectID="_1711884986" r:id="rId40"/>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264CD3" w:rsidRPr="00BE0113">
        <w:rPr>
          <w:noProof/>
          <w:position w:val="-12"/>
        </w:rPr>
        <w:object w:dxaOrig="300" w:dyaOrig="380" w14:anchorId="33B967E1">
          <v:shape id="_x0000_i1034" type="#_x0000_t75" style="width:15.65pt;height:19.4pt" o:ole="">
            <v:imagedata r:id="rId41" o:title=""/>
          </v:shape>
          <o:OLEObject Type="Embed" ProgID="Equation.DSMT4" ShapeID="_x0000_i1034" DrawAspect="Content" ObjectID="_1711884987" r:id="rId42"/>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264CD3" w:rsidRPr="00BE0113">
        <w:rPr>
          <w:noProof/>
          <w:position w:val="-12"/>
        </w:rPr>
        <w:object w:dxaOrig="340" w:dyaOrig="360" w14:anchorId="621E6692">
          <v:shape id="_x0000_i1035" type="#_x0000_t75" style="width:17.55pt;height:18.15pt" o:ole="">
            <v:imagedata r:id="rId43" o:title=""/>
          </v:shape>
          <o:OLEObject Type="Embed" ProgID="Equation.DSMT4" ShapeID="_x0000_i1035" DrawAspect="Content" ObjectID="_1711884988" r:id="rId44"/>
        </w:object>
      </w:r>
      <w:r w:rsidR="00DA4473">
        <w:rPr>
          <w:rFonts w:hint="eastAsia"/>
        </w:rPr>
        <w:t>和</w:t>
      </w:r>
      <w:r w:rsidR="00264CD3" w:rsidRPr="00DA4473">
        <w:rPr>
          <w:noProof/>
          <w:position w:val="-6"/>
        </w:rPr>
        <w:object w:dxaOrig="340" w:dyaOrig="320" w14:anchorId="0167459D">
          <v:shape id="_x0000_i1036" type="#_x0000_t75" style="width:17.55pt;height:17.55pt" o:ole="">
            <v:imagedata r:id="rId45" o:title=""/>
          </v:shape>
          <o:OLEObject Type="Embed" ProgID="Equation.DSMT4" ShapeID="_x0000_i1036" DrawAspect="Content" ObjectID="_1711884989" r:id="rId46"/>
        </w:object>
      </w:r>
      <w:r w:rsidR="00DA4473">
        <w:rPr>
          <w:rFonts w:hint="eastAsia"/>
        </w:rPr>
        <w:t>分别表示了卫星和测站</w:t>
      </w:r>
      <w:r w:rsidR="007304F5">
        <w:rPr>
          <w:rFonts w:hint="eastAsia"/>
        </w:rPr>
        <w:t>的绝对钟偏差，单位为米；</w:t>
      </w:r>
      <w:r w:rsidR="00264CD3" w:rsidRPr="00BE0113">
        <w:rPr>
          <w:noProof/>
          <w:position w:val="-12"/>
        </w:rPr>
        <w:object w:dxaOrig="300" w:dyaOrig="380" w14:anchorId="21EF7B50">
          <v:shape id="_x0000_i1037" type="#_x0000_t75" style="width:15.65pt;height:19.4pt" o:ole="">
            <v:imagedata r:id="rId47" o:title=""/>
          </v:shape>
          <o:OLEObject Type="Embed" ProgID="Equation.DSMT4" ShapeID="_x0000_i1037" DrawAspect="Content" ObjectID="_1711884990" r:id="rId48"/>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264CD3" w:rsidRPr="007304F5">
        <w:rPr>
          <w:noProof/>
          <w:position w:val="-12"/>
        </w:rPr>
        <w:object w:dxaOrig="499" w:dyaOrig="360" w14:anchorId="32A0446E">
          <v:shape id="_x0000_i1038" type="#_x0000_t75" style="width:24.4pt;height:18.15pt" o:ole="">
            <v:imagedata r:id="rId49" o:title=""/>
          </v:shape>
          <o:OLEObject Type="Embed" ProgID="Equation.DSMT4" ShapeID="_x0000_i1038" DrawAspect="Content" ObjectID="_1711884991" r:id="rId50"/>
        </w:object>
      </w:r>
      <w:r w:rsidR="007304F5">
        <w:rPr>
          <w:rFonts w:hint="eastAsia"/>
        </w:rPr>
        <w:t>表示了</w:t>
      </w:r>
      <w:r w:rsidR="007304F5">
        <w:rPr>
          <w:rFonts w:hint="eastAsia"/>
        </w:rPr>
        <w:t>IF</w:t>
      </w:r>
      <w:r w:rsidR="007304F5">
        <w:rPr>
          <w:rFonts w:hint="eastAsia"/>
        </w:rPr>
        <w:t>组合观测值对应的波长，单位为米；</w:t>
      </w:r>
      <w:r w:rsidR="00264CD3" w:rsidRPr="00BE0113">
        <w:rPr>
          <w:noProof/>
          <w:position w:val="-14"/>
        </w:rPr>
        <w:object w:dxaOrig="680" w:dyaOrig="400" w14:anchorId="02800929">
          <v:shape id="_x0000_i1039" type="#_x0000_t75" style="width:33.8pt;height:19.4pt" o:ole="">
            <v:imagedata r:id="rId51" o:title=""/>
          </v:shape>
          <o:OLEObject Type="Embed" ProgID="Equation.DSMT4" ShapeID="_x0000_i1039" DrawAspect="Content" ObjectID="_1711884992" r:id="rId52"/>
        </w:object>
      </w:r>
      <w:r w:rsidR="007304F5">
        <w:rPr>
          <w:rFonts w:hint="eastAsia"/>
        </w:rPr>
        <w:t>为</w:t>
      </w:r>
      <w:r w:rsidR="007304F5">
        <w:rPr>
          <w:rFonts w:hint="eastAsia"/>
        </w:rPr>
        <w:t>IF</w:t>
      </w:r>
      <w:r w:rsidR="007304F5">
        <w:rPr>
          <w:rFonts w:hint="eastAsia"/>
        </w:rPr>
        <w:t>组合载波相位模糊度，单位为周；</w:t>
      </w:r>
      <w:r w:rsidR="00264CD3" w:rsidRPr="00BE0113">
        <w:rPr>
          <w:noProof/>
          <w:position w:val="-14"/>
        </w:rPr>
        <w:object w:dxaOrig="620" w:dyaOrig="380" w14:anchorId="7F74E67B">
          <v:shape id="_x0000_i1040" type="#_x0000_t75" style="width:31.3pt;height:19.4pt" o:ole="">
            <v:imagedata r:id="rId53" o:title=""/>
          </v:shape>
          <o:OLEObject Type="Embed" ProgID="Equation.DSMT4" ShapeID="_x0000_i1040" DrawAspect="Content" ObjectID="_1711884993" r:id="rId54"/>
        </w:object>
      </w:r>
      <w:r w:rsidR="007304F5">
        <w:rPr>
          <w:rFonts w:hint="eastAsia"/>
        </w:rPr>
        <w:t>和</w:t>
      </w:r>
      <w:r w:rsidR="00264CD3" w:rsidRPr="00BE0113">
        <w:rPr>
          <w:noProof/>
          <w:position w:val="-12"/>
        </w:rPr>
        <w:object w:dxaOrig="520" w:dyaOrig="380" w14:anchorId="2E43CA13">
          <v:shape id="_x0000_i1041" type="#_x0000_t75" style="width:26.3pt;height:19.4pt" o:ole="">
            <v:imagedata r:id="rId55" o:title=""/>
          </v:shape>
          <o:OLEObject Type="Embed" ProgID="Equation.DSMT4" ShapeID="_x0000_i1041" DrawAspect="Content" ObjectID="_1711884994" r:id="rId56"/>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64CD3" w:rsidRPr="00BE0113">
        <w:rPr>
          <w:noProof/>
          <w:position w:val="-14"/>
        </w:rPr>
        <w:object w:dxaOrig="639" w:dyaOrig="380" w14:anchorId="0B3740F7">
          <v:shape id="_x0000_i1042" type="#_x0000_t75" style="width:31.95pt;height:19.4pt" o:ole="">
            <v:imagedata r:id="rId57" o:title=""/>
          </v:shape>
          <o:OLEObject Type="Embed" ProgID="Equation.DSMT4" ShapeID="_x0000_i1042" DrawAspect="Content" ObjectID="_1711884995" r:id="rId58"/>
        </w:object>
      </w:r>
      <w:r w:rsidR="00236C74">
        <w:rPr>
          <w:rFonts w:hint="eastAsia"/>
        </w:rPr>
        <w:t>和</w:t>
      </w:r>
      <w:r w:rsidR="00264CD3" w:rsidRPr="008649A2">
        <w:rPr>
          <w:noProof/>
          <w:position w:val="-12"/>
        </w:rPr>
        <w:object w:dxaOrig="520" w:dyaOrig="380" w14:anchorId="14959752">
          <v:shape id="_x0000_i1043" type="#_x0000_t75" style="width:26.3pt;height:19.4pt" o:ole="">
            <v:imagedata r:id="rId59" o:title=""/>
          </v:shape>
          <o:OLEObject Type="Embed" ProgID="Equation.DSMT4" ShapeID="_x0000_i1043" DrawAspect="Content" ObjectID="_1711884996" r:id="rId60"/>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264CD3" w:rsidRPr="00BE0113">
        <w:rPr>
          <w:noProof/>
          <w:position w:val="-14"/>
        </w:rPr>
        <w:object w:dxaOrig="600" w:dyaOrig="400" w14:anchorId="533058CF">
          <v:shape id="_x0000_i1044" type="#_x0000_t75" style="width:30.05pt;height:19.4pt" o:ole="">
            <v:imagedata r:id="rId61" o:title=""/>
          </v:shape>
          <o:OLEObject Type="Embed" ProgID="Equation.DSMT4" ShapeID="_x0000_i1044" DrawAspect="Content" ObjectID="_1711884997" r:id="rId62"/>
        </w:object>
      </w:r>
      <w:r w:rsidR="00D40FAC">
        <w:rPr>
          <w:rFonts w:hint="eastAsia"/>
        </w:rPr>
        <w:t>和</w:t>
      </w:r>
      <w:r w:rsidR="00264CD3" w:rsidRPr="00BE0113">
        <w:rPr>
          <w:noProof/>
          <w:position w:val="-14"/>
        </w:rPr>
        <w:object w:dxaOrig="600" w:dyaOrig="400" w14:anchorId="75E2B734">
          <v:shape id="_x0000_i1045" type="#_x0000_t75" style="width:30.05pt;height:19.4pt" o:ole="">
            <v:imagedata r:id="rId63" o:title=""/>
          </v:shape>
          <o:OLEObject Type="Embed" ProgID="Equation.DSMT4" ShapeID="_x0000_i1045" DrawAspect="Content" ObjectID="_1711884998" r:id="rId64"/>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264CD3" w:rsidRPr="00BE0113">
        <w:rPr>
          <w:noProof/>
          <w:position w:val="-12"/>
        </w:rPr>
        <w:object w:dxaOrig="300" w:dyaOrig="380" w14:anchorId="00DCB8C3">
          <v:shape id="_x0000_i1046" type="#_x0000_t75" style="width:15.65pt;height:19.4pt" o:ole="">
            <v:imagedata r:id="rId41" o:title=""/>
          </v:shape>
          <o:OLEObject Type="Embed" ProgID="Equation.DSMT4" ShapeID="_x0000_i1046" DrawAspect="Content" ObjectID="_1711884999" r:id="rId65"/>
        </w:object>
      </w:r>
      <w:r w:rsidR="00D51158">
        <w:rPr>
          <w:rFonts w:hint="eastAsia"/>
        </w:rPr>
        <w:t>时被改正</w:t>
      </w:r>
      <w:ins w:id="267" w:author="王 庆云" w:date="2022-04-18T00:04:00Z">
        <w:r w:rsidR="00531686">
          <w:rPr>
            <w:rFonts w:hint="eastAsia"/>
          </w:rPr>
          <w:t>（</w:t>
        </w:r>
      </w:ins>
      <w:del w:id="268" w:author="王 庆云" w:date="2022-04-18T00:04:00Z">
        <w:r w:rsidR="00C03CDE" w:rsidDel="00531686">
          <w:rPr>
            <w:rFonts w:hint="eastAsia"/>
          </w:rPr>
          <w:delText>(</w:delText>
        </w:r>
      </w:del>
      <w:r w:rsidR="00C03CDE">
        <w:t>Kobu 2009</w:t>
      </w:r>
      <w:ins w:id="269" w:author="王 庆云" w:date="2022-04-18T00:04:00Z">
        <w:r w:rsidR="00531686">
          <w:rPr>
            <w:rFonts w:hint="eastAsia"/>
          </w:rPr>
          <w:t>）</w:t>
        </w:r>
      </w:ins>
      <w:del w:id="270" w:author="王 庆云" w:date="2022-04-18T00:04:00Z">
        <w:r w:rsidR="00C03CDE" w:rsidDel="00531686">
          <w:rPr>
            <w:rFonts w:hint="eastAsia"/>
          </w:rPr>
          <w:delText>)</w:delText>
        </w:r>
      </w:del>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 xml:space="preserve">nninger </w:t>
      </w:r>
      <w:r w:rsidR="00510E76">
        <w:lastRenderedPageBreak/>
        <w:t>and 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w:t>
      </w:r>
      <w:ins w:id="271" w:author="王 庆云" w:date="2022-04-18T00:05:00Z">
        <w:r w:rsidR="00531686">
          <w:rPr>
            <w:rFonts w:hint="eastAsia"/>
          </w:rPr>
          <w:t>，</w:t>
        </w:r>
      </w:ins>
      <w:del w:id="272" w:author="王 庆云" w:date="2022-04-18T00:05:00Z">
        <w:r w:rsidR="00C14B5D" w:rsidDel="00531686">
          <w:delText>,</w:delText>
        </w:r>
      </w:del>
      <w:r w:rsidR="00C14B5D">
        <w:t>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14:paraId="27DAD508" w14:textId="77777777" w:rsidR="002515A0" w:rsidRPr="002515A0" w:rsidRDefault="00AA32E4" w:rsidP="00596A6E">
      <w:pPr>
        <w:pStyle w:val="2"/>
      </w:pPr>
      <w:bookmarkStart w:id="273" w:name="_Toc101082644"/>
      <w:r>
        <w:rPr>
          <w:rFonts w:hint="eastAsia"/>
        </w:rPr>
        <w:t>导航卫星运动模型</w:t>
      </w:r>
      <w:bookmarkEnd w:id="273"/>
    </w:p>
    <w:p w14:paraId="112B48E2" w14:textId="77777777" w:rsidR="00AA32E4" w:rsidRDefault="00AA32E4">
      <w:pPr>
        <w:pStyle w:val="3"/>
      </w:pPr>
      <w:bookmarkStart w:id="274" w:name="_Toc101082645"/>
      <w:r>
        <w:rPr>
          <w:rFonts w:hint="eastAsia"/>
        </w:rPr>
        <w:t>动力学方程和状态转移</w:t>
      </w:r>
      <w:bookmarkEnd w:id="274"/>
    </w:p>
    <w:p w14:paraId="4497C9B0" w14:textId="77777777"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14:paraId="0E2138A3" w14:textId="77777777" w:rsidR="0079242A" w:rsidRDefault="001A6DD3" w:rsidP="001A6DD3">
      <w:pPr>
        <w:pStyle w:val="af1"/>
      </w:pPr>
      <w:r>
        <w:tab/>
      </w:r>
      <w:r w:rsidR="00264CD3" w:rsidRPr="00C53D53">
        <w:rPr>
          <w:noProof/>
          <w:position w:val="-70"/>
        </w:rPr>
        <w:object w:dxaOrig="3220" w:dyaOrig="1520" w14:anchorId="739D57D5">
          <v:shape id="_x0000_i1047" type="#_x0000_t75" style="width:161.55pt;height:75.75pt" o:ole="">
            <v:imagedata r:id="rId66" o:title=""/>
          </v:shape>
          <o:OLEObject Type="Embed" ProgID="Equation.DSMT4" ShapeID="_x0000_i1047" DrawAspect="Content" ObjectID="_1711885000" r:id="rId6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75" w:name="ZEqnNum45882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3</w:instrText>
        </w:r>
      </w:fldSimple>
      <w:r w:rsidR="003746BA">
        <w:instrText>)</w:instrText>
      </w:r>
      <w:bookmarkEnd w:id="275"/>
      <w:r w:rsidR="003746BA">
        <w:fldChar w:fldCharType="end"/>
      </w:r>
    </w:p>
    <w:p w14:paraId="2B867492" w14:textId="0A5F9162" w:rsidR="00B00701" w:rsidRDefault="004C4443" w:rsidP="004C4443">
      <w:pPr>
        <w:spacing w:before="60" w:after="60"/>
        <w:ind w:firstLine="480"/>
      </w:pPr>
      <w:r>
        <w:rPr>
          <w:rFonts w:hint="eastAsia"/>
        </w:rPr>
        <w:t>式中，</w:t>
      </w:r>
      <w:r w:rsidR="00264CD3" w:rsidRPr="00BE0113">
        <w:rPr>
          <w:noProof/>
          <w:position w:val="-10"/>
        </w:rPr>
        <w:object w:dxaOrig="1120" w:dyaOrig="320" w14:anchorId="2A42C4DE">
          <v:shape id="_x0000_i1048" type="#_x0000_t75" style="width:55.7pt;height:17.55pt" o:ole="">
            <v:imagedata r:id="rId68" o:title=""/>
          </v:shape>
          <o:OLEObject Type="Embed" ProgID="Equation.DSMT4" ShapeID="_x0000_i1048" DrawAspect="Content" ObjectID="_1711885001" r:id="rId69"/>
        </w:object>
      </w:r>
      <w:r>
        <w:rPr>
          <w:rFonts w:hint="eastAsia"/>
        </w:rPr>
        <w:t>分别表示了</w:t>
      </w:r>
      <w:r w:rsidR="00264CD3" w:rsidRPr="004C4443">
        <w:rPr>
          <w:noProof/>
          <w:position w:val="-6"/>
        </w:rPr>
        <w:object w:dxaOrig="139" w:dyaOrig="240" w14:anchorId="39DD2CB6">
          <v:shape id="_x0000_i1049" type="#_x0000_t75" style="width:6.9pt;height:11.9pt" o:ole="">
            <v:imagedata r:id="rId70" o:title=""/>
          </v:shape>
          <o:OLEObject Type="Embed" ProgID="Equation.DSMT4" ShapeID="_x0000_i1049" DrawAspect="Content" ObjectID="_1711885002" r:id="rId71"/>
        </w:object>
      </w:r>
      <w:r>
        <w:rPr>
          <w:rFonts w:hint="eastAsia"/>
        </w:rPr>
        <w:t>时刻下的导航卫星的位置、速度和所构建的动力学模型</w:t>
      </w:r>
      <w:r w:rsidR="00A41D9D">
        <w:rPr>
          <w:rFonts w:hint="eastAsia"/>
        </w:rPr>
        <w:t>参数，</w:t>
      </w:r>
      <w:r w:rsidR="00264CD3" w:rsidRPr="00BE0113">
        <w:rPr>
          <w:noProof/>
          <w:position w:val="-14"/>
        </w:rPr>
        <w:object w:dxaOrig="520" w:dyaOrig="380" w14:anchorId="3ADDF22B">
          <v:shape id="_x0000_i1050" type="#_x0000_t75" style="width:26.3pt;height:19.4pt" o:ole="">
            <v:imagedata r:id="rId72" o:title=""/>
          </v:shape>
          <o:OLEObject Type="Embed" ProgID="Equation.DSMT4" ShapeID="_x0000_i1050" DrawAspect="Content" ObjectID="_1711885003" r:id="rId73"/>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rsidR="001964D8">
        <w:fldChar w:fldCharType="end"/>
      </w:r>
      <w:r w:rsidR="001771A9">
        <w:rPr>
          <w:rFonts w:hint="eastAsia"/>
        </w:rPr>
        <w:t>的基础上，给定某初始时刻卫星轨道参数和相应的力学模型，即可确定后续的卫星轨道。</w:t>
      </w:r>
      <w:del w:id="276" w:author="王 庆云" w:date="2022-04-18T10:26:00Z">
        <w:r w:rsidR="00B67187" w:rsidDel="00F836E5">
          <w:rPr>
            <w:rFonts w:hint="eastAsia"/>
          </w:rPr>
          <w:delText>对于</w:delText>
        </w:r>
      </w:del>
      <w:ins w:id="277" w:author="王 庆云" w:date="2022-04-18T10:26:00Z">
        <w:r w:rsidR="00F836E5">
          <w:rPr>
            <w:rFonts w:hint="eastAsia"/>
          </w:rPr>
          <w:t>在</w:t>
        </w:r>
      </w:ins>
      <w:r w:rsidR="00B67187">
        <w:rPr>
          <w:rFonts w:hint="eastAsia"/>
        </w:rPr>
        <w:t>精密轨道确定中，</w:t>
      </w:r>
      <w:del w:id="278" w:author="王 庆云" w:date="2022-04-18T10:26:00Z">
        <w:r w:rsidR="00B67187" w:rsidDel="00F836E5">
          <w:rPr>
            <w:rFonts w:hint="eastAsia"/>
          </w:rPr>
          <w:delText>这里</w:delText>
        </w:r>
      </w:del>
      <w:r w:rsidR="00B67187">
        <w:rPr>
          <w:rFonts w:hint="eastAsia"/>
        </w:rPr>
        <w:t>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del w:id="279" w:author="王 庆云" w:date="2022-04-18T10:27:00Z">
        <w:r w:rsidR="00B67187" w:rsidDel="00F836E5">
          <w:rPr>
            <w:rFonts w:hint="eastAsia"/>
          </w:rPr>
          <w:delText>）</w:delText>
        </w:r>
        <w:r w:rsidR="00E07AE1" w:rsidDel="00F836E5">
          <w:rPr>
            <w:rFonts w:hint="eastAsia"/>
          </w:rPr>
          <w:delText>。</w:delText>
        </w:r>
      </w:del>
      <w:ins w:id="280" w:author="王 庆云" w:date="2022-04-18T10:27:00Z">
        <w:r w:rsidR="00F836E5">
          <w:rPr>
            <w:rFonts w:hint="eastAsia"/>
          </w:rPr>
          <w:t>），</w:t>
        </w:r>
      </w:ins>
      <w:r w:rsidR="00E07AE1">
        <w:rPr>
          <w:rFonts w:hint="eastAsia"/>
        </w:rPr>
        <w:t>还需要进一步构建不同时刻轨道参数之间的直接状态联系</w:t>
      </w:r>
      <w:del w:id="281" w:author="王 庆云" w:date="2022-04-18T10:27:00Z">
        <w:r w:rsidR="00E07AE1" w:rsidDel="00F836E5">
          <w:rPr>
            <w:rFonts w:hint="eastAsia"/>
          </w:rPr>
          <w:delText>，</w:delText>
        </w:r>
      </w:del>
      <w:ins w:id="282" w:author="王 庆云" w:date="2022-04-18T10:27:00Z">
        <w:r w:rsidR="00F836E5">
          <w:rPr>
            <w:rFonts w:hint="eastAsia"/>
          </w:rPr>
          <w:t>。</w:t>
        </w:r>
      </w:ins>
      <w:r w:rsidR="00E07AE1">
        <w:rPr>
          <w:rFonts w:hint="eastAsia"/>
        </w:rPr>
        <w:t>由于在轨道确定中</w:t>
      </w:r>
      <w:del w:id="283" w:author="王 庆云" w:date="2022-04-18T10:28:00Z">
        <w:r w:rsidR="00E07AE1" w:rsidDel="00F836E5">
          <w:rPr>
            <w:rFonts w:hint="eastAsia"/>
          </w:rPr>
          <w:delText>通常估计</w:delText>
        </w:r>
      </w:del>
      <w:ins w:id="284" w:author="王 庆云" w:date="2022-04-18T10:28:00Z">
        <w:r w:rsidR="00F836E5">
          <w:rPr>
            <w:rFonts w:hint="eastAsia"/>
          </w:rPr>
          <w:t>待估参数</w:t>
        </w:r>
      </w:ins>
      <w:del w:id="285" w:author="王 庆云" w:date="2022-04-18T10:28:00Z">
        <w:r w:rsidR="00E07AE1" w:rsidDel="00F836E5">
          <w:rPr>
            <w:rFonts w:hint="eastAsia"/>
          </w:rPr>
          <w:delText>的</w:delText>
        </w:r>
      </w:del>
      <w:ins w:id="286" w:author="王 庆云" w:date="2022-04-18T10:28:00Z">
        <w:r w:rsidR="00F836E5">
          <w:rPr>
            <w:rFonts w:hint="eastAsia"/>
          </w:rPr>
          <w:t>通常</w:t>
        </w:r>
      </w:ins>
      <w:r w:rsidR="00E07AE1">
        <w:rPr>
          <w:rFonts w:hint="eastAsia"/>
        </w:rPr>
        <w:t>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264CD3" w:rsidRPr="00BE0113">
        <w:rPr>
          <w:noProof/>
          <w:position w:val="-10"/>
        </w:rPr>
        <w:object w:dxaOrig="560" w:dyaOrig="320" w14:anchorId="6E42CCCD">
          <v:shape id="_x0000_i1051" type="#_x0000_t75" style="width:28.15pt;height:17.55pt" o:ole="">
            <v:imagedata r:id="rId74" o:title=""/>
          </v:shape>
          <o:OLEObject Type="Embed" ProgID="Equation.DSMT4" ShapeID="_x0000_i1051" DrawAspect="Content" ObjectID="_1711885004" r:id="rId75"/>
        </w:object>
      </w:r>
      <w:r w:rsidR="00DE40D5">
        <w:rPr>
          <w:rFonts w:hint="eastAsia"/>
        </w:rPr>
        <w:t>，其数值积分得到的参考轨道为</w:t>
      </w:r>
      <w:r w:rsidR="00264CD3" w:rsidRPr="00DE40D5">
        <w:rPr>
          <w:noProof/>
          <w:position w:val="-4"/>
        </w:rPr>
        <w:object w:dxaOrig="279" w:dyaOrig="320" w14:anchorId="05D48863">
          <v:shape id="_x0000_i1052" type="#_x0000_t75" style="width:13.75pt;height:17.55pt" o:ole="">
            <v:imagedata r:id="rId76" o:title=""/>
          </v:shape>
          <o:OLEObject Type="Embed" ProgID="Equation.DSMT4" ShapeID="_x0000_i1052" DrawAspect="Content" ObjectID="_1711885005" r:id="rId77"/>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264CD3" w:rsidRPr="00EB687A">
        <w:rPr>
          <w:noProof/>
          <w:position w:val="-10"/>
        </w:rPr>
        <w:object w:dxaOrig="620" w:dyaOrig="320" w14:anchorId="6F8C8D02">
          <v:shape id="_x0000_i1053" type="#_x0000_t75" style="width:31.3pt;height:17.55pt" o:ole="">
            <v:imagedata r:id="rId78" o:title=""/>
          </v:shape>
          <o:OLEObject Type="Embed" ProgID="Equation.DSMT4" ShapeID="_x0000_i1053" DrawAspect="Content" ObjectID="_1711885006" r:id="rId79"/>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14:paraId="6032D715" w14:textId="77777777" w:rsidR="00E95A6E" w:rsidRDefault="00B946F5" w:rsidP="00B946F5">
      <w:pPr>
        <w:pStyle w:val="af1"/>
      </w:pPr>
      <w:r>
        <w:tab/>
      </w:r>
      <w:r w:rsidR="00264CD3" w:rsidRPr="00C53D53">
        <w:rPr>
          <w:noProof/>
          <w:position w:val="-86"/>
        </w:rPr>
        <w:object w:dxaOrig="2600" w:dyaOrig="1840" w14:anchorId="3E9B3FD5">
          <v:shape id="_x0000_i1054" type="#_x0000_t75" style="width:130.25pt;height:93.3pt" o:ole="">
            <v:imagedata r:id="rId80" o:title=""/>
          </v:shape>
          <o:OLEObject Type="Embed" ProgID="Equation.DSMT4" ShapeID="_x0000_i1054" DrawAspect="Content" ObjectID="_1711885007" r:id="rId81"/>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7" w:name="ZEqnNum731196"/>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4</w:instrText>
        </w:r>
      </w:fldSimple>
      <w:r w:rsidR="003746BA">
        <w:instrText>)</w:instrText>
      </w:r>
      <w:bookmarkEnd w:id="287"/>
      <w:r w:rsidR="003746BA">
        <w:fldChar w:fldCharType="end"/>
      </w:r>
    </w:p>
    <w:p w14:paraId="19723CDD" w14:textId="77777777" w:rsidR="00CE56C8" w:rsidRDefault="00CE56C8" w:rsidP="00CE56C8">
      <w:pPr>
        <w:spacing w:before="60" w:after="60"/>
        <w:ind w:firstLineChars="0" w:firstLine="0"/>
      </w:pPr>
      <w:r>
        <w:rPr>
          <w:rFonts w:hint="eastAsia"/>
        </w:rPr>
        <w:t>记初始时刻的改正数为</w:t>
      </w:r>
      <w:r w:rsidR="00264CD3" w:rsidRPr="00EB687A">
        <w:rPr>
          <w:noProof/>
          <w:position w:val="-10"/>
        </w:rPr>
        <w:object w:dxaOrig="660" w:dyaOrig="320" w14:anchorId="75844A10">
          <v:shape id="_x0000_i1055" type="#_x0000_t75" style="width:33.2pt;height:17.55pt" o:ole="">
            <v:imagedata r:id="rId82" o:title=""/>
          </v:shape>
          <o:OLEObject Type="Embed" ProgID="Equation.DSMT4" ShapeID="_x0000_i1055" DrawAspect="Content" ObjectID="_1711885008" r:id="rId83"/>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fldSimple w:instr=" REF ZEqnNum731196 \* Charformat \! \* MERGEFORMAT ">
        <w:r w:rsidR="00897A40">
          <w:rPr>
            <w:rFonts w:hint="eastAsia"/>
          </w:rPr>
          <w:instrText>(</w:instrText>
        </w:r>
        <w:r w:rsidR="00897A40">
          <w:rPr>
            <w:rFonts w:hint="eastAsia"/>
          </w:rPr>
          <w:instrText>公式</w:instrText>
        </w:r>
        <w:r w:rsidR="00897A40">
          <w:instrText>2-4)</w:instrText>
        </w:r>
      </w:fldSimple>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14:paraId="4E95A3E8" w14:textId="77777777" w:rsidR="00CE56C8" w:rsidRDefault="00CE56C8" w:rsidP="00CE56C8">
      <w:pPr>
        <w:pStyle w:val="af1"/>
      </w:pPr>
      <w:r>
        <w:tab/>
      </w:r>
      <w:r w:rsidR="00264CD3" w:rsidRPr="00CE56C8">
        <w:rPr>
          <w:noProof/>
          <w:position w:val="-12"/>
        </w:rPr>
        <w:object w:dxaOrig="2079" w:dyaOrig="360" w14:anchorId="4C1622A7">
          <v:shape id="_x0000_i1056" type="#_x0000_t75" style="width:103.95pt;height:18.15pt" o:ole="">
            <v:imagedata r:id="rId84" o:title=""/>
          </v:shape>
          <o:OLEObject Type="Embed" ProgID="Equation.DSMT4" ShapeID="_x0000_i1056" DrawAspect="Content" ObjectID="_1711885009" r:id="rId8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8" w:name="ZEqnNum74143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5</w:instrText>
        </w:r>
      </w:fldSimple>
      <w:r w:rsidR="003746BA">
        <w:instrText>)</w:instrText>
      </w:r>
      <w:bookmarkEnd w:id="288"/>
      <w:r w:rsidR="003746BA">
        <w:fldChar w:fldCharType="end"/>
      </w:r>
    </w:p>
    <w:p w14:paraId="5DBDC8E8" w14:textId="77777777" w:rsidR="00CE56C8" w:rsidRDefault="00CE56C8" w:rsidP="00CE56C8">
      <w:pPr>
        <w:spacing w:before="60" w:after="60"/>
        <w:ind w:firstLine="480"/>
      </w:pPr>
      <w:r>
        <w:rPr>
          <w:rFonts w:hint="eastAsia"/>
        </w:rPr>
        <w:t>式中，称</w:t>
      </w:r>
      <w:r w:rsidR="00264CD3" w:rsidRPr="00BE0113">
        <w:rPr>
          <w:noProof/>
          <w:position w:val="-12"/>
        </w:rPr>
        <w:object w:dxaOrig="700" w:dyaOrig="360" w14:anchorId="608B4982">
          <v:shape id="_x0000_i1057" type="#_x0000_t75" style="width:35.05pt;height:18.15pt" o:ole="">
            <v:imagedata r:id="rId86" o:title=""/>
          </v:shape>
          <o:OLEObject Type="Embed" ProgID="Equation.DSMT4" ShapeID="_x0000_i1057" DrawAspect="Content" ObjectID="_1711885010" r:id="rId87"/>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fldSimple w:instr=" REF ZEqnNum741433 \* Charformat \! \* MERGEFORMAT ">
        <w:r w:rsidR="00897A40">
          <w:rPr>
            <w:rFonts w:hint="eastAsia"/>
          </w:rPr>
          <w:instrText>(</w:instrText>
        </w:r>
        <w:r w:rsidR="00897A40">
          <w:rPr>
            <w:rFonts w:hint="eastAsia"/>
          </w:rPr>
          <w:instrText>公式</w:instrText>
        </w:r>
        <w:r w:rsidR="00897A40">
          <w:instrText>2-5)</w:instrText>
        </w:r>
      </w:fldSimple>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fldSimple w:instr=" REF ZEqnNum731196 \* Charformat \! \* MERGEFORMAT ">
        <w:r w:rsidR="00897A40">
          <w:rPr>
            <w:rFonts w:hint="eastAsia"/>
          </w:rPr>
          <w:instrText>(</w:instrText>
        </w:r>
        <w:r w:rsidR="00897A40">
          <w:rPr>
            <w:rFonts w:hint="eastAsia"/>
          </w:rPr>
          <w:instrText>公式</w:instrText>
        </w:r>
        <w:r w:rsidR="00897A40">
          <w:instrText>2-4)</w:instrText>
        </w:r>
      </w:fldSimple>
      <w:r w:rsidR="007B36CB">
        <w:fldChar w:fldCharType="end"/>
      </w:r>
      <w:r w:rsidR="007B36CB">
        <w:rPr>
          <w:rFonts w:hint="eastAsia"/>
        </w:rPr>
        <w:t>中可以得到关于状态转移矩阵的微分方程：</w:t>
      </w:r>
    </w:p>
    <w:p w14:paraId="54D14D03" w14:textId="77777777" w:rsidR="007B36CB" w:rsidRDefault="007B36CB" w:rsidP="007B36CB">
      <w:pPr>
        <w:pStyle w:val="af1"/>
      </w:pPr>
      <w:r>
        <w:lastRenderedPageBreak/>
        <w:tab/>
      </w:r>
      <w:r w:rsidR="00264CD3" w:rsidRPr="007B36CB">
        <w:rPr>
          <w:noProof/>
          <w:position w:val="-12"/>
        </w:rPr>
        <w:object w:dxaOrig="2000" w:dyaOrig="360" w14:anchorId="3ECEFE6B">
          <v:shape id="_x0000_i1058" type="#_x0000_t75" style="width:101.45pt;height:18.15pt" o:ole="">
            <v:imagedata r:id="rId88" o:title=""/>
          </v:shape>
          <o:OLEObject Type="Embed" ProgID="Equation.DSMT4" ShapeID="_x0000_i1058" DrawAspect="Content" ObjectID="_1711885011" r:id="rId8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9" w:name="ZEqnNum809887"/>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6</w:instrText>
        </w:r>
      </w:fldSimple>
      <w:r w:rsidR="003746BA">
        <w:instrText>)</w:instrText>
      </w:r>
      <w:bookmarkEnd w:id="289"/>
      <w:r w:rsidR="003746BA">
        <w:fldChar w:fldCharType="end"/>
      </w:r>
    </w:p>
    <w:p w14:paraId="7C845908" w14:textId="2C7C66E5"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fldSimple w:instr=" REF ZEqnNum809887 \* Charformat \! \* MERGEFORMAT ">
        <w:r w:rsidR="00897A40">
          <w:rPr>
            <w:rFonts w:hint="eastAsia"/>
          </w:rPr>
          <w:instrText>(</w:instrText>
        </w:r>
        <w:r w:rsidR="00897A40">
          <w:rPr>
            <w:rFonts w:hint="eastAsia"/>
          </w:rPr>
          <w:instrText>公式</w:instrText>
        </w:r>
        <w:r w:rsidR="00897A40">
          <w:instrText>2-6)</w:instrText>
        </w:r>
      </w:fldSimple>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w:t>
      </w:r>
      <w:del w:id="290" w:author="王 庆云" w:date="2022-04-18T10:29:00Z">
        <w:r w:rsidR="00065149" w:rsidDel="00F836E5">
          <w:rPr>
            <w:rFonts w:hint="eastAsia"/>
          </w:rPr>
          <w:delText>其</w:delText>
        </w:r>
      </w:del>
      <w:r w:rsidR="00065149">
        <w:rPr>
          <w:rFonts w:hint="eastAsia"/>
        </w:rPr>
        <w:t>基本思路如下：首先基于初始轨道参数，利用龙格</w:t>
      </w:r>
      <w:r w:rsidR="00065149">
        <w:rPr>
          <w:rFonts w:hint="eastAsia"/>
        </w:rPr>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del w:id="291" w:author="王 庆云" w:date="2022-04-18T10:29:00Z">
        <w:r w:rsidR="0068033B" w:rsidDel="00F836E5">
          <w:rPr>
            <w:rFonts w:hint="eastAsia"/>
          </w:rPr>
          <w:delText>接着</w:delText>
        </w:r>
      </w:del>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14:paraId="7C588C27" w14:textId="77777777" w:rsidR="00AA32E4" w:rsidRDefault="00AA32E4">
      <w:pPr>
        <w:pStyle w:val="3"/>
      </w:pPr>
      <w:bookmarkStart w:id="292" w:name="_Toc101082646"/>
      <w:r>
        <w:rPr>
          <w:rFonts w:hint="eastAsia"/>
        </w:rPr>
        <w:t>摄动力模型</w:t>
      </w:r>
      <w:bookmarkEnd w:id="292"/>
    </w:p>
    <w:p w14:paraId="6C05A4EF" w14:textId="452E7BF2" w:rsidR="004B0260" w:rsidRDefault="00183424" w:rsidP="004B0260">
      <w:pPr>
        <w:spacing w:before="60" w:after="60"/>
        <w:ind w:firstLine="480"/>
      </w:pPr>
      <w:r>
        <w:rPr>
          <w:rFonts w:hint="eastAsia"/>
        </w:rPr>
        <w:t>前述</w:t>
      </w:r>
      <w:del w:id="293" w:author="王 庆云" w:date="2022-04-18T10:30:00Z">
        <w:r w:rsidDel="00F836E5">
          <w:rPr>
            <w:rFonts w:hint="eastAsia"/>
          </w:rPr>
          <w:delText>关于构建</w:delText>
        </w:r>
      </w:del>
      <w:r>
        <w:rPr>
          <w:rFonts w:hint="eastAsia"/>
        </w:rPr>
        <w:t>动力学方程的</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897A40">
          <w:rPr>
            <w:rFonts w:hint="eastAsia"/>
          </w:rPr>
          <w:instrText>(</w:instrText>
        </w:r>
        <w:r w:rsidR="00897A40">
          <w:rPr>
            <w:rFonts w:hint="eastAsia"/>
          </w:rPr>
          <w:instrText>公式</w:instrText>
        </w:r>
        <w:r w:rsidR="00897A40">
          <w:instrText>2-3)</w:instrText>
        </w:r>
      </w:fldSimple>
      <w:r>
        <w:fldChar w:fldCharType="end"/>
      </w:r>
      <w:r>
        <w:rPr>
          <w:rFonts w:hint="eastAsia"/>
        </w:rPr>
        <w:t>中的</w:t>
      </w:r>
      <w:r w:rsidR="00264CD3" w:rsidRPr="00BE0113">
        <w:rPr>
          <w:noProof/>
          <w:position w:val="-14"/>
        </w:rPr>
        <w:object w:dxaOrig="520" w:dyaOrig="380" w14:anchorId="1966CD8C">
          <v:shape id="_x0000_i1059" type="#_x0000_t75" style="width:26.3pt;height:19.4pt" o:ole="">
            <v:imagedata r:id="rId72" o:title=""/>
          </v:shape>
          <o:OLEObject Type="Embed" ProgID="Equation.DSMT4" ShapeID="_x0000_i1059" DrawAspect="Content" ObjectID="_1711885012" r:id="rId90"/>
        </w:object>
      </w:r>
      <w:r w:rsidR="001C2279">
        <w:rPr>
          <w:rFonts w:hint="eastAsia"/>
        </w:rPr>
        <w:t>指代了导航卫星的整体受力模型。具体而言，导航卫星所受的作用力根据类型而言可以分为保守力模型和非保守力模型。其中保守力指作用力所</w:t>
      </w:r>
      <w:ins w:id="294" w:author="王 庆云" w:date="2022-04-18T10:31:00Z">
        <w:r w:rsidR="00F836E5">
          <w:rPr>
            <w:rFonts w:hint="eastAsia"/>
          </w:rPr>
          <w:t>做</w:t>
        </w:r>
      </w:ins>
      <w:r w:rsidR="001C2279">
        <w:rPr>
          <w:rFonts w:hint="eastAsia"/>
        </w:rPr>
        <w:t>的功与卫星具体的运动路径无关，只与起始位置相关</w:t>
      </w:r>
      <w:r w:rsidR="00D04DEC">
        <w:rPr>
          <w:rFonts w:hint="eastAsia"/>
        </w:rPr>
        <w:t>；非保守力的做功则与具体运行路径是相关的</w:t>
      </w:r>
      <w:r w:rsidR="001C2279">
        <w:rPr>
          <w:rFonts w:hint="eastAsia"/>
        </w:rPr>
        <w:t>。</w:t>
      </w:r>
      <w:del w:id="295" w:author="王 庆云" w:date="2022-04-18T10:31:00Z">
        <w:r w:rsidR="001C2279" w:rsidDel="00F836E5">
          <w:rPr>
            <w:rFonts w:hint="eastAsia"/>
          </w:rPr>
          <w:delText>具体地，</w:delText>
        </w:r>
      </w:del>
      <w:r w:rsidR="001C2279">
        <w:rPr>
          <w:rFonts w:hint="eastAsia"/>
        </w:rPr>
        <w:t>根据导航卫星所受的主要作用力，</w:t>
      </w:r>
      <w:r w:rsidR="00264CD3" w:rsidRPr="00BE0113">
        <w:rPr>
          <w:noProof/>
          <w:position w:val="-14"/>
        </w:rPr>
        <w:object w:dxaOrig="520" w:dyaOrig="380" w14:anchorId="7DD66CB9">
          <v:shape id="_x0000_i1060" type="#_x0000_t75" style="width:26.3pt;height:19.4pt" o:ole="">
            <v:imagedata r:id="rId72" o:title=""/>
          </v:shape>
          <o:OLEObject Type="Embed" ProgID="Equation.DSMT4" ShapeID="_x0000_i1060" DrawAspect="Content" ObjectID="_1711885013" r:id="rId91"/>
        </w:object>
      </w:r>
      <w:r w:rsidR="001C2279">
        <w:rPr>
          <w:rFonts w:hint="eastAsia"/>
        </w:rPr>
        <w:t>可以表达为如下形式：</w:t>
      </w:r>
    </w:p>
    <w:p w14:paraId="2F954CE7" w14:textId="77777777" w:rsidR="001C2279" w:rsidRDefault="0088287B" w:rsidP="0088287B">
      <w:pPr>
        <w:pStyle w:val="af1"/>
      </w:pPr>
      <w:r>
        <w:tab/>
      </w:r>
      <w:r w:rsidR="00264CD3" w:rsidRPr="00492885">
        <w:rPr>
          <w:noProof/>
          <w:position w:val="-14"/>
        </w:rPr>
        <w:object w:dxaOrig="5120" w:dyaOrig="380" w14:anchorId="5A66DADE">
          <v:shape id="_x0000_i1061" type="#_x0000_t75" style="width:256.05pt;height:19.4pt" o:ole="">
            <v:imagedata r:id="rId92" o:title=""/>
          </v:shape>
          <o:OLEObject Type="Embed" ProgID="Equation.DSMT4" ShapeID="_x0000_i1061" DrawAspect="Content" ObjectID="_1711885014" r:id="rId9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7</w:instrText>
        </w:r>
      </w:fldSimple>
      <w:r w:rsidR="003746BA">
        <w:instrText>)</w:instrText>
      </w:r>
      <w:r w:rsidR="003746BA">
        <w:fldChar w:fldCharType="end"/>
      </w:r>
    </w:p>
    <w:p w14:paraId="0DB3F8F0" w14:textId="77777777" w:rsidR="00C1469E" w:rsidRDefault="0088287B" w:rsidP="00EB0074">
      <w:pPr>
        <w:spacing w:before="60" w:after="60"/>
        <w:ind w:firstLine="480"/>
      </w:pPr>
      <w:r>
        <w:rPr>
          <w:rFonts w:hint="eastAsia"/>
        </w:rPr>
        <w:t>式中，</w:t>
      </w:r>
      <w:r w:rsidR="00264CD3" w:rsidRPr="00BE0113">
        <w:rPr>
          <w:noProof/>
          <w:position w:val="-14"/>
        </w:rPr>
        <w:object w:dxaOrig="300" w:dyaOrig="380" w14:anchorId="5360E97D">
          <v:shape id="_x0000_i1062" type="#_x0000_t75" style="width:15.65pt;height:19.4pt" o:ole="">
            <v:imagedata r:id="rId94" o:title=""/>
          </v:shape>
          <o:OLEObject Type="Embed" ProgID="Equation.DSMT4" ShapeID="_x0000_i1062" DrawAspect="Content" ObjectID="_1711885015" r:id="rId95"/>
        </w:object>
      </w:r>
      <w:r>
        <w:rPr>
          <w:rFonts w:hint="eastAsia"/>
        </w:rPr>
        <w:t>表示了地球质心对导航卫星的万有引力部分，</w:t>
      </w:r>
      <w:r w:rsidR="00264CD3" w:rsidRPr="00BE0113">
        <w:rPr>
          <w:noProof/>
          <w:position w:val="-12"/>
        </w:rPr>
        <w:object w:dxaOrig="400" w:dyaOrig="360" w14:anchorId="5984BD6F">
          <v:shape id="_x0000_i1063" type="#_x0000_t75" style="width:19.4pt;height:18.15pt" o:ole="">
            <v:imagedata r:id="rId96" o:title=""/>
          </v:shape>
          <o:OLEObject Type="Embed" ProgID="Equation.DSMT4" ShapeID="_x0000_i1063" DrawAspect="Content" ObjectID="_1711885016" r:id="rId97"/>
        </w:object>
      </w:r>
      <w:r>
        <w:rPr>
          <w:rFonts w:hint="eastAsia"/>
        </w:rPr>
        <w:t>表示</w:t>
      </w:r>
      <w:r w:rsidR="00AD78F6">
        <w:rPr>
          <w:rFonts w:hint="eastAsia"/>
        </w:rPr>
        <w:t>了地球非球形部分所生产的引力部分，</w:t>
      </w:r>
      <w:r w:rsidR="00264CD3" w:rsidRPr="00BE0113">
        <w:rPr>
          <w:noProof/>
          <w:position w:val="-12"/>
        </w:rPr>
        <w:object w:dxaOrig="420" w:dyaOrig="360" w14:anchorId="0D4DEFE0">
          <v:shape id="_x0000_i1064" type="#_x0000_t75" style="width:21.3pt;height:18.15pt" o:ole="">
            <v:imagedata r:id="rId98" o:title=""/>
          </v:shape>
          <o:OLEObject Type="Embed" ProgID="Equation.DSMT4" ShapeID="_x0000_i1064" DrawAspect="Content" ObjectID="_1711885017" r:id="rId99"/>
        </w:object>
      </w:r>
      <w:r w:rsidR="00AD78F6">
        <w:rPr>
          <w:rFonts w:hint="eastAsia"/>
        </w:rPr>
        <w:t>表示了地球潮汐形变所产生的摄动力部分，</w:t>
      </w:r>
      <w:r w:rsidR="00264CD3" w:rsidRPr="00BE0113">
        <w:rPr>
          <w:noProof/>
          <w:position w:val="-12"/>
        </w:rPr>
        <w:object w:dxaOrig="400" w:dyaOrig="360" w14:anchorId="1233A5AA">
          <v:shape id="_x0000_i1065" type="#_x0000_t75" style="width:19.4pt;height:18.15pt" o:ole="">
            <v:imagedata r:id="rId100" o:title=""/>
          </v:shape>
          <o:OLEObject Type="Embed" ProgID="Equation.DSMT4" ShapeID="_x0000_i1065" DrawAspect="Content" ObjectID="_1711885018" r:id="rId101"/>
        </w:object>
      </w:r>
      <w:r w:rsidR="00AD78F6">
        <w:rPr>
          <w:rFonts w:hint="eastAsia"/>
        </w:rPr>
        <w:t>表示除地球外的其他天体对卫星所产生的引力部分，</w:t>
      </w:r>
      <w:r w:rsidR="00264CD3" w:rsidRPr="00BE0113">
        <w:rPr>
          <w:noProof/>
          <w:position w:val="-12"/>
        </w:rPr>
        <w:object w:dxaOrig="520" w:dyaOrig="360" w14:anchorId="66F9DB3F">
          <v:shape id="_x0000_i1066" type="#_x0000_t75" style="width:26.3pt;height:18.15pt" o:ole="">
            <v:imagedata r:id="rId102" o:title=""/>
          </v:shape>
          <o:OLEObject Type="Embed" ProgID="Equation.DSMT4" ShapeID="_x0000_i1066" DrawAspect="Content" ObjectID="_1711885019" r:id="rId103"/>
        </w:object>
      </w:r>
      <w:r w:rsidR="00AD78F6">
        <w:rPr>
          <w:rFonts w:hint="eastAsia"/>
        </w:rPr>
        <w:t>表示了卫星受太阳光压所产生的摄动力部分，</w:t>
      </w:r>
      <w:r w:rsidR="00264CD3" w:rsidRPr="00BE0113">
        <w:rPr>
          <w:noProof/>
          <w:position w:val="-12"/>
        </w:rPr>
        <w:object w:dxaOrig="340" w:dyaOrig="360" w14:anchorId="0DB5C449">
          <v:shape id="_x0000_i1067" type="#_x0000_t75" style="width:17.55pt;height:18.15pt" o:ole="">
            <v:imagedata r:id="rId104" o:title=""/>
          </v:shape>
          <o:OLEObject Type="Embed" ProgID="Equation.DSMT4" ShapeID="_x0000_i1067" DrawAspect="Content" ObjectID="_1711885020" r:id="rId105"/>
        </w:object>
      </w:r>
      <w:r w:rsidR="00AD78F6">
        <w:rPr>
          <w:rFonts w:hint="eastAsia"/>
        </w:rPr>
        <w:t>表示了地球返照热辐射对卫星的摄动力部分，</w:t>
      </w:r>
      <w:r w:rsidR="00264CD3" w:rsidRPr="00BE0113">
        <w:rPr>
          <w:noProof/>
          <w:position w:val="-12"/>
        </w:rPr>
        <w:object w:dxaOrig="400" w:dyaOrig="360" w14:anchorId="45D4990A">
          <v:shape id="_x0000_i1068" type="#_x0000_t75" style="width:19.4pt;height:18.15pt" o:ole="">
            <v:imagedata r:id="rId106" o:title=""/>
          </v:shape>
          <o:OLEObject Type="Embed" ProgID="Equation.DSMT4" ShapeID="_x0000_i1068" DrawAspect="Content" ObjectID="_1711885021" r:id="rId107"/>
        </w:object>
      </w:r>
      <w:r w:rsidR="00AD78F6">
        <w:rPr>
          <w:rFonts w:hint="eastAsia"/>
        </w:rPr>
        <w:t>表示了卫星天线因发射信号所受到的摄动力部分，</w:t>
      </w:r>
      <w:r w:rsidR="00264CD3" w:rsidRPr="00BE0113">
        <w:rPr>
          <w:noProof/>
          <w:position w:val="-12"/>
        </w:rPr>
        <w:object w:dxaOrig="520" w:dyaOrig="360" w14:anchorId="375A699E">
          <v:shape id="_x0000_i1069" type="#_x0000_t75" style="width:26.3pt;height:18.15pt" o:ole="">
            <v:imagedata r:id="rId108" o:title=""/>
          </v:shape>
          <o:OLEObject Type="Embed" ProgID="Equation.DSMT4" ShapeID="_x0000_i1069" DrawAspect="Content" ObjectID="_1711885022" r:id="rId109"/>
        </w:object>
      </w:r>
      <w:r w:rsidR="00AD78F6">
        <w:rPr>
          <w:rFonts w:hint="eastAsia"/>
        </w:rPr>
        <w:t>表示了其余的未模型化的摄动力部分。接下来，依次</w:t>
      </w:r>
      <w:r w:rsidR="00C1469E">
        <w:rPr>
          <w:rFonts w:hint="eastAsia"/>
        </w:rPr>
        <w:t>对这些作用力模型做简要介绍。</w:t>
      </w:r>
    </w:p>
    <w:p w14:paraId="4C61B972" w14:textId="7A2E92CF" w:rsidR="00EB0074" w:rsidRDefault="00EB0074" w:rsidP="00EB0074">
      <w:pPr>
        <w:spacing w:before="60" w:after="60"/>
        <w:ind w:firstLineChars="0" w:firstLine="480"/>
      </w:pPr>
      <w:r>
        <w:rPr>
          <w:rFonts w:hint="eastAsia"/>
        </w:rPr>
        <w:t xml:space="preserve">1. </w:t>
      </w:r>
      <w:r>
        <w:rPr>
          <w:rFonts w:hint="eastAsia"/>
        </w:rPr>
        <w:t>地球质心万有引力。该部分作用力</w:t>
      </w:r>
      <w:del w:id="296" w:author="王 庆云" w:date="2022-04-18T10:33:00Z">
        <w:r w:rsidDel="00E36C31">
          <w:rPr>
            <w:rFonts w:hint="eastAsia"/>
          </w:rPr>
          <w:delText>对</w:delText>
        </w:r>
      </w:del>
      <w:r>
        <w:rPr>
          <w:rFonts w:hint="eastAsia"/>
        </w:rPr>
        <w:t>在卫星所受作用力中占据了主导作用，可以直接根据万有引力获得其对卫星所产生的加速度：</w:t>
      </w:r>
    </w:p>
    <w:p w14:paraId="5C143556" w14:textId="77777777" w:rsidR="00EB0074" w:rsidRDefault="003760F9" w:rsidP="00EB0074">
      <w:pPr>
        <w:pStyle w:val="af1"/>
      </w:pPr>
      <w:r>
        <w:tab/>
      </w:r>
      <w:r w:rsidR="00264CD3" w:rsidRPr="003760F9">
        <w:rPr>
          <w:noProof/>
          <w:position w:val="-44"/>
        </w:rPr>
        <w:object w:dxaOrig="2480" w:dyaOrig="820" w14:anchorId="0A9B4E56">
          <v:shape id="_x0000_i1070" type="#_x0000_t75" style="width:123.95pt;height:41.3pt" o:ole="">
            <v:imagedata r:id="rId110" o:title=""/>
          </v:shape>
          <o:OLEObject Type="Embed" ProgID="Equation.DSMT4" ShapeID="_x0000_i1070" DrawAspect="Content" ObjectID="_1711885023" r:id="rId1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8</w:instrText>
        </w:r>
      </w:fldSimple>
      <w:r w:rsidR="003746BA">
        <w:instrText>)</w:instrText>
      </w:r>
      <w:r w:rsidR="003746BA">
        <w:fldChar w:fldCharType="end"/>
      </w:r>
    </w:p>
    <w:p w14:paraId="0E4F05CD" w14:textId="77777777" w:rsidR="003760F9" w:rsidRPr="003760F9" w:rsidRDefault="003760F9" w:rsidP="003760F9">
      <w:pPr>
        <w:spacing w:before="60" w:after="60"/>
        <w:ind w:firstLine="480"/>
      </w:pPr>
      <w:r>
        <w:rPr>
          <w:rFonts w:hint="eastAsia"/>
        </w:rPr>
        <w:t>式中，</w:t>
      </w:r>
      <w:r w:rsidRPr="003760F9">
        <w:rPr>
          <w:rFonts w:hint="eastAsia"/>
        </w:rPr>
        <w:t xml:space="preserve"> </w:t>
      </w:r>
      <w:r w:rsidR="00264CD3" w:rsidRPr="00BE0113">
        <w:rPr>
          <w:noProof/>
          <w:position w:val="-6"/>
        </w:rPr>
        <w:object w:dxaOrig="260" w:dyaOrig="279" w14:anchorId="49DC346A">
          <v:shape id="_x0000_i1071" type="#_x0000_t75" style="width:13.15pt;height:13.75pt" o:ole="">
            <v:imagedata r:id="rId112" o:title=""/>
          </v:shape>
          <o:OLEObject Type="Embed" ProgID="Equation.DSMT4" ShapeID="_x0000_i1071" DrawAspect="Content" ObjectID="_1711885024" r:id="rId113"/>
        </w:object>
      </w:r>
      <w:r>
        <w:rPr>
          <w:rFonts w:hint="eastAsia"/>
        </w:rPr>
        <w:t>为万有引力常数，</w:t>
      </w:r>
      <w:r w:rsidR="00264CD3" w:rsidRPr="00BE0113">
        <w:rPr>
          <w:noProof/>
          <w:position w:val="-12"/>
        </w:rPr>
        <w:object w:dxaOrig="1120" w:dyaOrig="360" w14:anchorId="232D6A30">
          <v:shape id="_x0000_i1072" type="#_x0000_t75" style="width:55.7pt;height:18.15pt" o:ole="">
            <v:imagedata r:id="rId114" o:title=""/>
          </v:shape>
          <o:OLEObject Type="Embed" ProgID="Equation.DSMT4" ShapeID="_x0000_i1072" DrawAspect="Content" ObjectID="_1711885025" r:id="rId115"/>
        </w:object>
      </w:r>
      <w:r>
        <w:rPr>
          <w:rFonts w:hint="eastAsia"/>
        </w:rPr>
        <w:t>分别为地球和卫星的质量，</w:t>
      </w:r>
      <w:r w:rsidR="00264CD3" w:rsidRPr="00BE0113">
        <w:rPr>
          <w:noProof/>
          <w:position w:val="-4"/>
        </w:rPr>
        <w:object w:dxaOrig="240" w:dyaOrig="320" w14:anchorId="50B41CE8">
          <v:shape id="_x0000_i1073" type="#_x0000_t75" style="width:11.9pt;height:17.55pt" o:ole="">
            <v:imagedata r:id="rId116" o:title=""/>
          </v:shape>
          <o:OLEObject Type="Embed" ProgID="Equation.DSMT4" ShapeID="_x0000_i1073" DrawAspect="Content" ObjectID="_1711885026" r:id="rId117"/>
        </w:object>
      </w:r>
      <w:r>
        <w:rPr>
          <w:rFonts w:hint="eastAsia"/>
        </w:rPr>
        <w:t>为地球质心卫星质心的连线向量。</w:t>
      </w:r>
    </w:p>
    <w:p w14:paraId="089E4FFC" w14:textId="78B85AC6"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w:t>
      </w:r>
      <w:del w:id="297" w:author="王 庆云" w:date="2022-04-18T10:34:00Z">
        <w:r w:rsidR="0042388B" w:rsidDel="00E36C31">
          <w:rPr>
            <w:rFonts w:hint="eastAsia"/>
          </w:rPr>
          <w:delText>，</w:delText>
        </w:r>
      </w:del>
      <w:ins w:id="298" w:author="王 庆云" w:date="2022-04-18T10:34:00Z">
        <w:r w:rsidR="00E36C31">
          <w:rPr>
            <w:rFonts w:hint="eastAsia"/>
          </w:rPr>
          <w:t>。</w:t>
        </w:r>
      </w:ins>
      <w:r w:rsidR="0042388B">
        <w:rPr>
          <w:rFonts w:hint="eastAsia"/>
        </w:rPr>
        <w:t>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w:t>
      </w:r>
      <w:ins w:id="299" w:author="王 庆云" w:date="2022-04-18T10:34:00Z">
        <w:r w:rsidR="00E36C31">
          <w:rPr>
            <w:rFonts w:hint="eastAsia"/>
          </w:rPr>
          <w:t>如</w:t>
        </w:r>
      </w:ins>
      <w:r w:rsidR="00573F10">
        <w:rPr>
          <w:rFonts w:hint="eastAsia"/>
        </w:rPr>
        <w:t>下所示：</w:t>
      </w:r>
    </w:p>
    <w:p w14:paraId="3C6F271A" w14:textId="77777777" w:rsidR="00573F10" w:rsidRPr="00573F10" w:rsidRDefault="00573F10" w:rsidP="00573F10">
      <w:pPr>
        <w:pStyle w:val="af1"/>
      </w:pPr>
      <w:r>
        <w:lastRenderedPageBreak/>
        <w:tab/>
      </w:r>
      <w:r w:rsidR="00264CD3" w:rsidRPr="00573F10">
        <w:rPr>
          <w:noProof/>
          <w:position w:val="-70"/>
        </w:rPr>
        <w:object w:dxaOrig="6000" w:dyaOrig="1520" w14:anchorId="4DA9CBCA">
          <v:shape id="_x0000_i1074" type="#_x0000_t75" style="width:300.5pt;height:75.75pt" o:ole="">
            <v:imagedata r:id="rId118" o:title=""/>
          </v:shape>
          <o:OLEObject Type="Embed" ProgID="Equation.DSMT4" ShapeID="_x0000_i1074" DrawAspect="Content" ObjectID="_1711885027" r:id="rId1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9</w:instrText>
        </w:r>
      </w:fldSimple>
      <w:r w:rsidR="003746BA">
        <w:instrText>)</w:instrText>
      </w:r>
      <w:r w:rsidR="003746BA">
        <w:fldChar w:fldCharType="end"/>
      </w:r>
    </w:p>
    <w:p w14:paraId="0F3BDEE6" w14:textId="025A0BFE" w:rsidR="00C85551" w:rsidRDefault="004F141A" w:rsidP="00C85551">
      <w:pPr>
        <w:spacing w:before="60" w:after="60"/>
        <w:ind w:firstLineChars="0" w:firstLine="480"/>
      </w:pPr>
      <w:r>
        <w:rPr>
          <w:rFonts w:hint="eastAsia"/>
        </w:rPr>
        <w:t>式中，</w:t>
      </w:r>
      <w:r w:rsidR="00264CD3" w:rsidRPr="00BE0113">
        <w:rPr>
          <w:noProof/>
          <w:position w:val="-6"/>
        </w:rPr>
        <w:object w:dxaOrig="220" w:dyaOrig="279" w14:anchorId="263B6900">
          <v:shape id="_x0000_i1075" type="#_x0000_t75" style="width:11.25pt;height:13.75pt" o:ole="">
            <v:imagedata r:id="rId120" o:title=""/>
          </v:shape>
          <o:OLEObject Type="Embed" ProgID="Equation.DSMT4" ShapeID="_x0000_i1075" DrawAspect="Content" ObjectID="_1711885028" r:id="rId121"/>
        </w:object>
      </w:r>
      <w:r>
        <w:rPr>
          <w:rFonts w:hint="eastAsia"/>
        </w:rPr>
        <w:t>和</w:t>
      </w:r>
      <w:r w:rsidR="00264CD3" w:rsidRPr="00BE0113">
        <w:rPr>
          <w:noProof/>
          <w:position w:val="-10"/>
        </w:rPr>
        <w:object w:dxaOrig="200" w:dyaOrig="320" w14:anchorId="1744E369">
          <v:shape id="_x0000_i1076" type="#_x0000_t75" style="width:10pt;height:17.55pt" o:ole="">
            <v:imagedata r:id="rId122" o:title=""/>
          </v:shape>
          <o:OLEObject Type="Embed" ProgID="Equation.DSMT4" ShapeID="_x0000_i1076" DrawAspect="Content" ObjectID="_1711885029" r:id="rId123"/>
        </w:object>
      </w:r>
      <w:r>
        <w:rPr>
          <w:rFonts w:hint="eastAsia"/>
        </w:rPr>
        <w:t>分别位导航卫星所在位置的经纬度</w:t>
      </w:r>
      <w:r w:rsidR="000D29D7">
        <w:rPr>
          <w:rFonts w:hint="eastAsia"/>
        </w:rPr>
        <w:t>；</w:t>
      </w:r>
      <w:r w:rsidR="00264CD3" w:rsidRPr="00BE0113">
        <w:rPr>
          <w:noProof/>
          <w:position w:val="-12"/>
        </w:rPr>
        <w:object w:dxaOrig="260" w:dyaOrig="360" w14:anchorId="07F73ABA">
          <v:shape id="_x0000_i1077" type="#_x0000_t75" style="width:13.15pt;height:18.15pt" o:ole="">
            <v:imagedata r:id="rId124" o:title=""/>
          </v:shape>
          <o:OLEObject Type="Embed" ProgID="Equation.DSMT4" ShapeID="_x0000_i1077" DrawAspect="Content" ObjectID="_1711885030" r:id="rId125"/>
        </w:object>
      </w:r>
      <w:r w:rsidR="000D29D7">
        <w:rPr>
          <w:rFonts w:hint="eastAsia"/>
        </w:rPr>
        <w:t>为勒让德函数；</w:t>
      </w:r>
      <w:r w:rsidR="00264CD3" w:rsidRPr="00BE0113">
        <w:rPr>
          <w:noProof/>
          <w:position w:val="-12"/>
        </w:rPr>
        <w:object w:dxaOrig="360" w:dyaOrig="360" w14:anchorId="0F7EC48F">
          <v:shape id="_x0000_i1078" type="#_x0000_t75" style="width:18.15pt;height:18.15pt" o:ole="">
            <v:imagedata r:id="rId126" o:title=""/>
          </v:shape>
          <o:OLEObject Type="Embed" ProgID="Equation.DSMT4" ShapeID="_x0000_i1078" DrawAspect="Content" ObjectID="_1711885031" r:id="rId127"/>
        </w:object>
      </w:r>
      <w:r w:rsidR="000D29D7">
        <w:rPr>
          <w:rFonts w:hint="eastAsia"/>
        </w:rPr>
        <w:t>为缔合勒让德函数；</w:t>
      </w:r>
      <w:r w:rsidR="00264CD3" w:rsidRPr="00BE0113">
        <w:rPr>
          <w:noProof/>
          <w:position w:val="-12"/>
        </w:rPr>
        <w:object w:dxaOrig="400" w:dyaOrig="360" w14:anchorId="71665A56">
          <v:shape id="_x0000_i1079" type="#_x0000_t75" style="width:19.4pt;height:18.15pt" o:ole="">
            <v:imagedata r:id="rId128" o:title=""/>
          </v:shape>
          <o:OLEObject Type="Embed" ProgID="Equation.DSMT4" ShapeID="_x0000_i1079" DrawAspect="Content" ObjectID="_1711885032" r:id="rId129"/>
        </w:object>
      </w:r>
      <w:r>
        <w:rPr>
          <w:rFonts w:hint="eastAsia"/>
        </w:rPr>
        <w:t>和</w:t>
      </w:r>
      <w:r w:rsidR="00264CD3" w:rsidRPr="00BE0113">
        <w:rPr>
          <w:noProof/>
          <w:position w:val="-12"/>
        </w:rPr>
        <w:object w:dxaOrig="380" w:dyaOrig="360" w14:anchorId="0EF50EA2">
          <v:shape id="_x0000_i1080" type="#_x0000_t75" style="width:19.4pt;height:18.15pt" o:ole="">
            <v:imagedata r:id="rId130" o:title=""/>
          </v:shape>
          <o:OLEObject Type="Embed" ProgID="Equation.DSMT4" ShapeID="_x0000_i1080" DrawAspect="Content" ObjectID="_1711885033" r:id="rId131"/>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264CD3" w:rsidRPr="000D29D7">
        <w:rPr>
          <w:noProof/>
          <w:position w:val="-10"/>
        </w:rPr>
        <w:object w:dxaOrig="460" w:dyaOrig="260" w14:anchorId="5EE7048C">
          <v:shape id="_x0000_i1081" type="#_x0000_t75" style="width:23.15pt;height:13.15pt" o:ole="">
            <v:imagedata r:id="rId132" o:title=""/>
          </v:shape>
          <o:OLEObject Type="Embed" ProgID="Equation.DSMT4" ShapeID="_x0000_i1081" DrawAspect="Content" ObjectID="_1711885034" r:id="rId133"/>
        </w:object>
      </w:r>
      <w:r w:rsidR="000D29D7">
        <w:rPr>
          <w:rFonts w:hint="eastAsia"/>
        </w:rPr>
        <w:t>则表示了重力场球谐函数模型的阶次。地球重力场模型发展至今，已经可以提供</w:t>
      </w:r>
      <w:del w:id="300" w:author="王 庆云" w:date="2022-04-18T10:37:00Z">
        <w:r w:rsidR="000D29D7" w:rsidDel="00E36C31">
          <w:rPr>
            <w:rFonts w:hint="eastAsia"/>
          </w:rPr>
          <w:delText>了</w:delText>
        </w:r>
      </w:del>
      <w:r w:rsidR="000D29D7">
        <w:rPr>
          <w:rFonts w:hint="eastAsia"/>
        </w:rPr>
        <w:t>非常完善的重力场模型</w:t>
      </w:r>
      <w:del w:id="301" w:author="王 庆云" w:date="2022-04-18T10:37:00Z">
        <w:r w:rsidR="000D29D7" w:rsidDel="00E36C31">
          <w:rPr>
            <w:rFonts w:hint="eastAsia"/>
          </w:rPr>
          <w:delText>了</w:delText>
        </w:r>
      </w:del>
      <w:r w:rsidR="000D29D7">
        <w:rPr>
          <w:rFonts w:hint="eastAsia"/>
        </w:rPr>
        <w:t>，</w:t>
      </w:r>
      <w:r w:rsidR="00EC097D">
        <w:rPr>
          <w:rFonts w:hint="eastAsia"/>
        </w:rPr>
        <w:t>阶次也达到一两千阶，不过对于导航卫星轨道确定</w:t>
      </w:r>
      <w:del w:id="302" w:author="王 庆云" w:date="2022-04-18T10:37:00Z">
        <w:r w:rsidR="00EC097D" w:rsidDel="00E36C31">
          <w:rPr>
            <w:rFonts w:hint="eastAsia"/>
          </w:rPr>
          <w:delText>中</w:delText>
        </w:r>
      </w:del>
      <w:r w:rsidR="00EC097D">
        <w:rPr>
          <w:rFonts w:hint="eastAsia"/>
        </w:rPr>
        <w:t>，采用</w:t>
      </w:r>
      <w:r w:rsidR="00EC097D">
        <w:t>12</w:t>
      </w:r>
      <w:r w:rsidR="00EC097D">
        <w:rPr>
          <w:rFonts w:hint="eastAsia"/>
        </w:rPr>
        <w:t>阶模型就</w:t>
      </w:r>
      <w:del w:id="303" w:author="王 庆云" w:date="2022-04-18T10:37:00Z">
        <w:r w:rsidR="00EC097D" w:rsidDel="00E36C31">
          <w:rPr>
            <w:rFonts w:hint="eastAsia"/>
          </w:rPr>
          <w:delText>已经可以</w:delText>
        </w:r>
      </w:del>
      <w:ins w:id="304" w:author="王 庆云" w:date="2022-04-18T10:37:00Z">
        <w:r w:rsidR="00E36C31">
          <w:rPr>
            <w:rFonts w:hint="eastAsia"/>
          </w:rPr>
          <w:t>足以</w:t>
        </w:r>
      </w:ins>
      <w:r w:rsidR="00EC097D">
        <w:rPr>
          <w:rFonts w:hint="eastAsia"/>
        </w:rPr>
        <w:t>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14:paraId="06E2D7DA" w14:textId="3FFBC78F"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w:t>
      </w:r>
      <w:del w:id="305" w:author="王 庆云" w:date="2022-04-18T10:40:00Z">
        <w:r w:rsidR="00E455C0" w:rsidDel="007C1E3C">
          <w:rPr>
            <w:rFonts w:hint="eastAsia"/>
          </w:rPr>
          <w:delText>具体</w:delText>
        </w:r>
      </w:del>
      <w:r w:rsidR="00E455C0">
        <w:rPr>
          <w:rFonts w:hint="eastAsia"/>
        </w:rPr>
        <w:t>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w:t>
      </w:r>
      <w:del w:id="306" w:author="王 庆云" w:date="2022-04-18T10:40:00Z">
        <w:r w:rsidR="00C51A0A" w:rsidDel="007C1E3C">
          <w:rPr>
            <w:rFonts w:hint="eastAsia"/>
          </w:rPr>
          <w:delText>中的</w:delText>
        </w:r>
      </w:del>
      <w:r w:rsidR="00C51A0A">
        <w:rPr>
          <w:rFonts w:hint="eastAsia"/>
        </w:rPr>
        <w:t>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14:paraId="477F85CF" w14:textId="77777777"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14:paraId="023D3836" w14:textId="77777777" w:rsidR="00914B35" w:rsidRDefault="00914B35" w:rsidP="00914B35">
      <w:pPr>
        <w:pStyle w:val="af1"/>
      </w:pPr>
      <w:r>
        <w:tab/>
      </w:r>
      <w:r w:rsidR="00264CD3" w:rsidRPr="00914B35">
        <w:rPr>
          <w:noProof/>
          <w:position w:val="-44"/>
        </w:rPr>
        <w:object w:dxaOrig="3060" w:dyaOrig="880" w14:anchorId="4456D78B">
          <v:shape id="_x0000_i1082" type="#_x0000_t75" style="width:153.4pt;height:43.85pt" o:ole="">
            <v:imagedata r:id="rId134" o:title=""/>
          </v:shape>
          <o:OLEObject Type="Embed" ProgID="Equation.DSMT4" ShapeID="_x0000_i1082" DrawAspect="Content" ObjectID="_1711885035" r:id="rId13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10</w:instrText>
        </w:r>
      </w:fldSimple>
      <w:r w:rsidR="003746BA">
        <w:instrText>)</w:instrText>
      </w:r>
      <w:r w:rsidR="003746BA">
        <w:fldChar w:fldCharType="end"/>
      </w:r>
    </w:p>
    <w:p w14:paraId="01A21336" w14:textId="26059FC6" w:rsidR="00914B35" w:rsidRDefault="00914B35" w:rsidP="00914B35">
      <w:pPr>
        <w:spacing w:before="60" w:after="60"/>
        <w:ind w:firstLine="480"/>
      </w:pPr>
      <w:r>
        <w:rPr>
          <w:rFonts w:hint="eastAsia"/>
        </w:rPr>
        <w:t>式中，</w:t>
      </w:r>
      <w:r w:rsidR="00264CD3" w:rsidRPr="00BE0113">
        <w:rPr>
          <w:noProof/>
          <w:position w:val="-12"/>
        </w:rPr>
        <w:object w:dxaOrig="340" w:dyaOrig="360" w14:anchorId="37556C22">
          <v:shape id="_x0000_i1083" type="#_x0000_t75" style="width:17.55pt;height:18.15pt" o:ole="">
            <v:imagedata r:id="rId136" o:title=""/>
          </v:shape>
          <o:OLEObject Type="Embed" ProgID="Equation.DSMT4" ShapeID="_x0000_i1083" DrawAspect="Content" ObjectID="_1711885036" r:id="rId137"/>
        </w:object>
      </w:r>
      <w:r w:rsidR="00CC1C51">
        <w:rPr>
          <w:rFonts w:hint="eastAsia"/>
        </w:rPr>
        <w:t>表示其他星体的质量，</w:t>
      </w:r>
      <w:r w:rsidR="00264CD3" w:rsidRPr="00CC1C51">
        <w:rPr>
          <w:noProof/>
          <w:position w:val="-6"/>
        </w:rPr>
        <w:object w:dxaOrig="200" w:dyaOrig="220" w14:anchorId="204836FF">
          <v:shape id="_x0000_i1084" type="#_x0000_t75" style="width:10pt;height:11.25pt" o:ole="">
            <v:imagedata r:id="rId138" o:title=""/>
          </v:shape>
          <o:OLEObject Type="Embed" ProgID="Equation.DSMT4" ShapeID="_x0000_i1084" DrawAspect="Content" ObjectID="_1711885037" r:id="rId139"/>
        </w:object>
      </w:r>
      <w:del w:id="307" w:author="王 庆云" w:date="2022-04-18T10:41:00Z">
        <w:r w:rsidR="00CC1C51" w:rsidDel="007C1E3C">
          <w:rPr>
            <w:rFonts w:hint="eastAsia"/>
          </w:rPr>
          <w:delText>位</w:delText>
        </w:r>
      </w:del>
      <w:ins w:id="308" w:author="王 庆云" w:date="2022-04-18T10:41:00Z">
        <w:r w:rsidR="007C1E3C">
          <w:rPr>
            <w:rFonts w:hint="eastAsia"/>
          </w:rPr>
          <w:t>为</w:t>
        </w:r>
      </w:ins>
      <w:r w:rsidR="00CC1C51">
        <w:rPr>
          <w:rFonts w:hint="eastAsia"/>
        </w:rPr>
        <w:t>总共考虑的星体数量，</w:t>
      </w:r>
      <w:r w:rsidR="00264CD3" w:rsidRPr="00CC1C51">
        <w:rPr>
          <w:noProof/>
          <w:position w:val="-10"/>
        </w:rPr>
        <w:object w:dxaOrig="540" w:dyaOrig="380" w14:anchorId="5C84E6E8">
          <v:shape id="_x0000_i1085" type="#_x0000_t75" style="width:27.55pt;height:19.4pt" o:ole="">
            <v:imagedata r:id="rId140" o:title=""/>
          </v:shape>
          <o:OLEObject Type="Embed" ProgID="Equation.DSMT4" ShapeID="_x0000_i1085" DrawAspect="Content" ObjectID="_1711885038" r:id="rId141"/>
        </w:object>
      </w:r>
      <w:r w:rsidR="00B56E67">
        <w:rPr>
          <w:rFonts w:hint="eastAsia"/>
        </w:rPr>
        <w:t>分别表示了导航卫星和其他星体在惯性坐标系的坐标向量。</w:t>
      </w:r>
    </w:p>
    <w:p w14:paraId="41C7BCCF" w14:textId="101721B7"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w:t>
      </w:r>
      <w:ins w:id="309" w:author="王 庆云" w:date="2022-04-18T10:45:00Z">
        <w:r w:rsidR="008A447B">
          <w:rPr>
            <w:rFonts w:hint="eastAsia"/>
          </w:rPr>
          <w:t>型</w:t>
        </w:r>
      </w:ins>
      <w:del w:id="310" w:author="王 庆云" w:date="2022-04-18T10:45:00Z">
        <w:r w:rsidR="00235302" w:rsidDel="008A447B">
          <w:rPr>
            <w:rFonts w:hint="eastAsia"/>
          </w:rPr>
          <w:delText>性</w:delText>
        </w:r>
      </w:del>
      <w:r w:rsidR="00235302">
        <w:rPr>
          <w:rFonts w:hint="eastAsia"/>
        </w:rPr>
        <w:t>模型的思路则</w:t>
      </w:r>
      <w:r w:rsidR="00B31BC0">
        <w:rPr>
          <w:rFonts w:hint="eastAsia"/>
        </w:rPr>
        <w:t>是通过对大量的</w:t>
      </w:r>
      <w:del w:id="311" w:author="王 庆云" w:date="2022-04-18T10:44:00Z">
        <w:r w:rsidR="00B31BC0" w:rsidDel="008A447B">
          <w:rPr>
            <w:rFonts w:hint="eastAsia"/>
          </w:rPr>
          <w:delText>时候</w:delText>
        </w:r>
      </w:del>
      <w:ins w:id="312" w:author="王 庆云" w:date="2022-04-18T10:44:00Z">
        <w:r w:rsidR="008A447B">
          <w:rPr>
            <w:rFonts w:hint="eastAsia"/>
          </w:rPr>
          <w:t>事后</w:t>
        </w:r>
      </w:ins>
      <w:r w:rsidR="00B31BC0">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ins w:id="313" w:author="王 庆云" w:date="2022-04-18T10:45:00Z">
        <w:r w:rsidR="008A447B">
          <w:rPr>
            <w:rFonts w:hint="eastAsia"/>
          </w:rPr>
          <w:t>型</w:t>
        </w:r>
      </w:ins>
      <w:del w:id="314" w:author="王 庆云" w:date="2022-04-18T10:45:00Z">
        <w:r w:rsidR="00B31BC0" w:rsidDel="008A447B">
          <w:rPr>
            <w:rFonts w:hint="eastAsia"/>
          </w:rPr>
          <w:delText>性</w:delText>
        </w:r>
      </w:del>
      <w:r w:rsidR="00B31BC0">
        <w:rPr>
          <w:rFonts w:hint="eastAsia"/>
        </w:rPr>
        <w:t>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w:t>
      </w:r>
      <w:ins w:id="315" w:author="王 庆云" w:date="2022-04-18T10:45:00Z">
        <w:r w:rsidR="008A447B">
          <w:rPr>
            <w:rFonts w:hint="eastAsia"/>
          </w:rPr>
          <w:t>型</w:t>
        </w:r>
      </w:ins>
      <w:del w:id="316" w:author="王 庆云" w:date="2022-04-18T10:45:00Z">
        <w:r w:rsidR="00336864" w:rsidDel="008A447B">
          <w:rPr>
            <w:rFonts w:hint="eastAsia"/>
          </w:rPr>
          <w:delText>性</w:delText>
        </w:r>
      </w:del>
      <w:r w:rsidR="00336864">
        <w:rPr>
          <w:rFonts w:hint="eastAsia"/>
        </w:rPr>
        <w:t>模型则介于上述两者模型之间，即从卫星实际信息出发，构造了含有实际物理意义的模型参数，</w:t>
      </w:r>
      <w:ins w:id="317" w:author="王 庆云" w:date="2022-04-18T10:45:00Z">
        <w:r w:rsidR="008A447B">
          <w:rPr>
            <w:rFonts w:hint="eastAsia"/>
          </w:rPr>
          <w:t>同时</w:t>
        </w:r>
      </w:ins>
      <w:r w:rsidR="00336864">
        <w:rPr>
          <w:rFonts w:hint="eastAsia"/>
        </w:rPr>
        <w:t>又具备较高</w:t>
      </w:r>
      <w:del w:id="318" w:author="王 庆云" w:date="2022-04-18T10:45:00Z">
        <w:r w:rsidR="00336864" w:rsidDel="008A447B">
          <w:rPr>
            <w:rFonts w:hint="eastAsia"/>
          </w:rPr>
          <w:delText>地</w:delText>
        </w:r>
      </w:del>
      <w:ins w:id="319" w:author="王 庆云" w:date="2022-04-18T10:45:00Z">
        <w:r w:rsidR="008A447B">
          <w:rPr>
            <w:rFonts w:hint="eastAsia"/>
          </w:rPr>
          <w:t>的</w:t>
        </w:r>
      </w:ins>
      <w:r w:rsidR="00336864">
        <w:rPr>
          <w:rFonts w:hint="eastAsia"/>
        </w:rPr>
        <w:t>模型精度，其典型代表模型</w:t>
      </w:r>
      <w:del w:id="320" w:author="王 庆云" w:date="2022-04-18T10:46:00Z">
        <w:r w:rsidR="00336864" w:rsidDel="008A447B">
          <w:rPr>
            <w:rFonts w:hint="eastAsia"/>
          </w:rPr>
          <w:delText>即</w:delText>
        </w:r>
      </w:del>
      <w:r w:rsidR="00336864">
        <w:rPr>
          <w:rFonts w:hint="eastAsia"/>
        </w:rPr>
        <w:t>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14:paraId="26A338E5" w14:textId="15CB79DB"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w:t>
      </w:r>
      <w:del w:id="321" w:author="王 庆云" w:date="2022-04-18T10:47:00Z">
        <w:r w:rsidDel="008A447B">
          <w:rPr>
            <w:rFonts w:hint="eastAsia"/>
          </w:rPr>
          <w:delText>其</w:delText>
        </w:r>
      </w:del>
      <w:r>
        <w:rPr>
          <w:rFonts w:hint="eastAsia"/>
        </w:rPr>
        <w:t>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p>
    <w:p w14:paraId="5ECA7EE8" w14:textId="2608E35E"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w:t>
      </w:r>
      <w:del w:id="322" w:author="王 庆云" w:date="2022-04-18T10:48:00Z">
        <w:r w:rsidR="006F2133" w:rsidDel="008A447B">
          <w:rPr>
            <w:rFonts w:hint="eastAsia"/>
          </w:rPr>
          <w:delText>。</w:delText>
        </w:r>
      </w:del>
      <w:ins w:id="323" w:author="王 庆云" w:date="2022-04-18T10:48:00Z">
        <w:r w:rsidR="008A447B">
          <w:rPr>
            <w:rFonts w:hint="eastAsia"/>
          </w:rPr>
          <w:t>，</w:t>
        </w:r>
      </w:ins>
      <w:r w:rsidR="006F2133">
        <w:rPr>
          <w:rFonts w:hint="eastAsia"/>
        </w:rPr>
        <w:t>具体的</w:t>
      </w:r>
      <w:r w:rsidR="00334B81">
        <w:rPr>
          <w:rFonts w:hint="eastAsia"/>
        </w:rPr>
        <w:t>摄动力模型如下所示：</w:t>
      </w:r>
    </w:p>
    <w:p w14:paraId="197382B2" w14:textId="77777777" w:rsidR="00334B81" w:rsidRDefault="00334B81" w:rsidP="00334B81">
      <w:pPr>
        <w:pStyle w:val="af1"/>
      </w:pPr>
      <w:r>
        <w:tab/>
      </w:r>
      <w:r w:rsidR="00264CD3" w:rsidRPr="00334B81">
        <w:rPr>
          <w:noProof/>
          <w:position w:val="-40"/>
        </w:rPr>
        <w:object w:dxaOrig="1400" w:dyaOrig="840" w14:anchorId="78D04FEE">
          <v:shape id="_x0000_i1086" type="#_x0000_t75" style="width:70.1pt;height:41.95pt" o:ole="">
            <v:imagedata r:id="rId142" o:title=""/>
          </v:shape>
          <o:OLEObject Type="Embed" ProgID="Equation.DSMT4" ShapeID="_x0000_i1086" DrawAspect="Content" ObjectID="_1711885039" r:id="rId14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11</w:instrText>
        </w:r>
      </w:fldSimple>
      <w:r w:rsidR="003746BA">
        <w:instrText>)</w:instrText>
      </w:r>
      <w:r w:rsidR="003746BA">
        <w:fldChar w:fldCharType="end"/>
      </w:r>
    </w:p>
    <w:p w14:paraId="7F69962A" w14:textId="6F424C02" w:rsidR="009C4136" w:rsidRPr="00914B35" w:rsidRDefault="00334B81" w:rsidP="00914B35">
      <w:pPr>
        <w:spacing w:before="60" w:after="60"/>
        <w:ind w:firstLine="480"/>
      </w:pPr>
      <w:r>
        <w:rPr>
          <w:rFonts w:hint="eastAsia"/>
        </w:rPr>
        <w:t>式中，</w:t>
      </w:r>
      <w:r w:rsidR="00264CD3" w:rsidRPr="00BE0113">
        <w:rPr>
          <w:noProof/>
          <w:position w:val="-4"/>
        </w:rPr>
        <w:object w:dxaOrig="240" w:dyaOrig="260" w14:anchorId="64AC27D9">
          <v:shape id="_x0000_i1087" type="#_x0000_t75" style="width:11.9pt;height:13.15pt" o:ole="">
            <v:imagedata r:id="rId144" o:title=""/>
          </v:shape>
          <o:OLEObject Type="Embed" ProgID="Equation.DSMT4" ShapeID="_x0000_i1087" DrawAspect="Content" ObjectID="_1711885040" r:id="rId145"/>
        </w:object>
      </w:r>
      <w:del w:id="324" w:author="王 庆云" w:date="2022-04-18T10:48:00Z">
        <w:r w:rsidDel="008A447B">
          <w:rPr>
            <w:rFonts w:hint="eastAsia"/>
          </w:rPr>
          <w:delText>位</w:delText>
        </w:r>
      </w:del>
      <w:ins w:id="325" w:author="王 庆云" w:date="2022-04-18T10:48:00Z">
        <w:r w:rsidR="008A447B">
          <w:rPr>
            <w:rFonts w:hint="eastAsia"/>
          </w:rPr>
          <w:t>为</w:t>
        </w:r>
      </w:ins>
      <w:r>
        <w:rPr>
          <w:rFonts w:hint="eastAsia"/>
        </w:rPr>
        <w:t>信号发射功率，</w:t>
      </w:r>
      <w:r w:rsidR="00264CD3" w:rsidRPr="00334B81">
        <w:rPr>
          <w:noProof/>
          <w:position w:val="-6"/>
        </w:rPr>
        <w:object w:dxaOrig="180" w:dyaOrig="220" w14:anchorId="55F66316">
          <v:shape id="_x0000_i1088" type="#_x0000_t75" style="width:9.4pt;height:11.25pt" o:ole="">
            <v:imagedata r:id="rId146" o:title=""/>
          </v:shape>
          <o:OLEObject Type="Embed" ProgID="Equation.DSMT4" ShapeID="_x0000_i1088" DrawAspect="Content" ObjectID="_1711885041" r:id="rId147"/>
        </w:object>
      </w:r>
      <w:del w:id="326" w:author="王 庆云" w:date="2022-04-18T10:48:00Z">
        <w:r w:rsidDel="008A447B">
          <w:rPr>
            <w:rFonts w:hint="eastAsia"/>
          </w:rPr>
          <w:delText>位</w:delText>
        </w:r>
      </w:del>
      <w:ins w:id="327" w:author="王 庆云" w:date="2022-04-18T10:48:00Z">
        <w:r w:rsidR="008A447B">
          <w:rPr>
            <w:rFonts w:hint="eastAsia"/>
          </w:rPr>
          <w:t>为</w:t>
        </w:r>
      </w:ins>
      <w:r>
        <w:rPr>
          <w:rFonts w:hint="eastAsia"/>
        </w:rPr>
        <w:t>光速，</w:t>
      </w:r>
      <w:r w:rsidR="00264CD3" w:rsidRPr="00BE0113">
        <w:rPr>
          <w:noProof/>
          <w:position w:val="-4"/>
        </w:rPr>
        <w:object w:dxaOrig="240" w:dyaOrig="320" w14:anchorId="417116C7">
          <v:shape id="_x0000_i1089" type="#_x0000_t75" style="width:11.9pt;height:17.55pt" o:ole="">
            <v:imagedata r:id="rId148" o:title=""/>
          </v:shape>
          <o:OLEObject Type="Embed" ProgID="Equation.DSMT4" ShapeID="_x0000_i1089" DrawAspect="Content" ObjectID="_1711885042" r:id="rId149"/>
        </w:object>
      </w:r>
      <w:del w:id="328" w:author="王 庆云" w:date="2022-04-18T10:48:00Z">
        <w:r w:rsidDel="008A447B">
          <w:rPr>
            <w:rFonts w:hint="eastAsia"/>
          </w:rPr>
          <w:delText>位</w:delText>
        </w:r>
      </w:del>
      <w:ins w:id="329" w:author="王 庆云" w:date="2022-04-18T10:48:00Z">
        <w:r w:rsidR="008A447B">
          <w:rPr>
            <w:rFonts w:hint="eastAsia"/>
          </w:rPr>
          <w:t>为</w:t>
        </w:r>
      </w:ins>
      <w:r>
        <w:rPr>
          <w:rFonts w:hint="eastAsia"/>
        </w:rPr>
        <w:t>卫星位置向量。</w:t>
      </w:r>
    </w:p>
    <w:p w14:paraId="10B2CF9C" w14:textId="77777777" w:rsidR="00AA32E4" w:rsidRDefault="00AA32E4" w:rsidP="00596A6E">
      <w:pPr>
        <w:pStyle w:val="2"/>
      </w:pPr>
      <w:bookmarkStart w:id="330" w:name="_Toc101082647"/>
      <w:r>
        <w:rPr>
          <w:rFonts w:hint="eastAsia"/>
        </w:rPr>
        <w:t>参数估计方法</w:t>
      </w:r>
      <w:bookmarkEnd w:id="330"/>
    </w:p>
    <w:p w14:paraId="36D33B03" w14:textId="4C7DFC3A"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w:t>
      </w:r>
      <w:ins w:id="331" w:author="王 庆云" w:date="2022-04-18T10:50:00Z">
        <w:r w:rsidR="00600898">
          <w:rPr>
            <w:rFonts w:hint="eastAsia"/>
          </w:rPr>
          <w:t>，</w:t>
        </w:r>
      </w:ins>
      <w:del w:id="332" w:author="王 庆云" w:date="2022-04-18T10:50:00Z">
        <w:r w:rsidR="002C503E" w:rsidDel="00600898">
          <w:rPr>
            <w:rFonts w:hint="eastAsia"/>
          </w:rPr>
          <w:delText>下</w:delText>
        </w:r>
      </w:del>
      <w:r w:rsidR="002C503E">
        <w:rPr>
          <w:rFonts w:hint="eastAsia"/>
        </w:rPr>
        <w:t>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w:t>
      </w:r>
      <w:r w:rsidR="0025270C">
        <w:rPr>
          <w:rFonts w:hint="eastAsia"/>
        </w:rPr>
        <w:lastRenderedPageBreak/>
        <w:t>结果理论上是可以等价转换的。接下来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14:paraId="608BA36D" w14:textId="77777777" w:rsidR="00AA32E4" w:rsidRDefault="00AA32E4">
      <w:pPr>
        <w:pStyle w:val="3"/>
      </w:pPr>
      <w:bookmarkStart w:id="333" w:name="最小二乘章节"/>
      <w:bookmarkStart w:id="334" w:name="_Toc101082648"/>
      <w:bookmarkEnd w:id="333"/>
      <w:r>
        <w:rPr>
          <w:rFonts w:hint="eastAsia"/>
        </w:rPr>
        <w:t>最小二乘</w:t>
      </w:r>
      <w:bookmarkEnd w:id="334"/>
    </w:p>
    <w:p w14:paraId="6809756C" w14:textId="74215C35" w:rsidR="00797F25" w:rsidRDefault="00797F25" w:rsidP="00797F25">
      <w:pPr>
        <w:spacing w:before="60" w:after="60"/>
        <w:ind w:firstLine="480"/>
      </w:pPr>
      <w:r>
        <w:rPr>
          <w:rFonts w:hint="eastAsia"/>
        </w:rPr>
        <w:t>对于已经构建好线性化后的观测函数模型以及确定了待估参数的问题</w:t>
      </w:r>
      <w:del w:id="335" w:author="王 庆云" w:date="2022-04-18T10:51:00Z">
        <w:r w:rsidDel="00600898">
          <w:rPr>
            <w:rFonts w:hint="eastAsia"/>
          </w:rPr>
          <w:delText>中</w:delText>
        </w:r>
      </w:del>
      <w:r>
        <w:rPr>
          <w:rFonts w:hint="eastAsia"/>
        </w:rPr>
        <w:t>，最小二乘算法所求解的核心问题为</w:t>
      </w:r>
      <w:ins w:id="336" w:author="王 庆云" w:date="2022-04-18T10:51:00Z">
        <w:r w:rsidR="00600898">
          <w:rPr>
            <w:rFonts w:hint="eastAsia"/>
          </w:rPr>
          <w:t>：</w:t>
        </w:r>
      </w:ins>
      <w:del w:id="337" w:author="王 庆云" w:date="2022-04-18T10:51:00Z">
        <w:r w:rsidDel="00600898">
          <w:rPr>
            <w:rFonts w:hint="eastAsia"/>
          </w:rPr>
          <w:delText>:</w:delText>
        </w:r>
      </w:del>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fldSimple w:instr=" REF ZEqnNum574975 \* Charformat \! \* MERGEFORMAT ">
        <w:r w:rsidR="00897A40">
          <w:rPr>
            <w:rFonts w:hint="eastAsia"/>
          </w:rPr>
          <w:instrText>(</w:instrText>
        </w:r>
        <w:r w:rsidR="00897A40">
          <w:rPr>
            <w:rFonts w:hint="eastAsia"/>
          </w:rPr>
          <w:instrText>公式</w:instrText>
        </w:r>
        <w:r w:rsidR="00897A40">
          <w:instrText>2-12)</w:instrText>
        </w:r>
      </w:fldSimple>
      <w:r w:rsidR="00165549">
        <w:fldChar w:fldCharType="end"/>
      </w:r>
      <w:r>
        <w:rPr>
          <w:rFonts w:hint="eastAsia"/>
        </w:rPr>
        <w:t>。</w:t>
      </w:r>
    </w:p>
    <w:p w14:paraId="4DEA8E7E" w14:textId="77777777" w:rsidR="00797F25" w:rsidRDefault="00797F25" w:rsidP="00797F25">
      <w:pPr>
        <w:pStyle w:val="af1"/>
        <w:ind w:firstLine="360"/>
      </w:pPr>
      <w:r>
        <w:tab/>
      </w:r>
      <w:r w:rsidR="00264CD3">
        <w:rPr>
          <w:noProof/>
          <w:position w:val="-28"/>
        </w:rPr>
        <w:object w:dxaOrig="2020" w:dyaOrig="688" w14:anchorId="26D3C7F3">
          <v:shape id="_x0000_i1090" type="#_x0000_t75" style="width:101.45pt;height:34.45pt" o:ole="">
            <v:imagedata r:id="rId150" o:title=""/>
          </v:shape>
          <o:OLEObject Type="Embed" ProgID="Equation.DSMT4" ShapeID="_x0000_i1090" DrawAspect="Content" ObjectID="_1711885043" r:id="rId1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38" w:name="ZEqnNum57497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12</w:instrText>
        </w:r>
      </w:fldSimple>
      <w:r w:rsidR="003746BA">
        <w:instrText>)</w:instrText>
      </w:r>
      <w:bookmarkEnd w:id="338"/>
      <w:r w:rsidR="003746BA">
        <w:fldChar w:fldCharType="end"/>
      </w:r>
    </w:p>
    <w:p w14:paraId="3A6964F2" w14:textId="258BF22A" w:rsidR="00797F25" w:rsidRDefault="00797F25" w:rsidP="00797F25">
      <w:pPr>
        <w:spacing w:before="60" w:after="60"/>
        <w:ind w:firstLineChars="0" w:firstLine="0"/>
      </w:pPr>
      <w:r>
        <w:rPr>
          <w:rFonts w:hint="eastAsia"/>
        </w:rPr>
        <w:t>式中，</w:t>
      </w:r>
      <w:r>
        <w:t xml:space="preserve"> </w:t>
      </w:r>
      <w:r w:rsidR="00264CD3">
        <w:rPr>
          <w:noProof/>
          <w:position w:val="-6"/>
        </w:rPr>
        <w:object w:dxaOrig="204" w:dyaOrig="226" w14:anchorId="5C6E55B2">
          <v:shape id="_x0000_i1091" type="#_x0000_t75" style="width:10pt;height:10.65pt" o:ole="">
            <v:imagedata r:id="rId152" o:title=""/>
          </v:shape>
          <o:OLEObject Type="Embed" ProgID="Equation.DSMT4" ShapeID="_x0000_i1091" DrawAspect="Content" ObjectID="_1711885044" r:id="rId153"/>
        </w:object>
      </w:r>
      <w:r>
        <w:rPr>
          <w:rFonts w:hint="eastAsia"/>
        </w:rPr>
        <w:t>为待估计的参数向量</w:t>
      </w:r>
      <w:r w:rsidR="00A92E69">
        <w:rPr>
          <w:rFonts w:hint="eastAsia"/>
        </w:rPr>
        <w:t>；</w:t>
      </w:r>
      <w:r w:rsidR="00264CD3">
        <w:rPr>
          <w:noProof/>
          <w:position w:val="-4"/>
        </w:rPr>
        <w:object w:dxaOrig="236" w:dyaOrig="258" w14:anchorId="5C9B50AF">
          <v:shape id="_x0000_i1092" type="#_x0000_t75" style="width:11.9pt;height:13.15pt" o:ole="">
            <v:imagedata r:id="rId154" o:title=""/>
          </v:shape>
          <o:OLEObject Type="Embed" ProgID="Equation.DSMT4" ShapeID="_x0000_i1092" DrawAspect="Content" ObjectID="_1711885045" r:id="rId155"/>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sidR="00264CD3">
        <w:rPr>
          <w:noProof/>
          <w:position w:val="-6"/>
        </w:rPr>
        <w:object w:dxaOrig="204" w:dyaOrig="258" w14:anchorId="417E02AE">
          <v:shape id="_x0000_i1093" type="#_x0000_t75" style="width:10pt;height:13.15pt" o:ole="">
            <v:imagedata r:id="rId156" o:title=""/>
          </v:shape>
          <o:OLEObject Type="Embed" ProgID="Equation.DSMT4" ShapeID="_x0000_i1093" DrawAspect="Content" ObjectID="_1711885046" r:id="rId157"/>
        </w:object>
      </w:r>
      <w:r>
        <w:rPr>
          <w:rFonts w:hint="eastAsia"/>
        </w:rPr>
        <w:t>为观测值与使用参数初值计算的观测函数初值之差得到的先验残差向量</w:t>
      </w:r>
      <w:del w:id="339" w:author="王 庆云" w:date="2022-04-18T10:52:00Z">
        <w:r w:rsidDel="00600898">
          <w:rPr>
            <w:rFonts w:hint="eastAsia"/>
          </w:rPr>
          <w:delText>。</w:delText>
        </w:r>
      </w:del>
      <w:ins w:id="340" w:author="王 庆云" w:date="2022-04-18T10:52:00Z">
        <w:r w:rsidR="00600898">
          <w:rPr>
            <w:rFonts w:hint="eastAsia"/>
          </w:rPr>
          <w:t>；</w:t>
        </w:r>
      </w:ins>
      <w:r w:rsidR="00264CD3">
        <w:rPr>
          <w:noProof/>
          <w:position w:val="-10"/>
        </w:rPr>
        <w:object w:dxaOrig="462" w:dyaOrig="258" w14:anchorId="770DF548">
          <v:shape id="_x0000_i1094" type="#_x0000_t75" style="width:23.15pt;height:13.15pt" o:ole="">
            <v:imagedata r:id="rId158" o:title=""/>
          </v:shape>
          <o:OLEObject Type="Embed" ProgID="Equation.DSMT4" ShapeID="_x0000_i1094" DrawAspect="Content" ObjectID="_1711885047" r:id="rId159"/>
        </w:object>
      </w:r>
      <w:r>
        <w:rPr>
          <w:rFonts w:hint="eastAsia"/>
        </w:rPr>
        <w:t>分别为观测方程的数量与待估参数的维度</w:t>
      </w:r>
      <w:del w:id="341" w:author="王 庆云" w:date="2022-04-18T10:52:00Z">
        <w:r w:rsidDel="00600898">
          <w:rPr>
            <w:rFonts w:hint="eastAsia"/>
          </w:rPr>
          <w:delText>。</w:delText>
        </w:r>
      </w:del>
      <w:ins w:id="342" w:author="王 庆云" w:date="2022-04-18T10:52:00Z">
        <w:r w:rsidR="00600898">
          <w:rPr>
            <w:rFonts w:hint="eastAsia"/>
          </w:rPr>
          <w:t>；</w:t>
        </w:r>
      </w:ins>
      <w:r w:rsidR="00264CD3">
        <w:rPr>
          <w:noProof/>
          <w:position w:val="-4"/>
        </w:rPr>
        <w:object w:dxaOrig="236" w:dyaOrig="258" w14:anchorId="52A93645">
          <v:shape id="_x0000_i1095" type="#_x0000_t75" style="width:11.9pt;height:13.15pt" o:ole="">
            <v:imagedata r:id="rId160" o:title=""/>
          </v:shape>
          <o:OLEObject Type="Embed" ProgID="Equation.DSMT4" ShapeID="_x0000_i1095" DrawAspect="Content" ObjectID="_1711885048" r:id="rId161"/>
        </w:object>
      </w:r>
      <w:r>
        <w:rPr>
          <w:rFonts w:hint="eastAsia"/>
        </w:rPr>
        <w:t>为观测方程的权矩阵，这里假定其为正定对称阵。在此基础上，除考虑观测信息外，还需要考虑到待估计参数具有先验信息</w:t>
      </w:r>
      <w:r w:rsidR="00264CD3">
        <w:rPr>
          <w:noProof/>
          <w:position w:val="-6"/>
        </w:rPr>
        <w:object w:dxaOrig="258" w:dyaOrig="258" w14:anchorId="5F2DDB42">
          <v:shape id="_x0000_i1096" type="#_x0000_t75" style="width:13.15pt;height:13.15pt" o:ole="">
            <v:imagedata r:id="rId162" o:title=""/>
          </v:shape>
          <o:OLEObject Type="Embed" ProgID="Equation.DSMT4" ShapeID="_x0000_i1096" DrawAspect="Content" ObjectID="_1711885049" r:id="rId163"/>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fldSimple w:instr=" REF ZEqnNum574975 \* Charformat \! \* MERGEFORMAT ">
        <w:r w:rsidR="00897A40">
          <w:rPr>
            <w:rFonts w:hint="eastAsia"/>
          </w:rPr>
          <w:instrText>(</w:instrText>
        </w:r>
        <w:r w:rsidR="00897A40">
          <w:rPr>
            <w:rFonts w:hint="eastAsia"/>
          </w:rPr>
          <w:instrText>公式</w:instrText>
        </w:r>
        <w:r w:rsidR="00897A40">
          <w:instrText>2-12)</w:instrText>
        </w:r>
      </w:fldSimple>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fldSimple w:instr=" REF ZEqnNum268513 \* Charformat \! \* MERGEFORMAT ">
        <w:r w:rsidR="00897A40">
          <w:rPr>
            <w:rFonts w:hint="eastAsia"/>
          </w:rPr>
          <w:instrText>(</w:instrText>
        </w:r>
        <w:r w:rsidR="00897A40">
          <w:rPr>
            <w:rFonts w:hint="eastAsia"/>
          </w:rPr>
          <w:instrText>公式</w:instrText>
        </w:r>
        <w:r w:rsidR="00897A40">
          <w:instrText>2-13)</w:instrText>
        </w:r>
      </w:fldSimple>
      <w:r w:rsidR="00D82CFB">
        <w:fldChar w:fldCharType="end"/>
      </w:r>
      <w:r>
        <w:rPr>
          <w:rFonts w:hint="eastAsia"/>
        </w:rPr>
        <w:t>。</w:t>
      </w:r>
    </w:p>
    <w:p w14:paraId="78526456" w14:textId="77777777" w:rsidR="00797F25" w:rsidRDefault="00797F25" w:rsidP="00797F25">
      <w:pPr>
        <w:pStyle w:val="af1"/>
        <w:ind w:firstLine="360"/>
      </w:pPr>
      <w:r>
        <w:tab/>
      </w:r>
      <w:r w:rsidR="00264CD3">
        <w:rPr>
          <w:noProof/>
          <w:position w:val="-50"/>
        </w:rPr>
        <w:object w:dxaOrig="3675" w:dyaOrig="1128" w14:anchorId="5E2482EA">
          <v:shape id="_x0000_i1097" type="#_x0000_t75" style="width:183.45pt;height:57.6pt" o:ole="">
            <v:imagedata r:id="rId164" o:title=""/>
          </v:shape>
          <o:OLEObject Type="Embed" ProgID="Equation.DSMT4" ShapeID="_x0000_i1097" DrawAspect="Content" ObjectID="_1711885050" r:id="rId16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3" w:name="ZEqnNum26851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13</w:instrText>
        </w:r>
      </w:fldSimple>
      <w:r w:rsidR="003746BA">
        <w:instrText>)</w:instrText>
      </w:r>
      <w:bookmarkEnd w:id="343"/>
      <w:r w:rsidR="003746BA">
        <w:fldChar w:fldCharType="end"/>
      </w:r>
    </w:p>
    <w:p w14:paraId="0BE041F0" w14:textId="77777777" w:rsidR="00AE1691" w:rsidRDefault="00797F25" w:rsidP="00972A48">
      <w:pPr>
        <w:spacing w:before="60" w:after="60"/>
        <w:ind w:firstLineChars="0" w:firstLine="0"/>
      </w:pPr>
      <w:r>
        <w:rPr>
          <w:rFonts w:hint="eastAsia"/>
        </w:rPr>
        <w:t>式中，</w:t>
      </w:r>
      <w:r w:rsidR="00264CD3">
        <w:rPr>
          <w:noProof/>
          <w:position w:val="-4"/>
        </w:rPr>
        <w:object w:dxaOrig="236" w:dyaOrig="258" w14:anchorId="1B0417F4">
          <v:shape id="_x0000_i1098" type="#_x0000_t75" style="width:11.9pt;height:13.15pt" o:ole="">
            <v:imagedata r:id="rId166" o:title=""/>
          </v:shape>
          <o:OLEObject Type="Embed" ProgID="Equation.DSMT4" ShapeID="_x0000_i1098" DrawAspect="Content" ObjectID="_1711885051" r:id="rId167"/>
        </w:object>
      </w:r>
      <w:r>
        <w:rPr>
          <w:rFonts w:hint="eastAsia"/>
        </w:rPr>
        <w:t>为单位阵</w:t>
      </w:r>
      <w:r>
        <w:rPr>
          <w:rFonts w:hint="eastAsia"/>
        </w:rPr>
        <w:t>,</w:t>
      </w:r>
      <w:r w:rsidR="00264CD3">
        <w:rPr>
          <w:noProof/>
          <w:position w:val="-6"/>
        </w:rPr>
        <w:object w:dxaOrig="226" w:dyaOrig="258" w14:anchorId="6E10B524">
          <v:shape id="_x0000_i1099" type="#_x0000_t75" style="width:10.65pt;height:13.15pt" o:ole="">
            <v:imagedata r:id="rId168" o:title=""/>
          </v:shape>
          <o:OLEObject Type="Embed" ProgID="Equation.DSMT4" ShapeID="_x0000_i1099" DrawAspect="Content" ObjectID="_1711885052" r:id="rId169"/>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14:paraId="354E500E" w14:textId="77777777" w:rsidR="00AE1691" w:rsidRPr="00797F25" w:rsidRDefault="00AE1691" w:rsidP="00AE1691">
      <w:pPr>
        <w:pStyle w:val="af1"/>
      </w:pPr>
      <w:r>
        <w:tab/>
      </w:r>
      <w:r w:rsidR="00264CD3" w:rsidRPr="00C876C8">
        <w:rPr>
          <w:noProof/>
          <w:position w:val="-50"/>
        </w:rPr>
        <w:object w:dxaOrig="2040" w:dyaOrig="1400" w14:anchorId="0F40F346">
          <v:shape id="_x0000_i1100" type="#_x0000_t75" style="width:102.05pt;height:70.1pt" o:ole="">
            <v:imagedata r:id="rId170" o:title=""/>
          </v:shape>
          <o:OLEObject Type="Embed" ProgID="Equation.DSMT4" ShapeID="_x0000_i1100" DrawAspect="Content" ObjectID="_1711885053" r:id="rId17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4" w:name="ZEqnNum78294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14</w:instrText>
        </w:r>
      </w:fldSimple>
      <w:r w:rsidR="003746BA">
        <w:instrText>)</w:instrText>
      </w:r>
      <w:bookmarkEnd w:id="344"/>
      <w:r w:rsidR="003746BA">
        <w:fldChar w:fldCharType="end"/>
      </w:r>
    </w:p>
    <w:p w14:paraId="186207F3" w14:textId="77777777"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897A40">
          <w:rPr>
            <w:rFonts w:hint="eastAsia"/>
          </w:rPr>
          <w:instrText>(</w:instrText>
        </w:r>
        <w:r w:rsidR="00897A40">
          <w:rPr>
            <w:rFonts w:hint="eastAsia"/>
          </w:rPr>
          <w:instrText>公式</w:instrText>
        </w:r>
        <w:r w:rsidR="00897A40">
          <w:instrText>2-14)</w:instrText>
        </w:r>
      </w:fldSimple>
      <w:r>
        <w:fldChar w:fldCharType="end"/>
      </w:r>
      <w:r>
        <w:rPr>
          <w:rFonts w:hint="eastAsia"/>
        </w:rPr>
        <w:t>待求解的方程</w:t>
      </w:r>
      <w:r w:rsidR="00264CD3" w:rsidRPr="00BE0113">
        <w:rPr>
          <w:noProof/>
          <w:position w:val="-10"/>
        </w:rPr>
        <w:object w:dxaOrig="1719" w:dyaOrig="360" w14:anchorId="7CB984B0">
          <v:shape id="_x0000_i1101" type="#_x0000_t75" style="width:85.75pt;height:18.15pt" o:ole="">
            <v:imagedata r:id="rId172" o:title=""/>
          </v:shape>
          <o:OLEObject Type="Embed" ProgID="Equation.DSMT4" ShapeID="_x0000_i1101" DrawAspect="Content" ObjectID="_1711885054" r:id="rId173"/>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14:paraId="03D7A71C" w14:textId="77777777" w:rsidR="00C876C8" w:rsidRDefault="00C876C8" w:rsidP="00C876C8">
      <w:pPr>
        <w:pStyle w:val="af1"/>
      </w:pPr>
      <w:r>
        <w:tab/>
      </w:r>
      <w:r w:rsidR="00264CD3" w:rsidRPr="00C876C8">
        <w:rPr>
          <w:noProof/>
          <w:position w:val="-10"/>
        </w:rPr>
        <w:object w:dxaOrig="1880" w:dyaOrig="360" w14:anchorId="6E47B8B6">
          <v:shape id="_x0000_i1102" type="#_x0000_t75" style="width:93.9pt;height:18.15pt" o:ole="">
            <v:imagedata r:id="rId174" o:title=""/>
          </v:shape>
          <o:OLEObject Type="Embed" ProgID="Equation.DSMT4" ShapeID="_x0000_i1102" DrawAspect="Content" ObjectID="_1711885055" r:id="rId17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14:paraId="033288A2" w14:textId="2F1053EC"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w:t>
      </w:r>
      <w:ins w:id="345" w:author="王 庆云" w:date="2022-04-18T10:54:00Z">
        <w:r w:rsidR="00600898">
          <w:rPr>
            <w:rFonts w:hint="eastAsia"/>
          </w:rPr>
          <w:t>参数初值精度较高，</w:t>
        </w:r>
      </w:ins>
      <w:r>
        <w:rPr>
          <w:rFonts w:hint="eastAsia"/>
        </w:rPr>
        <w:t>因此其迭代次数基本在</w:t>
      </w:r>
      <w:r>
        <w:rPr>
          <w:rFonts w:hint="eastAsia"/>
        </w:rPr>
        <w:t>3</w:t>
      </w:r>
      <w:r>
        <w:t>-6</w:t>
      </w:r>
      <w:r>
        <w:rPr>
          <w:rFonts w:hint="eastAsia"/>
        </w:rPr>
        <w:t>次</w:t>
      </w:r>
      <w:r w:rsidR="00B17A0E">
        <w:rPr>
          <w:rFonts w:hint="eastAsia"/>
        </w:rPr>
        <w:t>即可完成结果收敛。</w:t>
      </w:r>
    </w:p>
    <w:p w14:paraId="44B06FD0" w14:textId="77777777" w:rsidR="00AA32E4" w:rsidRDefault="00AA32E4">
      <w:pPr>
        <w:pStyle w:val="3"/>
      </w:pPr>
      <w:bookmarkStart w:id="346" w:name="_Toc101082649"/>
      <w:r>
        <w:rPr>
          <w:rFonts w:hint="eastAsia"/>
        </w:rPr>
        <w:t>卡尔曼滤波</w:t>
      </w:r>
      <w:bookmarkEnd w:id="346"/>
    </w:p>
    <w:p w14:paraId="3FBE6AE9" w14:textId="77777777"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w:t>
      </w:r>
      <w:r w:rsidR="008023D7">
        <w:rPr>
          <w:rFonts w:hint="eastAsia"/>
        </w:rPr>
        <w:lastRenderedPageBreak/>
        <w:t>滤波估计方法进行求解。</w:t>
      </w:r>
      <w:r w:rsidR="00150241">
        <w:rPr>
          <w:rFonts w:hint="eastAsia"/>
        </w:rPr>
        <w:t>考虑如下的离散线性系统：</w:t>
      </w:r>
    </w:p>
    <w:p w14:paraId="07185027" w14:textId="77777777" w:rsidR="007A0078" w:rsidRPr="007A0078" w:rsidRDefault="007A0078" w:rsidP="007A0078">
      <w:pPr>
        <w:pStyle w:val="af1"/>
      </w:pPr>
      <w:r>
        <w:tab/>
      </w:r>
      <w:r w:rsidR="00264CD3" w:rsidRPr="00150241">
        <w:rPr>
          <w:noProof/>
          <w:position w:val="-126"/>
        </w:rPr>
        <w:object w:dxaOrig="4500" w:dyaOrig="1880" w14:anchorId="15F17855">
          <v:shape id="_x0000_i1103" type="#_x0000_t75" style="width:225.4pt;height:93.9pt" o:ole="">
            <v:imagedata r:id="rId176" o:title=""/>
          </v:shape>
          <o:OLEObject Type="Embed" ProgID="Equation.DSMT4" ShapeID="_x0000_i1103" DrawAspect="Content" ObjectID="_1711885056" r:id="rId17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14:paraId="4AC7A409" w14:textId="59CFCB08" w:rsidR="00956A31" w:rsidRDefault="003B7FD5" w:rsidP="000B367B">
      <w:pPr>
        <w:spacing w:before="60" w:after="60"/>
        <w:ind w:firstLine="480"/>
      </w:pPr>
      <w:r>
        <w:rPr>
          <w:rFonts w:hint="eastAsia"/>
        </w:rPr>
        <w:t>式中，</w:t>
      </w:r>
      <w:r w:rsidR="00956A31">
        <w:rPr>
          <w:rFonts w:hint="eastAsia"/>
        </w:rPr>
        <w:t>下标</w:t>
      </w:r>
      <w:r w:rsidR="00264CD3" w:rsidRPr="00BE0113">
        <w:rPr>
          <w:noProof/>
          <w:position w:val="-6"/>
        </w:rPr>
        <w:object w:dxaOrig="200" w:dyaOrig="279" w14:anchorId="01263974">
          <v:shape id="_x0000_i1104" type="#_x0000_t75" style="width:10pt;height:13.75pt" o:ole="">
            <v:imagedata r:id="rId178" o:title=""/>
          </v:shape>
          <o:OLEObject Type="Embed" ProgID="Equation.DSMT4" ShapeID="_x0000_i1104" DrawAspect="Content" ObjectID="_1711885057" r:id="rId179"/>
        </w:object>
      </w:r>
      <w:r w:rsidR="00956A31">
        <w:rPr>
          <w:rFonts w:hint="eastAsia"/>
        </w:rPr>
        <w:t>表示所处理的时刻；</w:t>
      </w:r>
      <w:r w:rsidR="00264CD3" w:rsidRPr="00BE0113">
        <w:rPr>
          <w:noProof/>
          <w:position w:val="-4"/>
        </w:rPr>
        <w:object w:dxaOrig="279" w:dyaOrig="260" w14:anchorId="7268960E">
          <v:shape id="_x0000_i1105" type="#_x0000_t75" style="width:13.75pt;height:13.15pt" o:ole="">
            <v:imagedata r:id="rId180" o:title=""/>
          </v:shape>
          <o:OLEObject Type="Embed" ProgID="Equation.DSMT4" ShapeID="_x0000_i1105" DrawAspect="Content" ObjectID="_1711885058" r:id="rId181"/>
        </w:object>
      </w:r>
      <w:r>
        <w:rPr>
          <w:rFonts w:hint="eastAsia"/>
        </w:rPr>
        <w:t>表示待估状态参数；</w:t>
      </w:r>
      <w:r w:rsidR="00264CD3" w:rsidRPr="00BE0113">
        <w:rPr>
          <w:noProof/>
          <w:position w:val="-4"/>
        </w:rPr>
        <w:object w:dxaOrig="260" w:dyaOrig="240" w14:anchorId="40AB8DF8">
          <v:shape id="_x0000_i1106" type="#_x0000_t75" style="width:13.15pt;height:11.9pt" o:ole="">
            <v:imagedata r:id="rId182" o:title=""/>
          </v:shape>
          <o:OLEObject Type="Embed" ProgID="Equation.DSMT4" ShapeID="_x0000_i1106" DrawAspect="Content" ObjectID="_1711885059" r:id="rId183"/>
        </w:object>
      </w:r>
      <w:r>
        <w:rPr>
          <w:rFonts w:hint="eastAsia"/>
        </w:rPr>
        <w:t>表示前后时刻状态转移矩阵，由运动模型得到；</w:t>
      </w:r>
      <w:r w:rsidR="00264CD3" w:rsidRPr="00BE0113">
        <w:rPr>
          <w:noProof/>
          <w:position w:val="-6"/>
        </w:rPr>
        <w:object w:dxaOrig="240" w:dyaOrig="220" w14:anchorId="1AC3341E">
          <v:shape id="_x0000_i1107" type="#_x0000_t75" style="width:11.9pt;height:11.25pt" o:ole="">
            <v:imagedata r:id="rId184" o:title=""/>
          </v:shape>
          <o:OLEObject Type="Embed" ProgID="Equation.DSMT4" ShapeID="_x0000_i1107" DrawAspect="Content" ObjectID="_1711885060" r:id="rId185"/>
        </w:object>
      </w:r>
      <w:r w:rsidR="00956A31">
        <w:rPr>
          <w:rFonts w:hint="eastAsia"/>
        </w:rPr>
        <w:t>表示状态转移模型的误差噪声，其为零均值的高斯白噪声；</w:t>
      </w:r>
      <w:r w:rsidR="00956A31">
        <w:rPr>
          <w:rFonts w:hint="eastAsia"/>
        </w:rPr>
        <w:t>Z</w:t>
      </w:r>
      <w:r w:rsidR="00956A31">
        <w:rPr>
          <w:rFonts w:hint="eastAsia"/>
        </w:rPr>
        <w:t>为观测量</w:t>
      </w:r>
      <w:del w:id="347" w:author="王 庆云" w:date="2022-04-18T10:55:00Z">
        <w:r w:rsidR="00956A31" w:rsidDel="00C54E7A">
          <w:rPr>
            <w:rFonts w:hint="eastAsia"/>
          </w:rPr>
          <w:delText>，</w:delText>
        </w:r>
      </w:del>
      <w:ins w:id="348" w:author="王 庆云" w:date="2022-04-18T10:55:00Z">
        <w:r w:rsidR="00C54E7A">
          <w:rPr>
            <w:rFonts w:hint="eastAsia"/>
          </w:rPr>
          <w:t>；</w:t>
        </w:r>
      </w:ins>
      <w:r w:rsidR="00264CD3" w:rsidRPr="00BE0113">
        <w:rPr>
          <w:noProof/>
          <w:position w:val="-4"/>
        </w:rPr>
        <w:object w:dxaOrig="279" w:dyaOrig="260" w14:anchorId="724E73B8">
          <v:shape id="_x0000_i1108" type="#_x0000_t75" style="width:13.75pt;height:13.15pt" o:ole="">
            <v:imagedata r:id="rId186" o:title=""/>
          </v:shape>
          <o:OLEObject Type="Embed" ProgID="Equation.DSMT4" ShapeID="_x0000_i1108" DrawAspect="Content" ObjectID="_1711885061" r:id="rId187"/>
        </w:object>
      </w:r>
      <w:r w:rsidR="00956A31">
        <w:rPr>
          <w:rFonts w:hint="eastAsia"/>
        </w:rPr>
        <w:t>为观测模型线性化系数</w:t>
      </w:r>
      <w:del w:id="349" w:author="王 庆云" w:date="2022-04-18T10:55:00Z">
        <w:r w:rsidR="00956A31" w:rsidDel="00C54E7A">
          <w:rPr>
            <w:rFonts w:hint="eastAsia"/>
          </w:rPr>
          <w:delText>，</w:delText>
        </w:r>
      </w:del>
      <w:ins w:id="350" w:author="王 庆云" w:date="2022-04-18T10:55:00Z">
        <w:r w:rsidR="00C54E7A">
          <w:rPr>
            <w:rFonts w:hint="eastAsia"/>
          </w:rPr>
          <w:t>；</w:t>
        </w:r>
      </w:ins>
      <w:r w:rsidR="00264CD3" w:rsidRPr="00BE0113">
        <w:rPr>
          <w:noProof/>
          <w:position w:val="-4"/>
        </w:rPr>
        <w:object w:dxaOrig="220" w:dyaOrig="260" w14:anchorId="38999049">
          <v:shape id="_x0000_i1109" type="#_x0000_t75" style="width:11.25pt;height:13.15pt" o:ole="">
            <v:imagedata r:id="rId188" o:title=""/>
          </v:shape>
          <o:OLEObject Type="Embed" ProgID="Equation.DSMT4" ShapeID="_x0000_i1109" DrawAspect="Content" ObjectID="_1711885062" r:id="rId189"/>
        </w:object>
      </w:r>
      <w:r w:rsidR="00956A31">
        <w:rPr>
          <w:rFonts w:hint="eastAsia"/>
        </w:rPr>
        <w:t>为观测误差噪声，其为零均值的高斯白噪声；</w:t>
      </w:r>
      <w:r w:rsidR="00264CD3" w:rsidRPr="00BE0113">
        <w:rPr>
          <w:noProof/>
          <w:position w:val="-6"/>
        </w:rPr>
        <w:object w:dxaOrig="220" w:dyaOrig="279" w14:anchorId="10F49896">
          <v:shape id="_x0000_i1110" type="#_x0000_t75" style="width:11.25pt;height:13.75pt" o:ole="">
            <v:imagedata r:id="rId190" o:title=""/>
          </v:shape>
          <o:OLEObject Type="Embed" ProgID="Equation.DSMT4" ShapeID="_x0000_i1110" DrawAspect="Content" ObjectID="_1711885063" r:id="rId191"/>
        </w:object>
      </w:r>
      <w:r w:rsidR="00956A31">
        <w:rPr>
          <w:rFonts w:hint="eastAsia"/>
        </w:rPr>
        <w:t>为狄拉克函数。卡尔曼滤波即</w:t>
      </w:r>
      <w:del w:id="351" w:author="王 庆云" w:date="2022-04-18T10:55:00Z">
        <w:r w:rsidR="00956A31" w:rsidDel="00C54E7A">
          <w:rPr>
            <w:rFonts w:hint="eastAsia"/>
          </w:rPr>
          <w:delText>是</w:delText>
        </w:r>
      </w:del>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264CD3" w:rsidRPr="00BE0113">
        <w:rPr>
          <w:noProof/>
          <w:position w:val="-10"/>
        </w:rPr>
        <w:object w:dxaOrig="859" w:dyaOrig="400" w14:anchorId="54C27B5C">
          <v:shape id="_x0000_i1111" type="#_x0000_t75" style="width:42.55pt;height:19.4pt" o:ole="">
            <v:imagedata r:id="rId192" o:title=""/>
          </v:shape>
          <o:OLEObject Type="Embed" ProgID="Equation.DSMT4" ShapeID="_x0000_i1111" DrawAspect="Content" ObjectID="_1711885064" r:id="rId193"/>
        </w:object>
      </w:r>
      <w:r w:rsidR="003F341E">
        <w:rPr>
          <w:rFonts w:hint="eastAsia"/>
        </w:rPr>
        <w:t>和方差</w:t>
      </w:r>
      <w:r w:rsidR="00264CD3" w:rsidRPr="003F341E">
        <w:rPr>
          <w:noProof/>
          <w:position w:val="-14"/>
        </w:rPr>
        <w:object w:dxaOrig="980" w:dyaOrig="380" w14:anchorId="4FB6E85C">
          <v:shape id="_x0000_i1112" type="#_x0000_t75" style="width:49.45pt;height:19.4pt" o:ole="">
            <v:imagedata r:id="rId194" o:title=""/>
          </v:shape>
          <o:OLEObject Type="Embed" ProgID="Equation.DSMT4" ShapeID="_x0000_i1112" DrawAspect="Content" ObjectID="_1711885065" r:id="rId195"/>
        </w:object>
      </w:r>
      <w:r w:rsidR="003F341E">
        <w:rPr>
          <w:rFonts w:hint="eastAsia"/>
        </w:rPr>
        <w:t>根据状态转移方程进行时间更新：</w:t>
      </w:r>
    </w:p>
    <w:p w14:paraId="67ECCC20" w14:textId="77777777" w:rsidR="003F341E" w:rsidRDefault="003F341E" w:rsidP="003F341E">
      <w:pPr>
        <w:pStyle w:val="af1"/>
      </w:pPr>
      <w:r>
        <w:tab/>
      </w:r>
      <w:r w:rsidR="00264CD3" w:rsidRPr="003F341E">
        <w:rPr>
          <w:noProof/>
          <w:position w:val="-38"/>
        </w:rPr>
        <w:object w:dxaOrig="4500" w:dyaOrig="880" w14:anchorId="4DAA5EDC">
          <v:shape id="_x0000_i1113" type="#_x0000_t75" style="width:225.4pt;height:43.85pt" o:ole="">
            <v:imagedata r:id="rId196" o:title=""/>
          </v:shape>
          <o:OLEObject Type="Embed" ProgID="Equation.DSMT4" ShapeID="_x0000_i1113" DrawAspect="Content" ObjectID="_1711885066" r:id="rId19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14:paraId="025FE62F" w14:textId="77777777" w:rsidR="003F341E" w:rsidRDefault="003F341E" w:rsidP="003F341E">
      <w:pPr>
        <w:spacing w:before="60" w:after="60"/>
        <w:ind w:firstLine="480"/>
      </w:pPr>
      <w:r>
        <w:rPr>
          <w:rFonts w:hint="eastAsia"/>
        </w:rPr>
        <w:t>接着根据观测函数模型对状态参数进行量测更新：</w:t>
      </w:r>
    </w:p>
    <w:p w14:paraId="340E4489" w14:textId="77777777" w:rsidR="003F341E" w:rsidRDefault="003F341E" w:rsidP="003F341E">
      <w:pPr>
        <w:pStyle w:val="af1"/>
      </w:pPr>
      <w:r>
        <w:tab/>
      </w:r>
      <w:r w:rsidR="00264CD3" w:rsidRPr="003F341E">
        <w:rPr>
          <w:noProof/>
          <w:position w:val="-104"/>
        </w:rPr>
        <w:object w:dxaOrig="5720" w:dyaOrig="1740" w14:anchorId="522C1D28">
          <v:shape id="_x0000_i1114" type="#_x0000_t75" style="width:286.1pt;height:87.65pt" o:ole="">
            <v:imagedata r:id="rId198" o:title=""/>
          </v:shape>
          <o:OLEObject Type="Embed" ProgID="Equation.DSMT4" ShapeID="_x0000_i1114" DrawAspect="Content" ObjectID="_1711885067" r:id="rId19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14:paraId="2267FCBD" w14:textId="46F2D828" w:rsidR="003F341E" w:rsidRPr="003F341E" w:rsidRDefault="008033EA" w:rsidP="003F341E">
      <w:pPr>
        <w:spacing w:before="60" w:after="60"/>
        <w:ind w:firstLine="480"/>
      </w:pPr>
      <w:r>
        <w:rPr>
          <w:rFonts w:hint="eastAsia"/>
        </w:rPr>
        <w:t>式中，</w:t>
      </w:r>
      <w:r w:rsidR="00264CD3" w:rsidRPr="00BE0113">
        <w:rPr>
          <w:noProof/>
          <w:position w:val="-12"/>
        </w:rPr>
        <w:object w:dxaOrig="340" w:dyaOrig="360" w14:anchorId="7ADC6CB1">
          <v:shape id="_x0000_i1115" type="#_x0000_t75" style="width:17.55pt;height:18.15pt" o:ole="">
            <v:imagedata r:id="rId200" o:title=""/>
          </v:shape>
          <o:OLEObject Type="Embed" ProgID="Equation.DSMT4" ShapeID="_x0000_i1115" DrawAspect="Content" ObjectID="_1711885068" r:id="rId201"/>
        </w:object>
      </w:r>
      <w:r>
        <w:rPr>
          <w:rFonts w:hint="eastAsia"/>
        </w:rPr>
        <w:t>称为增益矩阵，</w:t>
      </w:r>
      <w:r w:rsidR="00264CD3" w:rsidRPr="00BE0113">
        <w:rPr>
          <w:noProof/>
          <w:position w:val="-10"/>
        </w:rPr>
        <w:object w:dxaOrig="1040" w:dyaOrig="320" w14:anchorId="0D5FF3A1">
          <v:shape id="_x0000_i1116" type="#_x0000_t75" style="width:52.6pt;height:17.55pt" o:ole="">
            <v:imagedata r:id="rId202" o:title=""/>
          </v:shape>
          <o:OLEObject Type="Embed" ProgID="Equation.DSMT4" ShapeID="_x0000_i1116" DrawAspect="Content" ObjectID="_1711885069" r:id="rId203"/>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w:t>
      </w:r>
      <w:del w:id="352" w:author="王 庆云" w:date="2022-04-18T10:57:00Z">
        <w:r w:rsidR="006E6226" w:rsidDel="00C54E7A">
          <w:rPr>
            <w:rFonts w:hint="eastAsia"/>
          </w:rPr>
          <w:delText>上</w:delText>
        </w:r>
      </w:del>
      <w:r w:rsidR="006E6226">
        <w:rPr>
          <w:rFonts w:hint="eastAsia"/>
        </w:rPr>
        <w:t>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14:paraId="0A579549" w14:textId="77777777" w:rsidR="00117C2A" w:rsidRDefault="00117C2A" w:rsidP="00596A6E">
      <w:pPr>
        <w:pStyle w:val="2"/>
      </w:pPr>
      <w:bookmarkStart w:id="353" w:name="_Toc101082650"/>
      <w:r>
        <w:rPr>
          <w:rFonts w:hint="eastAsia"/>
        </w:rPr>
        <w:t>本章小结</w:t>
      </w:r>
      <w:bookmarkEnd w:id="353"/>
    </w:p>
    <w:p w14:paraId="5D06D4F4" w14:textId="77777777"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14:paraId="6A2480C3" w14:textId="77777777" w:rsidR="00AA32E4" w:rsidRDefault="00AA32E4" w:rsidP="001C5752">
      <w:pPr>
        <w:pStyle w:val="1"/>
      </w:pPr>
      <w:bookmarkStart w:id="354" w:name="_Toc101082651"/>
      <w:r>
        <w:rPr>
          <w:rFonts w:hint="eastAsia"/>
        </w:rPr>
        <w:lastRenderedPageBreak/>
        <w:t>GNSS实时滤波精密轨道确定的研究与实现</w:t>
      </w:r>
      <w:bookmarkEnd w:id="354"/>
    </w:p>
    <w:p w14:paraId="156C96CE" w14:textId="6B8BA724"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w:t>
      </w:r>
      <w:del w:id="355" w:author="王 庆云" w:date="2022-04-18T11:04:00Z">
        <w:r w:rsidR="00AA32E4" w:rsidDel="000C272B">
          <w:rPr>
            <w:rFonts w:hint="eastAsia"/>
          </w:rPr>
          <w:delText>提供</w:delText>
        </w:r>
      </w:del>
      <w:r w:rsidR="00AA32E4">
        <w:rPr>
          <w:rFonts w:hint="eastAsia"/>
        </w:rPr>
        <w:t>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w:t>
      </w:r>
      <w:del w:id="356" w:author="王 庆云" w:date="2022-04-18T11:08:00Z">
        <w:r w:rsidR="00AA32E4" w:rsidDel="000C272B">
          <w:rPr>
            <w:rFonts w:hint="eastAsia"/>
          </w:rPr>
          <w:delText>在</w:delText>
        </w:r>
      </w:del>
      <w:r w:rsidR="00AA32E4">
        <w:rPr>
          <w:rFonts w:hint="eastAsia"/>
        </w:rPr>
        <w:t>事后批处理过程</w:t>
      </w:r>
      <w:del w:id="357" w:author="王 庆云" w:date="2022-04-18T11:08:00Z">
        <w:r w:rsidR="00AA32E4" w:rsidDel="000C272B">
          <w:rPr>
            <w:rFonts w:hint="eastAsia"/>
          </w:rPr>
          <w:delText>中，</w:delText>
        </w:r>
      </w:del>
      <w:r w:rsidR="00AA32E4">
        <w:rPr>
          <w:rFonts w:hint="eastAsia"/>
        </w:rPr>
        <w:t>由于包含了所有观测数据信息，因此可以对观测数据进行统一的预处理，同时在解算过程中进行反复迭代计算和整体质量控制，以达到最优的数据处理效果。而实时滤波处理流程</w:t>
      </w:r>
      <w:del w:id="358" w:author="王 庆云" w:date="2022-04-18T11:06:00Z">
        <w:r w:rsidR="00AA32E4" w:rsidDel="000C272B">
          <w:rPr>
            <w:rFonts w:hint="eastAsia"/>
          </w:rPr>
          <w:delText>中</w:delText>
        </w:r>
      </w:del>
      <w:r w:rsidR="00AA32E4">
        <w:rPr>
          <w:rFonts w:hint="eastAsia"/>
        </w:rPr>
        <w:t>往往需要通过处理实时观测数据流，实时给出当前已有观测数据信息下的最优轨道位置信息。因此实时滤波精密轨道确定</w:t>
      </w:r>
      <w:del w:id="359" w:author="王 庆云" w:date="2022-04-18T11:08:00Z">
        <w:r w:rsidR="00AA32E4" w:rsidDel="000C272B">
          <w:rPr>
            <w:rFonts w:hint="eastAsia"/>
          </w:rPr>
          <w:delText>在</w:delText>
        </w:r>
      </w:del>
      <w:del w:id="360" w:author="王 庆云" w:date="2022-04-18T11:07:00Z">
        <w:r w:rsidR="00AA32E4" w:rsidDel="000C272B">
          <w:rPr>
            <w:rFonts w:hint="eastAsia"/>
          </w:rPr>
          <w:delText>不论是</w:delText>
        </w:r>
      </w:del>
      <w:r w:rsidR="00AA32E4">
        <w:rPr>
          <w:rFonts w:hint="eastAsia"/>
        </w:rPr>
        <w:t>在观测数据的预处理、参数估计方法、质量控制方法以及整体算法流程都与事后解算模式大不相同。如果直接应用事后解算模式的经验与方法，将难以取得理想的解算效果。</w:t>
      </w:r>
    </w:p>
    <w:p w14:paraId="01E207C6" w14:textId="03D0F59E" w:rsidR="00AA32E4" w:rsidRDefault="00AA32E4" w:rsidP="00AA32E4">
      <w:pPr>
        <w:spacing w:before="60" w:after="60"/>
        <w:ind w:firstLine="480"/>
      </w:pPr>
      <w:r>
        <w:rPr>
          <w:rFonts w:hint="eastAsia"/>
        </w:rPr>
        <w:t>本章从实时滤波精密轨道确定的算法流程出发，分别对处理过程中的关键环节</w:t>
      </w:r>
      <w:del w:id="361" w:author="王 庆云" w:date="2022-04-18T11:08:00Z">
        <w:r w:rsidDel="000C272B">
          <w:rPr>
            <w:rFonts w:hint="eastAsia"/>
          </w:rPr>
          <w:delText>：</w:delText>
        </w:r>
      </w:del>
      <w:ins w:id="362" w:author="王 庆云" w:date="2022-04-18T11:08:00Z">
        <w:r w:rsidR="000C272B">
          <w:rPr>
            <w:rFonts w:hint="eastAsia"/>
          </w:rPr>
          <w:t>，即</w:t>
        </w:r>
      </w:ins>
      <w:r>
        <w:rPr>
          <w:rFonts w:hint="eastAsia"/>
        </w:rPr>
        <w:t>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w:t>
      </w:r>
      <w:del w:id="363" w:author="王 庆云" w:date="2022-04-18T11:09:00Z">
        <w:r w:rsidDel="008C0D38">
          <w:rPr>
            <w:rFonts w:hint="eastAsia"/>
          </w:rPr>
          <w:delText>e</w:delText>
        </w:r>
      </w:del>
      <w:ins w:id="364" w:author="王 庆云" w:date="2022-04-18T11:09:00Z">
        <w:r w:rsidR="008C0D38">
          <w:rPr>
            <w:rFonts w:hint="eastAsia"/>
          </w:rPr>
          <w:t>E</w:t>
        </w:r>
      </w:ins>
      <w:r>
        <w:rPr>
          <w:rFonts w:hint="eastAsia"/>
        </w:rPr>
        <w:t>search, Application and Teaching</w:t>
      </w:r>
      <w:r>
        <w:rPr>
          <w:rFonts w:hint="eastAsia"/>
        </w:rPr>
        <w:t>）的基础上，开发实现了</w:t>
      </w:r>
      <w:del w:id="365" w:author="王 庆云" w:date="2022-04-18T11:09:00Z">
        <w:r w:rsidDel="008C0D38">
          <w:rPr>
            <w:rFonts w:hint="eastAsia"/>
          </w:rPr>
          <w:delText>具有</w:delText>
        </w:r>
      </w:del>
      <w:r>
        <w:rPr>
          <w:rFonts w:hint="eastAsia"/>
        </w:rPr>
        <w:t>GNSS</w:t>
      </w:r>
      <w:r>
        <w:rPr>
          <w:rFonts w:hint="eastAsia"/>
        </w:rPr>
        <w:t>实时滤波精密轨道确定的功能，并给出了该功能的整体结构组成及</w:t>
      </w:r>
      <w:del w:id="366" w:author="王 庆云" w:date="2022-04-18T11:10:00Z">
        <w:r w:rsidDel="008C0D38">
          <w:rPr>
            <w:rFonts w:hint="eastAsia"/>
          </w:rPr>
          <w:delText>其</w:delText>
        </w:r>
      </w:del>
      <w:r>
        <w:rPr>
          <w:rFonts w:hint="eastAsia"/>
        </w:rPr>
        <w:t>算法处理流程。</w:t>
      </w:r>
    </w:p>
    <w:p w14:paraId="5750ED7A" w14:textId="77777777" w:rsidR="00AA32E4" w:rsidRDefault="00AA32E4" w:rsidP="00596A6E">
      <w:pPr>
        <w:pStyle w:val="2"/>
      </w:pPr>
      <w:bookmarkStart w:id="367" w:name="_Toc101082652"/>
      <w:r>
        <w:rPr>
          <w:rFonts w:hint="eastAsia"/>
        </w:rPr>
        <w:t>基于平方根信息滤波的参数估计原理</w:t>
      </w:r>
      <w:bookmarkEnd w:id="367"/>
    </w:p>
    <w:p w14:paraId="56B34427" w14:textId="4085DC56"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w:t>
      </w:r>
      <w:del w:id="368" w:author="王 庆云" w:date="2022-04-18T11:11:00Z">
        <w:r w:rsidDel="0069422E">
          <w:rPr>
            <w:rFonts w:hint="eastAsia"/>
          </w:rPr>
          <w:delText>相对于</w:delText>
        </w:r>
      </w:del>
      <w:ins w:id="369" w:author="王 庆云" w:date="2022-04-18T11:11:00Z">
        <w:r w:rsidR="0069422E">
          <w:rPr>
            <w:rFonts w:hint="eastAsia"/>
          </w:rPr>
          <w:t>不同于</w:t>
        </w:r>
      </w:ins>
      <w:r>
        <w:rPr>
          <w:rFonts w:hint="eastAsia"/>
        </w:rPr>
        <w:t>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w:t>
      </w:r>
      <w:del w:id="370" w:author="王 庆云" w:date="2022-04-18T11:12:00Z">
        <w:r w:rsidDel="0069422E">
          <w:rPr>
            <w:rFonts w:hint="eastAsia"/>
          </w:rPr>
          <w:delText>中</w:delText>
        </w:r>
      </w:del>
      <w:r>
        <w:rPr>
          <w:rFonts w:hint="eastAsia"/>
        </w:rPr>
        <w:t>计算过程</w:t>
      </w:r>
      <w:ins w:id="371" w:author="王 庆云" w:date="2022-04-18T11:12:00Z">
        <w:r w:rsidR="0069422E">
          <w:rPr>
            <w:rFonts w:hint="eastAsia"/>
          </w:rPr>
          <w:t>中</w:t>
        </w:r>
      </w:ins>
      <w:r>
        <w:rPr>
          <w:rFonts w:hint="eastAsia"/>
        </w:rPr>
        <w:t>截断误差的存在，导致</w:t>
      </w:r>
      <w:del w:id="372" w:author="王 庆云" w:date="2022-04-18T11:13:00Z">
        <w:r w:rsidDel="0069422E">
          <w:rPr>
            <w:rFonts w:hint="eastAsia"/>
          </w:rPr>
          <w:delText>存在</w:delText>
        </w:r>
      </w:del>
      <w:r>
        <w:rPr>
          <w:rFonts w:hint="eastAsia"/>
        </w:rPr>
        <w:t>滤波因数值误差而发散的情况</w:t>
      </w:r>
      <w:del w:id="373" w:author="王 庆云" w:date="2022-04-18T11:16:00Z">
        <w:r w:rsidDel="00EB7FC8">
          <w:rPr>
            <w:rFonts w:hint="eastAsia"/>
          </w:rPr>
          <w:delText>存在</w:delText>
        </w:r>
      </w:del>
      <w:ins w:id="374" w:author="王 庆云" w:date="2022-04-18T11:16:00Z">
        <w:r w:rsidR="00EB7FC8">
          <w:rPr>
            <w:rFonts w:hint="eastAsia"/>
          </w:rPr>
          <w:t>难以避免</w:t>
        </w:r>
      </w:ins>
      <w:r>
        <w:rPr>
          <w:rFonts w:hint="eastAsia"/>
        </w:rPr>
        <w:t>，因此引入了平方根滤波算法，其核心原理</w:t>
      </w:r>
      <w:ins w:id="375" w:author="王 庆云" w:date="2022-04-18T11:18:00Z">
        <w:r w:rsidR="00EB7FC8">
          <w:rPr>
            <w:rFonts w:hint="eastAsia"/>
          </w:rPr>
          <w:t>是</w:t>
        </w:r>
      </w:ins>
      <w:r>
        <w:rPr>
          <w:rFonts w:hint="eastAsia"/>
        </w:rPr>
        <w:t>通过采用原有滤波算法一半字节长度进行相关数据信息的存储，大大减少了数值计算误差，从而抑制了滤波发散的</w:t>
      </w:r>
      <w:del w:id="376" w:author="王 庆云" w:date="2022-04-18T11:18:00Z">
        <w:r w:rsidDel="00EB7FC8">
          <w:rPr>
            <w:rFonts w:hint="eastAsia"/>
          </w:rPr>
          <w:delText>情况</w:delText>
        </w:r>
      </w:del>
      <w:ins w:id="377" w:author="王 庆云" w:date="2022-04-18T11:18:00Z">
        <w:r w:rsidR="00EB7FC8">
          <w:rPr>
            <w:rFonts w:hint="eastAsia"/>
          </w:rPr>
          <w:t>问题</w:t>
        </w:r>
      </w:ins>
      <w:r>
        <w:rPr>
          <w:rFonts w:hint="eastAsia"/>
        </w:rPr>
        <w:t>，具有更高的数值稳定性。这里，我们选用了实时滤波轨道处理中常用的平方根信息滤波（</w:t>
      </w:r>
      <w:r>
        <w:rPr>
          <w:rFonts w:hint="eastAsia"/>
        </w:rPr>
        <w:t>Square Root Information Filter</w:t>
      </w:r>
      <w:del w:id="378" w:author="王 庆云" w:date="2022-04-18T11:19:00Z">
        <w:r w:rsidDel="00EB7FC8">
          <w:rPr>
            <w:rFonts w:hint="eastAsia"/>
          </w:rPr>
          <w:delText>,</w:delText>
        </w:r>
      </w:del>
      <w:ins w:id="379" w:author="王 庆云" w:date="2022-04-18T11:19:00Z">
        <w:r w:rsidR="00EB7FC8">
          <w:rPr>
            <w:rFonts w:hint="eastAsia"/>
          </w:rPr>
          <w:t>，</w:t>
        </w:r>
      </w:ins>
      <w:r>
        <w:rPr>
          <w:rFonts w:hint="eastAsia"/>
        </w:rPr>
        <w:t>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14:paraId="364A6D0D" w14:textId="77777777" w:rsidR="00AA32E4" w:rsidRDefault="00AA32E4">
      <w:pPr>
        <w:pStyle w:val="3"/>
      </w:pPr>
      <w:bookmarkStart w:id="380" w:name="_Toc101082653"/>
      <w:r>
        <w:rPr>
          <w:rFonts w:hint="eastAsia"/>
        </w:rPr>
        <w:t>量测更新算法</w:t>
      </w:r>
      <w:bookmarkEnd w:id="380"/>
    </w:p>
    <w:p w14:paraId="6046603D" w14:textId="7C7EA7E5" w:rsidR="00AA32E4" w:rsidRDefault="00D32C7B" w:rsidP="00AA32E4">
      <w:pPr>
        <w:spacing w:before="60" w:after="60"/>
        <w:ind w:firstLine="480"/>
      </w:pPr>
      <w:del w:id="381" w:author="王 庆云" w:date="2022-04-18T11:21:00Z">
        <w:r w:rsidDel="001744AC">
          <w:rPr>
            <w:rFonts w:hint="eastAsia"/>
          </w:rPr>
          <w:lastRenderedPageBreak/>
          <w:delText>在</w:delText>
        </w:r>
      </w:del>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897A40">
        <w:t>2.4.1</w:t>
      </w:r>
      <w:r>
        <w:fldChar w:fldCharType="end"/>
      </w:r>
      <w:r>
        <w:rPr>
          <w:rFonts w:hint="eastAsia"/>
        </w:rPr>
        <w:t>节</w:t>
      </w:r>
      <w:del w:id="382" w:author="王 庆云" w:date="2022-04-18T11:21:00Z">
        <w:r w:rsidDel="001744AC">
          <w:rPr>
            <w:rFonts w:hint="eastAsia"/>
          </w:rPr>
          <w:delText>中，</w:delText>
        </w:r>
      </w:del>
      <w:r>
        <w:rPr>
          <w:rFonts w:hint="eastAsia"/>
        </w:rPr>
        <w:t>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897A40">
          <w:rPr>
            <w:rFonts w:hint="eastAsia"/>
          </w:rPr>
          <w:instrText>(</w:instrText>
        </w:r>
        <w:r w:rsidR="00897A40">
          <w:rPr>
            <w:rFonts w:hint="eastAsia"/>
          </w:rPr>
          <w:instrText>公式</w:instrText>
        </w:r>
        <w:r w:rsidR="00897A40">
          <w:instrText>2-14)</w:instrText>
        </w:r>
      </w:fldSimple>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264CD3">
        <w:rPr>
          <w:noProof/>
          <w:position w:val="-4"/>
        </w:rPr>
        <w:object w:dxaOrig="236" w:dyaOrig="258" w14:anchorId="04B63E46">
          <v:shape id="_x0000_i1117" type="#_x0000_t75" style="width:11.9pt;height:13.15pt" o:ole="">
            <v:imagedata r:id="rId204" o:title=""/>
          </v:shape>
          <o:OLEObject Type="Embed" ProgID="Equation.DSMT4" ShapeID="_x0000_i1117" DrawAspect="Content" ObjectID="_1711885070" r:id="rId205"/>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del w:id="383" w:author="王 庆云" w:date="2022-04-18T11:22:00Z">
        <w:r w:rsidR="00AA32E4" w:rsidDel="001744AC">
          <w:delText xml:space="preserve"> </w:delText>
        </w:r>
      </w:del>
      <w:r w:rsidR="00264CD3">
        <w:rPr>
          <w:noProof/>
          <w:position w:val="-12"/>
        </w:rPr>
        <w:object w:dxaOrig="1956" w:dyaOrig="387" w14:anchorId="620BEE18">
          <v:shape id="_x0000_i1118" type="#_x0000_t75" style="width:98.3pt;height:19.4pt" o:ole="">
            <v:imagedata r:id="rId206" o:title=""/>
          </v:shape>
          <o:OLEObject Type="Embed" ProgID="Equation.DSMT4" ShapeID="_x0000_i1118" DrawAspect="Content" ObjectID="_1711885071" r:id="rId207"/>
        </w:object>
      </w:r>
      <w:r w:rsidR="00AA32E4">
        <w:rPr>
          <w:rFonts w:hint="eastAsia"/>
        </w:rPr>
        <w:t>，这里我们用下标</w:t>
      </w:r>
      <w:r w:rsidR="00264CD3">
        <w:rPr>
          <w:noProof/>
          <w:position w:val="-6"/>
        </w:rPr>
        <w:object w:dxaOrig="204" w:dyaOrig="258" w14:anchorId="41124478">
          <v:shape id="_x0000_i1119" type="#_x0000_t75" style="width:10pt;height:13.15pt" o:ole="">
            <v:imagedata r:id="rId208" o:title=""/>
          </v:shape>
          <o:OLEObject Type="Embed" ProgID="Equation.DSMT4" ShapeID="_x0000_i1119" DrawAspect="Content" ObjectID="_1711885072" r:id="rId209"/>
        </w:object>
      </w:r>
      <w:r w:rsidR="00AA32E4">
        <w:rPr>
          <w:rFonts w:hint="eastAsia"/>
        </w:rPr>
        <w:t>表明权矩阵所在的时刻。因此</w:t>
      </w:r>
      <w:del w:id="384" w:author="王 庆云" w:date="2022-04-18T11:22:00Z">
        <w:r w:rsidR="00AA32E4" w:rsidDel="001744AC">
          <w:rPr>
            <w:rFonts w:hint="eastAsia"/>
          </w:rPr>
          <w:delText>,</w:delText>
        </w:r>
      </w:del>
      <w:ins w:id="385" w:author="王 庆云" w:date="2022-04-18T11:22:00Z">
        <w:r w:rsidR="001744AC">
          <w:rPr>
            <w:rFonts w:hint="eastAsia"/>
          </w:rPr>
          <w:t>，</w:t>
        </w:r>
      </w:ins>
      <w:r w:rsidR="00AA32E4">
        <w:rPr>
          <w:rFonts w:hint="eastAsia"/>
        </w:rPr>
        <w:t>上述最小二乘问题可被等价转换为下面的表达：</w:t>
      </w:r>
    </w:p>
    <w:p w14:paraId="06E7002C" w14:textId="77777777" w:rsidR="00AA32E4" w:rsidRDefault="00AA32E4" w:rsidP="00AA32E4">
      <w:pPr>
        <w:pStyle w:val="af1"/>
      </w:pPr>
      <w:r>
        <w:tab/>
      </w:r>
      <w:r w:rsidR="00264CD3">
        <w:rPr>
          <w:noProof/>
          <w:position w:val="-50"/>
        </w:rPr>
        <w:object w:dxaOrig="2622" w:dyaOrig="1128" w14:anchorId="5635B5C8">
          <v:shape id="_x0000_i1120" type="#_x0000_t75" style="width:130.85pt;height:57.6pt" o:ole="">
            <v:imagedata r:id="rId210" o:title=""/>
          </v:shape>
          <o:OLEObject Type="Embed" ProgID="Equation.DSMT4" ShapeID="_x0000_i1120" DrawAspect="Content" ObjectID="_1711885073" r:id="rId2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6" w:name="ZEqnNum92334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w:instrText>
        </w:r>
      </w:fldSimple>
      <w:r w:rsidR="003746BA">
        <w:instrText>)</w:instrText>
      </w:r>
      <w:bookmarkEnd w:id="386"/>
      <w:r w:rsidR="003746BA">
        <w:fldChar w:fldCharType="end"/>
      </w:r>
    </w:p>
    <w:p w14:paraId="66FE3CB2" w14:textId="77777777" w:rsidR="00AA32E4" w:rsidRDefault="00AA32E4" w:rsidP="00AA32E4">
      <w:pPr>
        <w:spacing w:before="60" w:after="60"/>
        <w:ind w:firstLineChars="0" w:firstLine="0"/>
      </w:pPr>
      <w:r>
        <w:rPr>
          <w:rFonts w:hint="eastAsia"/>
        </w:rPr>
        <w:t>式中</w:t>
      </w:r>
      <w:r>
        <w:rPr>
          <w:rFonts w:hint="eastAsia"/>
        </w:rPr>
        <w:t>,</w:t>
      </w:r>
      <w:r>
        <w:t xml:space="preserve"> </w:t>
      </w:r>
      <w:r w:rsidR="00264CD3">
        <w:rPr>
          <w:noProof/>
          <w:position w:val="-10"/>
        </w:rPr>
        <w:object w:dxaOrig="441" w:dyaOrig="312" w14:anchorId="592F8D76">
          <v:shape id="_x0000_i1121" type="#_x0000_t75" style="width:21.9pt;height:15.65pt" o:ole="">
            <v:imagedata r:id="rId212" o:title=""/>
          </v:shape>
          <o:OLEObject Type="Embed" ProgID="Equation.DSMT4" ShapeID="_x0000_i1121" DrawAspect="Content" ObjectID="_1711885074" r:id="rId213"/>
        </w:object>
      </w:r>
      <w:r>
        <w:rPr>
          <w:rFonts w:hint="eastAsia"/>
        </w:rPr>
        <w:t>分别表示规整化后的系数矩阵与先验残差向量。对系数矩阵进行</w:t>
      </w:r>
      <w:r>
        <w:rPr>
          <w:rFonts w:hint="eastAsia"/>
        </w:rPr>
        <w:t>QR</w:t>
      </w:r>
      <w:r>
        <w:rPr>
          <w:rFonts w:hint="eastAsia"/>
        </w:rPr>
        <w:t>分解有：</w:t>
      </w:r>
    </w:p>
    <w:p w14:paraId="426B7904" w14:textId="77777777" w:rsidR="00AA32E4" w:rsidRDefault="00AA32E4" w:rsidP="00AA32E4">
      <w:pPr>
        <w:pStyle w:val="af1"/>
      </w:pPr>
      <w:r>
        <w:tab/>
      </w:r>
      <w:r w:rsidR="00264CD3">
        <w:rPr>
          <w:noProof/>
          <w:position w:val="-52"/>
        </w:rPr>
        <w:object w:dxaOrig="3675" w:dyaOrig="1161" w14:anchorId="56965881">
          <v:shape id="_x0000_i1122" type="#_x0000_t75" style="width:183.45pt;height:58.25pt" o:ole="">
            <v:imagedata r:id="rId214" o:title=""/>
          </v:shape>
          <o:OLEObject Type="Embed" ProgID="Equation.DSMT4" ShapeID="_x0000_i1122" DrawAspect="Content" ObjectID="_1711885075" r:id="rId21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7" w:name="ZEqnNum15120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w:instrText>
        </w:r>
      </w:fldSimple>
      <w:r w:rsidR="003746BA">
        <w:instrText>)</w:instrText>
      </w:r>
      <w:bookmarkEnd w:id="387"/>
      <w:r w:rsidR="003746BA">
        <w:fldChar w:fldCharType="end"/>
      </w:r>
    </w:p>
    <w:p w14:paraId="300E6E10" w14:textId="77777777" w:rsidR="00AA32E4" w:rsidRDefault="00AA32E4" w:rsidP="00BE46DF">
      <w:pPr>
        <w:spacing w:before="60" w:after="60"/>
        <w:ind w:firstLineChars="0" w:firstLine="0"/>
      </w:pPr>
      <w:r>
        <w:rPr>
          <w:rFonts w:hint="eastAsia"/>
        </w:rPr>
        <w:t>式中，</w:t>
      </w:r>
      <w:r w:rsidR="00264CD3">
        <w:rPr>
          <w:noProof/>
          <w:position w:val="-10"/>
        </w:rPr>
        <w:object w:dxaOrig="236" w:dyaOrig="312" w14:anchorId="32CC1C1F">
          <v:shape id="_x0000_i1123" type="#_x0000_t75" style="width:11.9pt;height:15.65pt" o:ole="">
            <v:imagedata r:id="rId216" o:title=""/>
          </v:shape>
          <o:OLEObject Type="Embed" ProgID="Equation.DSMT4" ShapeID="_x0000_i1123" DrawAspect="Content" ObjectID="_1711885076" r:id="rId217"/>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897A40">
          <w:rPr>
            <w:rFonts w:hint="eastAsia"/>
          </w:rPr>
          <w:instrText>(</w:instrText>
        </w:r>
        <w:r w:rsidR="00897A40">
          <w:rPr>
            <w:rFonts w:hint="eastAsia"/>
          </w:rPr>
          <w:instrText>公式</w:instrText>
        </w:r>
        <w:r w:rsidR="00897A40">
          <w:instrText>3-1)</w:instrText>
        </w:r>
      </w:fldSimple>
      <w:r>
        <w:fldChar w:fldCharType="end"/>
      </w:r>
      <w:r>
        <w:rPr>
          <w:rFonts w:hint="eastAsia"/>
        </w:rPr>
        <w:t xml:space="preserve"> </w:t>
      </w:r>
      <w:r>
        <w:rPr>
          <w:rFonts w:hint="eastAsia"/>
        </w:rPr>
        <w:t>左右两边同乘以</w:t>
      </w:r>
      <w:r w:rsidR="00264CD3">
        <w:rPr>
          <w:noProof/>
          <w:position w:val="-10"/>
        </w:rPr>
        <w:object w:dxaOrig="355" w:dyaOrig="355" w14:anchorId="44F64E68">
          <v:shape id="_x0000_i1124" type="#_x0000_t75" style="width:18.15pt;height:18.15pt" o:ole="">
            <v:imagedata r:id="rId218" o:title=""/>
          </v:shape>
          <o:OLEObject Type="Embed" ProgID="Equation.DSMT4" ShapeID="_x0000_i1124" DrawAspect="Content" ObjectID="_1711885077" r:id="rId219"/>
        </w:object>
      </w:r>
      <w:r>
        <w:rPr>
          <w:rFonts w:hint="eastAsia"/>
        </w:rPr>
        <w:t>，则可以得到相应的等价表达：</w:t>
      </w:r>
    </w:p>
    <w:p w14:paraId="34A12CF6" w14:textId="77777777" w:rsidR="00AA32E4" w:rsidRDefault="00AA32E4" w:rsidP="00AA32E4">
      <w:pPr>
        <w:pStyle w:val="af1"/>
      </w:pPr>
      <w:r>
        <w:tab/>
      </w:r>
      <w:r w:rsidR="00264CD3">
        <w:rPr>
          <w:noProof/>
          <w:position w:val="-96"/>
        </w:rPr>
        <w:object w:dxaOrig="4245" w:dyaOrig="2042" w14:anchorId="0328AA06">
          <v:shape id="_x0000_i1125" type="#_x0000_t75" style="width:212.25pt;height:102.05pt" o:ole="">
            <v:imagedata r:id="rId220" o:title=""/>
          </v:shape>
          <o:OLEObject Type="Embed" ProgID="Equation.DSMT4" ShapeID="_x0000_i1125" DrawAspect="Content" ObjectID="_1711885078" r:id="rId2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8" w:name="ZEqnNum76102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w:instrText>
        </w:r>
      </w:fldSimple>
      <w:r w:rsidR="003746BA">
        <w:instrText>)</w:instrText>
      </w:r>
      <w:bookmarkEnd w:id="388"/>
      <w:r w:rsidR="003746BA">
        <w:fldChar w:fldCharType="end"/>
      </w:r>
    </w:p>
    <w:p w14:paraId="2646A858" w14:textId="01D0F704" w:rsidR="00AA32E4" w:rsidRDefault="00AA32E4" w:rsidP="00AA32E4">
      <w:pPr>
        <w:spacing w:before="60" w:after="60"/>
        <w:ind w:firstLineChars="0" w:firstLine="0"/>
      </w:pPr>
      <w:r>
        <w:rPr>
          <w:rFonts w:hint="eastAsia"/>
        </w:rPr>
        <w:t>式中，</w:t>
      </w:r>
      <w:r w:rsidR="00264CD3">
        <w:rPr>
          <w:noProof/>
          <w:position w:val="-6"/>
        </w:rPr>
        <w:object w:dxaOrig="183" w:dyaOrig="226" w14:anchorId="34988AEE">
          <v:shape id="_x0000_i1126" type="#_x0000_t75" style="width:10pt;height:10.65pt" o:ole="">
            <v:imagedata r:id="rId222" o:title=""/>
          </v:shape>
          <o:OLEObject Type="Embed" ProgID="Equation.DSMT4" ShapeID="_x0000_i1126" DrawAspect="Content" ObjectID="_1711885079" r:id="rId223"/>
        </w:object>
      </w:r>
      <w:r>
        <w:rPr>
          <w:rFonts w:hint="eastAsia"/>
        </w:rPr>
        <w:t>为正规化后的验后观测残差向量。此时待估参数可以直接用由</w:t>
      </w:r>
      <w:r w:rsidR="00264CD3">
        <w:rPr>
          <w:noProof/>
          <w:position w:val="-12"/>
        </w:rPr>
        <w:object w:dxaOrig="1032" w:dyaOrig="387" w14:anchorId="70114EED">
          <v:shape id="_x0000_i1127" type="#_x0000_t75" style="width:50.7pt;height:19.4pt" o:ole="">
            <v:imagedata r:id="rId224" o:title=""/>
          </v:shape>
          <o:OLEObject Type="Embed" ProgID="Equation.DSMT4" ShapeID="_x0000_i1127" DrawAspect="Content" ObjectID="_1711885080" r:id="rId225"/>
        </w:object>
      </w:r>
      <w:r>
        <w:rPr>
          <w:rFonts w:hint="eastAsia"/>
        </w:rPr>
        <w:t>直接求解得到</w:t>
      </w:r>
      <w:del w:id="389" w:author="王 庆云" w:date="2022-04-18T11:23:00Z">
        <w:r w:rsidDel="001744AC">
          <w:rPr>
            <w:rFonts w:hint="eastAsia"/>
          </w:rPr>
          <w:delText>,</w:delText>
        </w:r>
      </w:del>
      <w:ins w:id="390" w:author="王 庆云" w:date="2022-04-18T11:23:00Z">
        <w:r w:rsidR="001744AC">
          <w:rPr>
            <w:rFonts w:hint="eastAsia"/>
          </w:rPr>
          <w:t>，</w:t>
        </w:r>
      </w:ins>
      <w:r>
        <w:rPr>
          <w:rFonts w:hint="eastAsia"/>
        </w:rPr>
        <w:t>该方程在</w:t>
      </w:r>
      <w:r>
        <w:rPr>
          <w:rFonts w:hint="eastAsia"/>
        </w:rPr>
        <w:t>SRIF</w:t>
      </w:r>
      <w:r>
        <w:rPr>
          <w:rFonts w:hint="eastAsia"/>
        </w:rPr>
        <w:t>中也也被称为信息方程。</w:t>
      </w:r>
      <w:del w:id="391" w:author="王 庆云" w:date="2022-04-18T11:23:00Z">
        <w:r w:rsidDel="001744AC">
          <w:rPr>
            <w:rFonts w:hint="eastAsia"/>
          </w:rPr>
          <w:delText>到</w:delText>
        </w:r>
      </w:del>
      <w:r>
        <w:rPr>
          <w:rFonts w:hint="eastAsia"/>
        </w:rPr>
        <w:t>可以发现此表达式与</w:t>
      </w:r>
      <w:ins w:id="392" w:author="王 庆云" w:date="2022-04-18T11:23:00Z">
        <w:r w:rsidR="00264CD3">
          <w:rPr>
            <w:noProof/>
            <w:position w:val="-6"/>
          </w:rPr>
          <w:object w:dxaOrig="204" w:dyaOrig="258" w14:anchorId="1030E3BE">
            <v:shape id="_x0000_i1128" type="#_x0000_t75" style="width:10pt;height:13.15pt" o:ole="">
              <v:imagedata r:id="rId208" o:title=""/>
            </v:shape>
            <o:OLEObject Type="Embed" ProgID="Equation.DSMT4" ShapeID="_x0000_i1128" DrawAspect="Content" ObjectID="_1711885081" r:id="rId226"/>
          </w:object>
        </w:r>
      </w:ins>
      <w:del w:id="393" w:author="王 庆云" w:date="2022-04-18T11:23:00Z">
        <w:r w:rsidDel="001744AC">
          <w:rPr>
            <w:rFonts w:hint="eastAsia"/>
          </w:rPr>
          <w:delText>k</w:delText>
        </w:r>
      </w:del>
      <w:r>
        <w:rPr>
          <w:rFonts w:hint="eastAsia"/>
        </w:rPr>
        <w:t>时刻的规整化的先验信息虚拟观测方程类似，此时</w:t>
      </w:r>
      <w:r w:rsidR="00264CD3">
        <w:rPr>
          <w:noProof/>
          <w:position w:val="-12"/>
        </w:rPr>
        <w:object w:dxaOrig="999" w:dyaOrig="387" w14:anchorId="241B6AF2">
          <v:shape id="_x0000_i1129" type="#_x0000_t75" style="width:50.1pt;height:19.4pt" o:ole="">
            <v:imagedata r:id="rId227" o:title=""/>
          </v:shape>
          <o:OLEObject Type="Embed" ProgID="Equation.DSMT4" ShapeID="_x0000_i1129" DrawAspect="Content" ObjectID="_1711885082" r:id="rId228"/>
        </w:object>
      </w:r>
      <w:r>
        <w:rPr>
          <w:rFonts w:hint="eastAsia"/>
        </w:rPr>
        <w:t>即为求解后参数</w:t>
      </w:r>
      <w:r w:rsidR="00264CD3">
        <w:rPr>
          <w:noProof/>
          <w:position w:val="-6"/>
        </w:rPr>
        <w:object w:dxaOrig="204" w:dyaOrig="226" w14:anchorId="01D35895">
          <v:shape id="_x0000_i1130" type="#_x0000_t75" style="width:10pt;height:10.65pt" o:ole="">
            <v:imagedata r:id="rId229" o:title=""/>
          </v:shape>
          <o:OLEObject Type="Embed" ProgID="Equation.DSMT4" ShapeID="_x0000_i1130" DrawAspect="Content" ObjectID="_1711885083" r:id="rId230"/>
        </w:object>
      </w:r>
      <w:r>
        <w:rPr>
          <w:rFonts w:hint="eastAsia"/>
        </w:rPr>
        <w:t>的信息权矩阵</w:t>
      </w:r>
      <w:del w:id="394" w:author="王 庆云" w:date="2022-04-18T11:23:00Z">
        <w:r w:rsidDel="001744AC">
          <w:rPr>
            <w:rFonts w:hint="eastAsia"/>
          </w:rPr>
          <w:delText>,</w:delText>
        </w:r>
      </w:del>
      <w:ins w:id="395" w:author="王 庆云" w:date="2022-04-18T11:23:00Z">
        <w:r w:rsidR="001744AC">
          <w:rPr>
            <w:rFonts w:hint="eastAsia"/>
          </w:rPr>
          <w:t>，</w:t>
        </w:r>
      </w:ins>
      <w:del w:id="396" w:author="王 庆云" w:date="2022-04-18T11:26:00Z">
        <w:r w:rsidDel="00FC3706">
          <w:rPr>
            <w:rFonts w:hint="eastAsia"/>
          </w:rPr>
          <w:delText>这里</w:delText>
        </w:r>
      </w:del>
      <w:ins w:id="397" w:author="王 庆云" w:date="2022-04-18T11:26:00Z">
        <w:r w:rsidR="00FC3706">
          <w:rPr>
            <w:rFonts w:hint="eastAsia"/>
          </w:rPr>
          <w:t>至此</w:t>
        </w:r>
      </w:ins>
      <w:r>
        <w:rPr>
          <w:rFonts w:hint="eastAsia"/>
        </w:rPr>
        <w:t>我们已经完成了</w:t>
      </w:r>
      <w:r>
        <w:rPr>
          <w:rFonts w:hint="eastAsia"/>
        </w:rPr>
        <w:t>SIRF</w:t>
      </w:r>
      <w:r>
        <w:rPr>
          <w:rFonts w:hint="eastAsia"/>
        </w:rPr>
        <w:t>量测更新的推导。在</w:t>
      </w:r>
      <w:r>
        <w:rPr>
          <w:rFonts w:hint="eastAsia"/>
        </w:rPr>
        <w:t>SRIF</w:t>
      </w:r>
      <w:r>
        <w:rPr>
          <w:rFonts w:hint="eastAsia"/>
        </w:rPr>
        <w:t>中，</w:t>
      </w:r>
      <w:r w:rsidR="00264CD3">
        <w:rPr>
          <w:noProof/>
          <w:position w:val="-6"/>
        </w:rPr>
        <w:object w:dxaOrig="204" w:dyaOrig="226" w14:anchorId="1D21C9E8">
          <v:shape id="_x0000_i1131" type="#_x0000_t75" style="width:10pt;height:10.65pt" o:ole="">
            <v:imagedata r:id="rId231" o:title=""/>
          </v:shape>
          <o:OLEObject Type="Embed" ProgID="Equation.DSMT4" ShapeID="_x0000_i1131" DrawAspect="Content" ObjectID="_1711885084" r:id="rId232"/>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fldSimple w:instr=" REF ZEqnNum151206 \* Charformat \! \* MERGEFORMAT ">
        <w:r w:rsidR="00897A40">
          <w:rPr>
            <w:rFonts w:hint="eastAsia"/>
          </w:rPr>
          <w:instrText>(</w:instrText>
        </w:r>
        <w:r w:rsidR="00897A40">
          <w:rPr>
            <w:rFonts w:hint="eastAsia"/>
          </w:rPr>
          <w:instrText>公式</w:instrText>
        </w:r>
        <w:r w:rsidR="00897A40">
          <w:instrText>3-2)</w:instrText>
        </w:r>
      </w:fldSimple>
      <w:r>
        <w:fldChar w:fldCharType="end"/>
      </w:r>
      <w:r>
        <w:rPr>
          <w:rFonts w:hint="eastAsia"/>
        </w:rPr>
        <w:t>，其中分解得到</w:t>
      </w:r>
      <w:r w:rsidR="00264CD3">
        <w:rPr>
          <w:noProof/>
          <w:position w:val="-12"/>
        </w:rPr>
        <w:object w:dxaOrig="537" w:dyaOrig="355" w14:anchorId="40EE4149">
          <v:shape id="_x0000_i1132" type="#_x0000_t75" style="width:26.3pt;height:18.15pt" o:ole="">
            <v:imagedata r:id="rId233" o:title=""/>
          </v:shape>
          <o:OLEObject Type="Embed" ProgID="Equation.DSMT4" ShapeID="_x0000_i1132" DrawAspect="Content" ObjectID="_1711885085" r:id="rId234"/>
        </w:object>
      </w:r>
      <w:r>
        <w:rPr>
          <w:rFonts w:hint="eastAsia"/>
        </w:rPr>
        <w:t>即可直接作为量测更新后参数的信息矩阵。</w:t>
      </w:r>
    </w:p>
    <w:p w14:paraId="7FB4FCAD" w14:textId="77777777" w:rsidR="00AA32E4" w:rsidRDefault="00AA32E4">
      <w:pPr>
        <w:pStyle w:val="3"/>
      </w:pPr>
      <w:bookmarkStart w:id="398" w:name="_Toc101082654"/>
      <w:r>
        <w:rPr>
          <w:rFonts w:hint="eastAsia"/>
        </w:rPr>
        <w:t>时间更新算法</w:t>
      </w:r>
      <w:bookmarkEnd w:id="398"/>
    </w:p>
    <w:p w14:paraId="5D4E6857" w14:textId="77777777"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w:t>
      </w:r>
      <w:r>
        <w:rPr>
          <w:rFonts w:hint="eastAsia"/>
        </w:rPr>
        <w:lastRenderedPageBreak/>
        <w:t>性，但考虑它们一般化的时间更新过程，都包含了参数增加、参数状态更新、参数消除这三个部分。接下来依次对这三个部分的具体算法流程进行相应的介绍。</w:t>
      </w:r>
    </w:p>
    <w:p w14:paraId="2405B63C" w14:textId="279CCD48" w:rsidR="00AA32E4" w:rsidRDefault="00AA32E4" w:rsidP="00AA32E4">
      <w:pPr>
        <w:spacing w:before="60" w:after="60"/>
        <w:ind w:firstLine="480"/>
      </w:pPr>
      <w:r>
        <w:rPr>
          <w:rFonts w:hint="eastAsia"/>
        </w:rPr>
        <w:t>考虑</w:t>
      </w:r>
      <w:ins w:id="399" w:author="王 庆云" w:date="2022-04-18T11:28:00Z">
        <w:r w:rsidR="00264CD3">
          <w:rPr>
            <w:noProof/>
            <w:position w:val="-10"/>
          </w:rPr>
          <w:object w:dxaOrig="204" w:dyaOrig="301" w14:anchorId="6676309C">
            <v:shape id="_x0000_i1133" type="#_x0000_t75" style="width:10pt;height:15.65pt" o:ole="">
              <v:imagedata r:id="rId235" o:title=""/>
            </v:shape>
            <o:OLEObject Type="Embed" ProgID="Equation.DSMT4" ShapeID="_x0000_i1133" DrawAspect="Content" ObjectID="_1711885086" r:id="rId236"/>
          </w:object>
        </w:r>
      </w:ins>
      <w:del w:id="400" w:author="王 庆云" w:date="2022-04-18T11:28:00Z">
        <w:r w:rsidRPr="00FC3706" w:rsidDel="00FC3706">
          <w:rPr>
            <w:i/>
            <w:iCs/>
            <w:rPrChange w:id="401" w:author="王 庆云" w:date="2022-04-18T11:27:00Z">
              <w:rPr/>
            </w:rPrChange>
          </w:rPr>
          <w:delText>j</w:delText>
        </w:r>
      </w:del>
      <w:r>
        <w:rPr>
          <w:rFonts w:hint="eastAsia"/>
        </w:rPr>
        <w:t>时刻的信息方程为</w:t>
      </w:r>
      <w:r w:rsidR="00264CD3">
        <w:rPr>
          <w:noProof/>
          <w:position w:val="-14"/>
        </w:rPr>
        <w:object w:dxaOrig="817" w:dyaOrig="387" w14:anchorId="1186F53F">
          <v:shape id="_x0000_i1134" type="#_x0000_t75" style="width:41.3pt;height:19.4pt" o:ole="">
            <v:imagedata r:id="rId237" o:title=""/>
          </v:shape>
          <o:OLEObject Type="Embed" ProgID="Equation.DSMT4" ShapeID="_x0000_i1134" DrawAspect="Content" ObjectID="_1711885087" r:id="rId238"/>
        </w:object>
      </w:r>
      <w:del w:id="402" w:author="王 庆云" w:date="2022-04-18T11:29:00Z">
        <w:r w:rsidDel="00FC3706">
          <w:rPr>
            <w:rFonts w:hint="eastAsia"/>
          </w:rPr>
          <w:delText>。其中</w:delText>
        </w:r>
      </w:del>
      <w:r>
        <w:rPr>
          <w:rFonts w:hint="eastAsia"/>
        </w:rPr>
        <w:t>，我们将参数</w:t>
      </w:r>
      <w:r w:rsidR="00264CD3">
        <w:rPr>
          <w:noProof/>
          <w:position w:val="-6"/>
        </w:rPr>
        <w:object w:dxaOrig="204" w:dyaOrig="226" w14:anchorId="1D194342">
          <v:shape id="_x0000_i1135" type="#_x0000_t75" style="width:10pt;height:10.65pt" o:ole="">
            <v:imagedata r:id="rId239" o:title=""/>
          </v:shape>
          <o:OLEObject Type="Embed" ProgID="Equation.DSMT4" ShapeID="_x0000_i1135" DrawAspect="Content" ObjectID="_1711885088" r:id="rId240"/>
        </w:object>
      </w:r>
      <w:r>
        <w:rPr>
          <w:rFonts w:hint="eastAsia"/>
        </w:rPr>
        <w:t>中分为两个类别</w:t>
      </w:r>
      <w:r w:rsidR="00264CD3">
        <w:rPr>
          <w:noProof/>
          <w:position w:val="-14"/>
        </w:rPr>
        <w:object w:dxaOrig="1311" w:dyaOrig="398" w14:anchorId="5CB410B9">
          <v:shape id="_x0000_i1136" type="#_x0000_t75" style="width:65.75pt;height:20.65pt" o:ole="">
            <v:imagedata r:id="rId241" o:title=""/>
          </v:shape>
          <o:OLEObject Type="Embed" ProgID="Equation.DSMT4" ShapeID="_x0000_i1136" DrawAspect="Content" ObjectID="_1711885089" r:id="rId242"/>
        </w:object>
      </w:r>
      <w:r>
        <w:rPr>
          <w:rFonts w:hint="eastAsia"/>
        </w:rPr>
        <w:t>，其中</w:t>
      </w:r>
      <w:r w:rsidR="00264CD3">
        <w:rPr>
          <w:noProof/>
          <w:position w:val="-14"/>
        </w:rPr>
        <w:object w:dxaOrig="387" w:dyaOrig="387" w14:anchorId="7A55FF67">
          <v:shape id="_x0000_i1137" type="#_x0000_t75" style="width:19.4pt;height:19.4pt" o:ole="">
            <v:imagedata r:id="rId243" o:title=""/>
          </v:shape>
          <o:OLEObject Type="Embed" ProgID="Equation.DSMT4" ShapeID="_x0000_i1137" DrawAspect="Content" ObjectID="_1711885090" r:id="rId244"/>
        </w:object>
      </w:r>
      <w:r>
        <w:rPr>
          <w:rFonts w:hint="eastAsia"/>
        </w:rPr>
        <w:t>表示过了</w:t>
      </w:r>
      <w:r w:rsidR="00264CD3">
        <w:rPr>
          <w:noProof/>
          <w:position w:val="-10"/>
        </w:rPr>
        <w:object w:dxaOrig="204" w:dyaOrig="301" w14:anchorId="1318CDAD">
          <v:shape id="_x0000_i1138" type="#_x0000_t75" style="width:10pt;height:15.65pt" o:ole="">
            <v:imagedata r:id="rId235" o:title=""/>
          </v:shape>
          <o:OLEObject Type="Embed" ProgID="Equation.DSMT4" ShapeID="_x0000_i1138" DrawAspect="Content" ObjectID="_1711885091" r:id="rId245"/>
        </w:object>
      </w:r>
      <w:r>
        <w:rPr>
          <w:rFonts w:hint="eastAsia"/>
        </w:rPr>
        <w:t>时刻后需要消除的参数，</w:t>
      </w:r>
      <w:del w:id="403" w:author="王 庆云" w:date="2022-04-18T11:28:00Z">
        <w:r w:rsidDel="00FC3706">
          <w:delText xml:space="preserve"> </w:delText>
        </w:r>
      </w:del>
      <w:r w:rsidR="00264CD3">
        <w:rPr>
          <w:noProof/>
          <w:position w:val="-12"/>
        </w:rPr>
        <w:object w:dxaOrig="258" w:dyaOrig="355" w14:anchorId="72D64757">
          <v:shape id="_x0000_i1139" type="#_x0000_t75" style="width:13.15pt;height:18.15pt" o:ole="">
            <v:imagedata r:id="rId246" o:title=""/>
          </v:shape>
          <o:OLEObject Type="Embed" ProgID="Equation.DSMT4" ShapeID="_x0000_i1139" DrawAspect="Content" ObjectID="_1711885092" r:id="rId247"/>
        </w:object>
      </w:r>
      <w:r>
        <w:rPr>
          <w:rFonts w:hint="eastAsia"/>
        </w:rPr>
        <w:t>表示过了</w:t>
      </w:r>
      <w:r w:rsidR="00264CD3">
        <w:rPr>
          <w:noProof/>
          <w:position w:val="-10"/>
        </w:rPr>
        <w:object w:dxaOrig="204" w:dyaOrig="301" w14:anchorId="1CBB9E74">
          <v:shape id="_x0000_i1140" type="#_x0000_t75" style="width:10pt;height:15.65pt" o:ole="">
            <v:imagedata r:id="rId235" o:title=""/>
          </v:shape>
          <o:OLEObject Type="Embed" ProgID="Equation.DSMT4" ShapeID="_x0000_i1140" DrawAspect="Content" ObjectID="_1711885093" r:id="rId248"/>
        </w:object>
      </w:r>
      <w:r>
        <w:rPr>
          <w:rFonts w:hint="eastAsia"/>
        </w:rPr>
        <w:t>时刻还需要保留的参数。假定</w:t>
      </w:r>
      <w:r w:rsidR="00264CD3">
        <w:rPr>
          <w:noProof/>
          <w:position w:val="-14"/>
        </w:rPr>
        <w:object w:dxaOrig="258" w:dyaOrig="387" w14:anchorId="4FDF36D3">
          <v:shape id="_x0000_i1141" type="#_x0000_t75" style="width:13.15pt;height:19.4pt" o:ole="">
            <v:imagedata r:id="rId249" o:title=""/>
          </v:shape>
          <o:OLEObject Type="Embed" ProgID="Equation.DSMT4" ShapeID="_x0000_i1141" DrawAspect="Content" ObjectID="_1711885094" r:id="rId250"/>
        </w:object>
      </w:r>
      <w:r>
        <w:rPr>
          <w:rFonts w:hint="eastAsia"/>
        </w:rPr>
        <w:t>的信息矩阵为上三角阵（若不为上三角阵，可做一次</w:t>
      </w:r>
      <w:r>
        <w:rPr>
          <w:rFonts w:hint="eastAsia"/>
        </w:rPr>
        <w:t>QR</w:t>
      </w:r>
      <w:r>
        <w:rPr>
          <w:rFonts w:hint="eastAsia"/>
        </w:rPr>
        <w:t>分解后得到），此时信息方程可表示为如下形式：</w:t>
      </w:r>
    </w:p>
    <w:p w14:paraId="0A2CF377" w14:textId="77777777" w:rsidR="00AA32E4" w:rsidRDefault="00AA32E4" w:rsidP="00AA32E4">
      <w:pPr>
        <w:pStyle w:val="af1"/>
      </w:pPr>
      <w:r>
        <w:tab/>
      </w:r>
      <w:r w:rsidR="00264CD3">
        <w:rPr>
          <w:noProof/>
          <w:position w:val="-32"/>
        </w:rPr>
        <w:object w:dxaOrig="2568" w:dyaOrig="752" w14:anchorId="3193ADB4">
          <v:shape id="_x0000_i1142" type="#_x0000_t75" style="width:129.6pt;height:36.95pt" o:ole="">
            <v:imagedata r:id="rId251" o:title=""/>
          </v:shape>
          <o:OLEObject Type="Embed" ProgID="Equation.DSMT4" ShapeID="_x0000_i1142" DrawAspect="Content" ObjectID="_1711885095" r:id="rId25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14:paraId="7984E3A2" w14:textId="1926231A" w:rsidR="00AA32E4" w:rsidRDefault="00AA32E4" w:rsidP="00AA32E4">
      <w:pPr>
        <w:spacing w:before="60" w:after="60"/>
        <w:ind w:firstLineChars="0" w:firstLine="0"/>
      </w:pPr>
      <w:del w:id="404" w:author="王 庆云" w:date="2022-04-18T11:29:00Z">
        <w:r w:rsidDel="00FC3706">
          <w:rPr>
            <w:rFonts w:hint="eastAsia"/>
          </w:rPr>
          <w:delText>对于</w:delText>
        </w:r>
      </w:del>
      <w:r>
        <w:rPr>
          <w:rFonts w:hint="eastAsia"/>
        </w:rPr>
        <w:t>下个历元新增加的参数这里我们使用</w:t>
      </w:r>
      <w:r w:rsidR="00264CD3">
        <w:rPr>
          <w:noProof/>
          <w:position w:val="-14"/>
        </w:rPr>
        <w:object w:dxaOrig="527" w:dyaOrig="387" w14:anchorId="523914F7">
          <v:shape id="_x0000_i1143" type="#_x0000_t75" style="width:26.3pt;height:19.4pt" o:ole="">
            <v:imagedata r:id="rId253" o:title=""/>
          </v:shape>
          <o:OLEObject Type="Embed" ProgID="Equation.DSMT4" ShapeID="_x0000_i1143" DrawAspect="Content" ObjectID="_1711885096" r:id="rId254"/>
        </w:object>
      </w:r>
      <w:r>
        <w:rPr>
          <w:rFonts w:hint="eastAsia"/>
        </w:rPr>
        <w:t>进行表示。对于新增参数，考虑其具有的先验信息方程为</w:t>
      </w:r>
      <w:r w:rsidR="00264CD3">
        <w:rPr>
          <w:noProof/>
          <w:position w:val="-14"/>
        </w:rPr>
        <w:object w:dxaOrig="1580" w:dyaOrig="387" w14:anchorId="71209EB8">
          <v:shape id="_x0000_i1144" type="#_x0000_t75" style="width:79.5pt;height:19.4pt" o:ole="">
            <v:imagedata r:id="rId255" o:title=""/>
          </v:shape>
          <o:OLEObject Type="Embed" ProgID="Equation.DSMT4" ShapeID="_x0000_i1144" DrawAspect="Content" ObjectID="_1711885097" r:id="rId256"/>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fldSimple w:instr=" REF ZEqnNum268513 \* Charformat \! \* MERGEFORMAT ">
        <w:r w:rsidR="00897A40">
          <w:rPr>
            <w:rFonts w:hint="eastAsia"/>
          </w:rPr>
          <w:instrText>(</w:instrText>
        </w:r>
        <w:r w:rsidR="00897A40">
          <w:rPr>
            <w:rFonts w:hint="eastAsia"/>
          </w:rPr>
          <w:instrText>公式</w:instrText>
        </w:r>
        <w:r w:rsidR="00897A40">
          <w:instrText>2-13)</w:instrText>
        </w:r>
      </w:fldSimple>
      <w:r w:rsidR="004819E4">
        <w:fldChar w:fldCharType="end"/>
      </w:r>
      <w:r>
        <w:rPr>
          <w:rFonts w:hint="eastAsia"/>
        </w:rPr>
        <w:t>的广义最小二乘原理，此时参数增加后的信息方程可以直接表示为如下形式：</w:t>
      </w:r>
    </w:p>
    <w:p w14:paraId="7A1DC206" w14:textId="77777777" w:rsidR="00AA32E4" w:rsidRDefault="00AA32E4" w:rsidP="00AA32E4">
      <w:pPr>
        <w:pStyle w:val="af1"/>
      </w:pPr>
      <w:r>
        <w:tab/>
      </w:r>
      <w:r w:rsidR="00264CD3">
        <w:rPr>
          <w:noProof/>
          <w:position w:val="-52"/>
        </w:rPr>
        <w:object w:dxaOrig="3460" w:dyaOrig="1161" w14:anchorId="3A732EFB">
          <v:shape id="_x0000_i1145" type="#_x0000_t75" style="width:172.15pt;height:58.25pt" o:ole="">
            <v:imagedata r:id="rId257" o:title=""/>
          </v:shape>
          <o:OLEObject Type="Embed" ProgID="Equation.DSMT4" ShapeID="_x0000_i1145" DrawAspect="Content" ObjectID="_1711885098" r:id="rId25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05" w:name="ZEqnNum807359"/>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5</w:instrText>
        </w:r>
      </w:fldSimple>
      <w:r w:rsidR="003746BA">
        <w:instrText>)</w:instrText>
      </w:r>
      <w:bookmarkEnd w:id="405"/>
      <w:r w:rsidR="003746BA">
        <w:fldChar w:fldCharType="end"/>
      </w:r>
    </w:p>
    <w:p w14:paraId="62A949E7" w14:textId="77777777" w:rsidR="00AA32E4" w:rsidRDefault="00AA32E4" w:rsidP="00AA32E4">
      <w:pPr>
        <w:spacing w:before="60" w:after="60"/>
        <w:ind w:firstLineChars="0" w:firstLine="0"/>
      </w:pPr>
      <w:r>
        <w:rPr>
          <w:rFonts w:hint="eastAsia"/>
        </w:rPr>
        <w:t>考虑到</w:t>
      </w:r>
      <w:r w:rsidR="00264CD3">
        <w:rPr>
          <w:noProof/>
          <w:position w:val="-14"/>
        </w:rPr>
        <w:object w:dxaOrig="387" w:dyaOrig="387" w14:anchorId="1F7794B3">
          <v:shape id="_x0000_i1146" type="#_x0000_t75" style="width:19.4pt;height:19.4pt" o:ole="">
            <v:imagedata r:id="rId259" o:title=""/>
          </v:shape>
          <o:OLEObject Type="Embed" ProgID="Equation.DSMT4" ShapeID="_x0000_i1146" DrawAspect="Content" ObjectID="_1711885099" r:id="rId260"/>
        </w:object>
      </w:r>
      <w:r>
        <w:rPr>
          <w:rFonts w:hint="eastAsia"/>
        </w:rPr>
        <w:t>和</w:t>
      </w:r>
      <w:r w:rsidR="00264CD3">
        <w:rPr>
          <w:noProof/>
          <w:position w:val="-14"/>
        </w:rPr>
        <w:object w:dxaOrig="527" w:dyaOrig="387" w14:anchorId="0F5BCC03">
          <v:shape id="_x0000_i1147" type="#_x0000_t75" style="width:26.3pt;height:19.4pt" o:ole="">
            <v:imagedata r:id="rId261" o:title=""/>
          </v:shape>
          <o:OLEObject Type="Embed" ProgID="Equation.DSMT4" ShapeID="_x0000_i1147" DrawAspect="Content" ObjectID="_1711885100" r:id="rId262"/>
        </w:object>
      </w:r>
      <w:r>
        <w:rPr>
          <w:rFonts w:hint="eastAsia"/>
        </w:rPr>
        <w:t>可以构建如下的状态变化方程：</w:t>
      </w:r>
    </w:p>
    <w:p w14:paraId="13850826" w14:textId="77777777" w:rsidR="00AA32E4" w:rsidRDefault="00AA32E4" w:rsidP="00AA32E4">
      <w:pPr>
        <w:pStyle w:val="af1"/>
      </w:pPr>
      <w:r>
        <w:tab/>
      </w:r>
      <w:r w:rsidR="00264CD3">
        <w:rPr>
          <w:noProof/>
          <w:position w:val="-32"/>
        </w:rPr>
        <w:object w:dxaOrig="2644" w:dyaOrig="752" w14:anchorId="7067B33E">
          <v:shape id="_x0000_i1148" type="#_x0000_t75" style="width:132.1pt;height:36.95pt" o:ole="">
            <v:imagedata r:id="rId263" o:title=""/>
          </v:shape>
          <o:OLEObject Type="Embed" ProgID="Equation.DSMT4" ShapeID="_x0000_i1148" DrawAspect="Content" ObjectID="_1711885101" r:id="rId26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06" w:name="ZEqnNum89181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6</w:instrText>
        </w:r>
      </w:fldSimple>
      <w:r w:rsidR="003746BA">
        <w:instrText>)</w:instrText>
      </w:r>
      <w:bookmarkEnd w:id="406"/>
      <w:r w:rsidR="003746BA">
        <w:fldChar w:fldCharType="end"/>
      </w:r>
    </w:p>
    <w:p w14:paraId="71965C7D" w14:textId="5CDB77BD" w:rsidR="00AA32E4" w:rsidRDefault="00AA32E4" w:rsidP="00AA32E4">
      <w:pPr>
        <w:spacing w:before="60" w:after="60"/>
        <w:ind w:firstLineChars="0" w:firstLine="0"/>
      </w:pPr>
      <w:r>
        <w:rPr>
          <w:rFonts w:hint="eastAsia"/>
        </w:rPr>
        <w:t>式中，</w:t>
      </w:r>
      <w:r>
        <w:t xml:space="preserve"> </w:t>
      </w:r>
      <w:r w:rsidR="00264CD3">
        <w:rPr>
          <w:noProof/>
          <w:position w:val="-14"/>
        </w:rPr>
        <w:object w:dxaOrig="527" w:dyaOrig="387" w14:anchorId="639CAF9F">
          <v:shape id="_x0000_i1149" type="#_x0000_t75" style="width:26.3pt;height:19.4pt" o:ole="">
            <v:imagedata r:id="rId265" o:title=""/>
          </v:shape>
          <o:OLEObject Type="Embed" ProgID="Equation.DSMT4" ShapeID="_x0000_i1149" DrawAspect="Content" ObjectID="_1711885102" r:id="rId266"/>
        </w:object>
      </w:r>
      <w:r>
        <w:rPr>
          <w:rFonts w:hint="eastAsia"/>
        </w:rPr>
        <w:t>为线性化后的状态转移矩阵，</w:t>
      </w:r>
      <w:r w:rsidR="00264CD3">
        <w:rPr>
          <w:noProof/>
          <w:position w:val="-12"/>
        </w:rPr>
        <w:object w:dxaOrig="355" w:dyaOrig="355" w14:anchorId="04DB54C4">
          <v:shape id="_x0000_i1150" type="#_x0000_t75" style="width:18.15pt;height:18.15pt" o:ole="">
            <v:imagedata r:id="rId267" o:title=""/>
          </v:shape>
          <o:OLEObject Type="Embed" ProgID="Equation.DSMT4" ShapeID="_x0000_i1150" DrawAspect="Content" ObjectID="_1711885103" r:id="rId268"/>
        </w:object>
      </w:r>
      <w:r>
        <w:rPr>
          <w:rFonts w:hint="eastAsia"/>
        </w:rPr>
        <w:t>为状态转移方程的信息权矩阵</w:t>
      </w:r>
      <w:del w:id="407" w:author="王 庆云" w:date="2022-04-18T11:32:00Z">
        <w:r w:rsidDel="00731DF1">
          <w:rPr>
            <w:rFonts w:hint="eastAsia"/>
          </w:rPr>
          <w:delText>吗</w:delText>
        </w:r>
      </w:del>
      <w:r>
        <w:rPr>
          <w:rFonts w:hint="eastAsia"/>
        </w:rPr>
        <w:t>，其三角化分解后的结果为</w:t>
      </w:r>
      <w:r w:rsidR="00264CD3">
        <w:rPr>
          <w:noProof/>
          <w:position w:val="-12"/>
        </w:rPr>
        <w:object w:dxaOrig="312" w:dyaOrig="355" w14:anchorId="6E8381B3">
          <v:shape id="_x0000_i1151" type="#_x0000_t75" style="width:15.65pt;height:18.15pt" o:ole="">
            <v:imagedata r:id="rId269" o:title=""/>
          </v:shape>
          <o:OLEObject Type="Embed" ProgID="Equation.DSMT4" ShapeID="_x0000_i1151" DrawAspect="Content" ObjectID="_1711885104" r:id="rId270"/>
        </w:object>
      </w:r>
      <w:r>
        <w:rPr>
          <w:rFonts w:hint="eastAsia"/>
        </w:rPr>
        <w:t>，</w:t>
      </w:r>
      <w:r w:rsidR="00264CD3">
        <w:rPr>
          <w:noProof/>
          <w:position w:val="-14"/>
        </w:rPr>
        <w:object w:dxaOrig="441" w:dyaOrig="387" w14:anchorId="048A81D2">
          <v:shape id="_x0000_i1152" type="#_x0000_t75" style="width:21.9pt;height:19.4pt" o:ole="">
            <v:imagedata r:id="rId271" o:title=""/>
          </v:shape>
          <o:OLEObject Type="Embed" ProgID="Equation.DSMT4" ShapeID="_x0000_i1152" DrawAspect="Content" ObjectID="_1711885105" r:id="rId272"/>
        </w:object>
      </w:r>
      <w:r>
        <w:rPr>
          <w:rFonts w:hint="eastAsia"/>
        </w:rPr>
        <w:t>为状态转移方程中的过程噪声，其大小一般与状态转移的时间间隔相关。这里可以发现，本质上</w:t>
      </w:r>
      <w:del w:id="408" w:author="王 庆云" w:date="2022-04-18T11:33:00Z">
        <w:r w:rsidDel="00731DF1">
          <w:rPr>
            <w:rFonts w:hint="eastAsia"/>
          </w:rPr>
          <w:delText>完成</w:delText>
        </w:r>
      </w:del>
      <w:r>
        <w:rPr>
          <w:rFonts w:hint="eastAsia"/>
        </w:rPr>
        <w:t>参数的状态更新过程，</w:t>
      </w:r>
      <w:del w:id="409" w:author="王 庆云" w:date="2022-04-18T11:33:00Z">
        <w:r w:rsidDel="00731DF1">
          <w:rPr>
            <w:rFonts w:hint="eastAsia"/>
          </w:rPr>
          <w:delText>即</w:delText>
        </w:r>
      </w:del>
      <w:r>
        <w:rPr>
          <w:rFonts w:hint="eastAsia"/>
        </w:rPr>
        <w:t>等价于将</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897A40">
          <w:rPr>
            <w:rFonts w:hint="eastAsia"/>
          </w:rPr>
          <w:instrText>(</w:instrText>
        </w:r>
        <w:r w:rsidR="00897A40">
          <w:rPr>
            <w:rFonts w:hint="eastAsia"/>
          </w:rPr>
          <w:instrText>公式</w:instrText>
        </w:r>
        <w:r w:rsidR="00897A40">
          <w:instrText>3-6)</w:instrText>
        </w:r>
      </w:fldSimple>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fldSimple w:instr=" REF ZEqnNum807359 \* Charformat \! \* MERGEFORMAT ">
        <w:r w:rsidR="00897A40">
          <w:rPr>
            <w:rFonts w:hint="eastAsia"/>
          </w:rPr>
          <w:instrText>(</w:instrText>
        </w:r>
        <w:r w:rsidR="00897A40">
          <w:rPr>
            <w:rFonts w:hint="eastAsia"/>
          </w:rPr>
          <w:instrText>公式</w:instrText>
        </w:r>
        <w:r w:rsidR="00897A40">
          <w:instrText>3-5)</w:instrText>
        </w:r>
      </w:fldSimple>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897A40">
          <w:rPr>
            <w:rFonts w:hint="eastAsia"/>
          </w:rPr>
          <w:instrText>(</w:instrText>
        </w:r>
        <w:r w:rsidR="00897A40">
          <w:rPr>
            <w:rFonts w:hint="eastAsia"/>
          </w:rPr>
          <w:instrText>公式</w:instrText>
        </w:r>
        <w:r w:rsidR="00897A40">
          <w:instrText>3-1)</w:instrText>
        </w:r>
      </w:fldSimple>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897A40">
          <w:rPr>
            <w:rFonts w:hint="eastAsia"/>
          </w:rPr>
          <w:instrText>(</w:instrText>
        </w:r>
        <w:r w:rsidR="00897A40">
          <w:rPr>
            <w:rFonts w:hint="eastAsia"/>
          </w:rPr>
          <w:instrText>公式</w:instrText>
        </w:r>
        <w:r w:rsidR="00897A40">
          <w:instrText>3-7)</w:instrText>
        </w:r>
      </w:fldSimple>
      <w:r>
        <w:fldChar w:fldCharType="end"/>
      </w:r>
      <w:r>
        <w:rPr>
          <w:rFonts w:hint="eastAsia"/>
        </w:rPr>
        <w:t>的形式：</w:t>
      </w:r>
    </w:p>
    <w:p w14:paraId="30671A94" w14:textId="77777777" w:rsidR="00AA32E4" w:rsidRDefault="00AA32E4" w:rsidP="00AA32E4">
      <w:pPr>
        <w:pStyle w:val="af1"/>
      </w:pPr>
      <w:r>
        <w:tab/>
      </w:r>
      <w:r w:rsidR="00264CD3">
        <w:rPr>
          <w:noProof/>
          <w:position w:val="-166"/>
        </w:rPr>
        <w:object w:dxaOrig="6845" w:dyaOrig="3482" w14:anchorId="12DD38F0">
          <v:shape id="_x0000_i1153" type="#_x0000_t75" style="width:341.85pt;height:174.05pt" o:ole="">
            <v:imagedata r:id="rId273" o:title=""/>
          </v:shape>
          <o:OLEObject Type="Embed" ProgID="Equation.DSMT4" ShapeID="_x0000_i1153" DrawAspect="Content" ObjectID="_1711885106" r:id="rId27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10" w:name="ZEqnNum66680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7</w:instrText>
        </w:r>
      </w:fldSimple>
      <w:r w:rsidR="003746BA">
        <w:instrText>)</w:instrText>
      </w:r>
      <w:bookmarkEnd w:id="410"/>
      <w:r w:rsidR="003746BA">
        <w:fldChar w:fldCharType="end"/>
      </w:r>
    </w:p>
    <w:p w14:paraId="7E735A48" w14:textId="2795843D" w:rsidR="00AA32E4" w:rsidRDefault="00AA32E4" w:rsidP="00AA32E4">
      <w:pPr>
        <w:spacing w:before="60" w:after="60"/>
        <w:ind w:firstLine="480"/>
      </w:pPr>
      <w:r>
        <w:rPr>
          <w:rFonts w:hint="eastAsia"/>
        </w:rPr>
        <w:t>式中，</w:t>
      </w:r>
      <w:r w:rsidR="00264CD3">
        <w:rPr>
          <w:noProof/>
          <w:position w:val="-14"/>
        </w:rPr>
        <w:object w:dxaOrig="398" w:dyaOrig="387" w14:anchorId="05E4A744">
          <v:shape id="_x0000_i1154" type="#_x0000_t75" style="width:20.65pt;height:19.4pt" o:ole="">
            <v:imagedata r:id="rId275" o:title=""/>
          </v:shape>
          <o:OLEObject Type="Embed" ProgID="Equation.DSMT4" ShapeID="_x0000_i1154" DrawAspect="Content" ObjectID="_1711885107" r:id="rId276"/>
        </w:object>
      </w:r>
      <w:r>
        <w:rPr>
          <w:rFonts w:hint="eastAsia"/>
        </w:rPr>
        <w:t>表示了</w:t>
      </w:r>
      <w:ins w:id="411" w:author="王 庆云" w:date="2022-04-18T11:28:00Z">
        <w:r w:rsidR="00264CD3">
          <w:rPr>
            <w:noProof/>
            <w:position w:val="-10"/>
          </w:rPr>
          <w:object w:dxaOrig="204" w:dyaOrig="301" w14:anchorId="1F02F336">
            <v:shape id="_x0000_i1155" type="#_x0000_t75" style="width:10pt;height:15.65pt" o:ole="">
              <v:imagedata r:id="rId235" o:title=""/>
            </v:shape>
            <o:OLEObject Type="Embed" ProgID="Equation.DSMT4" ShapeID="_x0000_i1155" DrawAspect="Content" ObjectID="_1711885108" r:id="rId277"/>
          </w:object>
        </w:r>
      </w:ins>
      <w:del w:id="412" w:author="王 庆云" w:date="2022-04-18T11:33:00Z">
        <w:r w:rsidDel="00731DF1">
          <w:rPr>
            <w:rFonts w:hint="eastAsia"/>
          </w:rPr>
          <w:delText>j</w:delText>
        </w:r>
      </w:del>
      <w:r>
        <w:rPr>
          <w:rFonts w:hint="eastAsia"/>
        </w:rPr>
        <w:t>+1</w:t>
      </w:r>
      <w:r>
        <w:rPr>
          <w:rFonts w:hint="eastAsia"/>
        </w:rPr>
        <w:t>时刻下的信息方程的信息矩阵，</w:t>
      </w:r>
      <w:r w:rsidR="00264CD3">
        <w:rPr>
          <w:noProof/>
          <w:position w:val="-10"/>
        </w:rPr>
        <w:object w:dxaOrig="236" w:dyaOrig="312" w14:anchorId="33ABBBAB">
          <v:shape id="_x0000_i1156" type="#_x0000_t75" style="width:11.9pt;height:15.65pt" o:ole="">
            <v:imagedata r:id="rId278" o:title=""/>
          </v:shape>
          <o:OLEObject Type="Embed" ProgID="Equation.DSMT4" ShapeID="_x0000_i1156" DrawAspect="Content" ObjectID="_1711885109" r:id="rId279"/>
        </w:object>
      </w:r>
      <w:r>
        <w:rPr>
          <w:rFonts w:hint="eastAsia"/>
        </w:rPr>
        <w:t>为对系数矩阵进行</w:t>
      </w:r>
      <w:r>
        <w:rPr>
          <w:rFonts w:hint="eastAsia"/>
        </w:rPr>
        <w:t>QR</w:t>
      </w:r>
      <w:r>
        <w:rPr>
          <w:rFonts w:hint="eastAsia"/>
        </w:rPr>
        <w:t>分</w:t>
      </w:r>
      <w:r>
        <w:rPr>
          <w:rFonts w:hint="eastAsia"/>
        </w:rPr>
        <w:lastRenderedPageBreak/>
        <w:t>解得到的正交矩阵</w:t>
      </w:r>
      <w:del w:id="413" w:author="王 庆云" w:date="2022-04-18T11:34:00Z">
        <w:r w:rsidDel="00731DF1">
          <w:rPr>
            <w:rFonts w:hint="eastAsia"/>
          </w:rPr>
          <w:delText>。</w:delText>
        </w:r>
      </w:del>
      <w:ins w:id="414" w:author="王 庆云" w:date="2022-04-18T11:34:00Z">
        <w:r w:rsidR="00731DF1">
          <w:rPr>
            <w:rFonts w:hint="eastAsia"/>
          </w:rPr>
          <w:t>，</w:t>
        </w:r>
      </w:ins>
      <w:del w:id="415" w:author="王 庆云" w:date="2022-04-18T11:34:00Z">
        <w:r w:rsidDel="00731DF1">
          <w:rPr>
            <w:rFonts w:hint="eastAsia"/>
          </w:rPr>
          <w:delText>这样</w:delText>
        </w:r>
      </w:del>
      <w:ins w:id="416" w:author="王 庆云" w:date="2022-04-18T11:34:00Z">
        <w:r w:rsidR="00731DF1">
          <w:rPr>
            <w:rFonts w:hint="eastAsia"/>
          </w:rPr>
          <w:t>如此</w:t>
        </w:r>
      </w:ins>
      <w:r>
        <w:rPr>
          <w:rFonts w:hint="eastAsia"/>
        </w:rPr>
        <w:t>便推导得到了参数状态过更新后的信息方程。最后，可以发现由于信息矩阵为上三角矩阵，对于后续不再需要的</w:t>
      </w:r>
      <w:r w:rsidR="00264CD3">
        <w:rPr>
          <w:noProof/>
          <w:position w:val="-14"/>
        </w:rPr>
        <w:object w:dxaOrig="387" w:dyaOrig="387" w14:anchorId="17C019B1">
          <v:shape id="_x0000_i1157" type="#_x0000_t75" style="width:19.4pt;height:19.4pt" o:ole="">
            <v:imagedata r:id="rId280" o:title=""/>
          </v:shape>
          <o:OLEObject Type="Embed" ProgID="Equation.DSMT4" ShapeID="_x0000_i1157" DrawAspect="Content" ObjectID="_1711885110" r:id="rId281"/>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14:paraId="2A5B770A" w14:textId="77777777"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897A40">
          <w:rPr>
            <w:rFonts w:hint="eastAsia"/>
          </w:rPr>
          <w:instrText>(</w:instrText>
        </w:r>
        <w:r w:rsidR="00897A40">
          <w:rPr>
            <w:rFonts w:hint="eastAsia"/>
          </w:rPr>
          <w:instrText>公式</w:instrText>
        </w:r>
        <w:r w:rsidR="00897A40">
          <w:instrText>3-6)</w:instrText>
        </w:r>
      </w:fldSimple>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897A40">
          <w:rPr>
            <w:rFonts w:hint="eastAsia"/>
          </w:rPr>
          <w:instrText>(</w:instrText>
        </w:r>
        <w:r w:rsidR="00897A40">
          <w:rPr>
            <w:rFonts w:hint="eastAsia"/>
          </w:rPr>
          <w:instrText>公式</w:instrText>
        </w:r>
        <w:r w:rsidR="00897A40">
          <w:instrText>3-7)</w:instrText>
        </w:r>
      </w:fldSimple>
      <w:r>
        <w:fldChar w:fldCharType="end"/>
      </w:r>
      <w:r>
        <w:rPr>
          <w:rFonts w:hint="eastAsia"/>
        </w:rPr>
        <w:t>的信息方程的时间更新。</w:t>
      </w:r>
    </w:p>
    <w:p w14:paraId="11F29047" w14:textId="77777777" w:rsidR="00AA32E4" w:rsidRDefault="00AA32E4">
      <w:pPr>
        <w:pStyle w:val="3"/>
      </w:pPr>
      <w:bookmarkStart w:id="417" w:name="_Toc101082655"/>
      <w:r>
        <w:rPr>
          <w:rFonts w:hint="eastAsia"/>
        </w:rPr>
        <w:t>基于</w:t>
      </w:r>
      <w:r>
        <w:rPr>
          <w:rFonts w:hint="eastAsia"/>
        </w:rPr>
        <w:t>SRIF</w:t>
      </w:r>
      <w:r>
        <w:rPr>
          <w:rFonts w:hint="eastAsia"/>
        </w:rPr>
        <w:t>的实时滤波轨道处理流程</w:t>
      </w:r>
      <w:bookmarkEnd w:id="417"/>
    </w:p>
    <w:p w14:paraId="2195BEE0" w14:textId="6674AF34" w:rsidR="00413CDF" w:rsidRDefault="00AA32E4" w:rsidP="00413CDF">
      <w:pPr>
        <w:spacing w:before="60" w:after="60"/>
        <w:ind w:firstLine="480"/>
      </w:pPr>
      <w:r>
        <w:rPr>
          <w:rFonts w:hint="eastAsia"/>
        </w:rPr>
        <w:t>前面推导了平方根信息滤波的量测更新和时间更新的基本原理</w:t>
      </w:r>
      <w:del w:id="418" w:author="王 庆云" w:date="2022-04-18T11:35:00Z">
        <w:r w:rsidDel="004A0AA6">
          <w:rPr>
            <w:rFonts w:hint="eastAsia"/>
          </w:rPr>
          <w:delText>,</w:delText>
        </w:r>
      </w:del>
      <w:ins w:id="419" w:author="王 庆云" w:date="2022-04-18T11:35:00Z">
        <w:r w:rsidR="004A0AA6">
          <w:rPr>
            <w:rFonts w:hint="eastAsia"/>
          </w:rPr>
          <w:t>，</w:t>
        </w:r>
      </w:ins>
      <w:r>
        <w:fldChar w:fldCharType="begin"/>
      </w:r>
      <w:r>
        <w:instrText xml:space="preserve"> </w:instrText>
      </w:r>
      <w:r>
        <w:rPr>
          <w:rFonts w:hint="eastAsia"/>
        </w:rPr>
        <w:instrText>REF fig_SRIF_flowchart \r \h</w:instrText>
      </w:r>
      <w:r>
        <w:instrText xml:space="preserve"> </w:instrText>
      </w:r>
      <w:r>
        <w:fldChar w:fldCharType="separate"/>
      </w:r>
      <w:r w:rsidR="00897A40">
        <w:rPr>
          <w:rFonts w:hint="eastAsia"/>
        </w:rPr>
        <w:t>图</w:t>
      </w:r>
      <w:r w:rsidR="00897A40">
        <w:rPr>
          <w:rFonts w:hint="eastAsia"/>
        </w:rPr>
        <w:t>3-1</w:t>
      </w:r>
      <w:r>
        <w:fldChar w:fldCharType="end"/>
      </w:r>
      <w:r>
        <w:rPr>
          <w:rFonts w:hint="eastAsia"/>
        </w:rPr>
        <w:t>给出了基于平方根信息滤波的实时滤波轨道的基本处理流程。</w:t>
      </w:r>
    </w:p>
    <w:p w14:paraId="08C84B01" w14:textId="77777777" w:rsidR="007147C3" w:rsidRPr="007147C3" w:rsidRDefault="00413CDF" w:rsidP="009D6C2B">
      <w:pPr>
        <w:pStyle w:val="aa"/>
        <w:spacing w:before="120" w:after="120"/>
      </w:pPr>
      <w:r>
        <w:rPr>
          <w:noProof/>
        </w:rPr>
        <w:drawing>
          <wp:inline distT="0" distB="0" distL="0" distR="0" wp14:anchorId="3C2D5F93" wp14:editId="33B86092">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14:paraId="06F21E9D" w14:textId="77777777" w:rsidR="00AA32E4" w:rsidRDefault="00AA32E4" w:rsidP="00AA32E4">
      <w:pPr>
        <w:pStyle w:val="a"/>
        <w:spacing w:before="120" w:after="120"/>
      </w:pPr>
      <w:bookmarkStart w:id="420" w:name="fig_SRIF_flowchart"/>
      <w:bookmarkEnd w:id="420"/>
      <w:r>
        <w:rPr>
          <w:rFonts w:hint="eastAsia"/>
        </w:rPr>
        <w:t>基于</w:t>
      </w:r>
      <w:r>
        <w:rPr>
          <w:rFonts w:hint="eastAsia"/>
        </w:rPr>
        <w:t>SRIF</w:t>
      </w:r>
      <w:r>
        <w:rPr>
          <w:rFonts w:hint="eastAsia"/>
        </w:rPr>
        <w:t>算法的实时精密轨道确定处理流程示意图</w:t>
      </w:r>
    </w:p>
    <w:p w14:paraId="118D17D3" w14:textId="3F9114F7" w:rsidR="00AA32E4" w:rsidRDefault="00AA32E4" w:rsidP="00AA32E4">
      <w:pPr>
        <w:spacing w:before="60" w:after="60"/>
        <w:ind w:firstLine="480"/>
      </w:pPr>
      <w:r>
        <w:rPr>
          <w:rFonts w:hint="eastAsia"/>
        </w:rPr>
        <w:t>首先</w:t>
      </w:r>
      <w:del w:id="421" w:author="王 庆云" w:date="2022-04-18T11:36:00Z">
        <w:r w:rsidDel="004A0AA6">
          <w:rPr>
            <w:rFonts w:hint="eastAsia"/>
          </w:rPr>
          <w:delText>,</w:delText>
        </w:r>
      </w:del>
      <w:ins w:id="422" w:author="王 庆云" w:date="2022-04-18T11:36:00Z">
        <w:r w:rsidR="004A0AA6">
          <w:rPr>
            <w:rFonts w:hint="eastAsia"/>
          </w:rPr>
          <w:t>，</w:t>
        </w:r>
      </w:ins>
      <w:r>
        <w:rPr>
          <w:rFonts w:hint="eastAsia"/>
        </w:rPr>
        <w:t>这里将实时滤波轨道中的时间更新分成了轨道参数与其他参数两个部分。</w:t>
      </w:r>
      <w:del w:id="423" w:author="王 庆云" w:date="2022-04-18T12:11:00Z">
        <w:r w:rsidDel="000578B0">
          <w:rPr>
            <w:rFonts w:hint="eastAsia"/>
          </w:rPr>
          <w:delText>其</w:delText>
        </w:r>
        <w:r w:rsidDel="000578B0">
          <w:rPr>
            <w:rFonts w:hint="eastAsia"/>
          </w:rPr>
          <w:lastRenderedPageBreak/>
          <w:delText>中，</w:delText>
        </w:r>
      </w:del>
      <w:r>
        <w:rPr>
          <w:rFonts w:hint="eastAsia"/>
        </w:rPr>
        <w:t>对于轨道参数的更新，</w:t>
      </w:r>
      <w:del w:id="424" w:author="王 庆云" w:date="2022-04-18T12:18:00Z">
        <w:r w:rsidDel="000578B0">
          <w:rPr>
            <w:rFonts w:hint="eastAsia"/>
          </w:rPr>
          <w:delText>我们</w:delText>
        </w:r>
      </w:del>
      <w:r>
        <w:rPr>
          <w:rFonts w:hint="eastAsia"/>
        </w:rPr>
        <w:t>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w:t>
      </w:r>
      <w:del w:id="425" w:author="王 庆云" w:date="2022-04-18T12:19:00Z">
        <w:r w:rsidDel="003C7F87">
          <w:rPr>
            <w:rFonts w:hint="eastAsia"/>
          </w:rPr>
          <w:delText>,</w:delText>
        </w:r>
      </w:del>
      <w:ins w:id="426" w:author="王 庆云" w:date="2022-04-18T12:19:00Z">
        <w:r w:rsidR="003C7F87">
          <w:rPr>
            <w:rFonts w:hint="eastAsia"/>
          </w:rPr>
          <w:t>，</w:t>
        </w:r>
      </w:ins>
      <w:r>
        <w:rPr>
          <w:rFonts w:hint="eastAsia"/>
        </w:rPr>
        <w:t>本文采用随机游走的函数模型</w:t>
      </w:r>
      <w:r>
        <w:rPr>
          <w:rFonts w:hint="eastAsia"/>
        </w:rPr>
        <w:t>(Random Walk</w:t>
      </w:r>
      <w:del w:id="427" w:author="王 庆云" w:date="2022-04-18T11:36:00Z">
        <w:r w:rsidDel="004A0AA6">
          <w:rPr>
            <w:rFonts w:hint="eastAsia"/>
          </w:rPr>
          <w:delText>,</w:delText>
        </w:r>
      </w:del>
      <w:ins w:id="428" w:author="王 庆云" w:date="2022-04-18T11:36:00Z">
        <w:r w:rsidR="004A0AA6">
          <w:rPr>
            <w:rFonts w:hint="eastAsia"/>
          </w:rPr>
          <w:t>，</w:t>
        </w:r>
      </w:ins>
      <w:r>
        <w:rPr>
          <w:rFonts w:hint="eastAsia"/>
        </w:rPr>
        <w:t>RW)</w:t>
      </w:r>
      <w:r>
        <w:rPr>
          <w:rFonts w:hint="eastAsia"/>
        </w:rPr>
        <w:t>来进行描述。假定导航卫星的速度参数和动力学模型参数的误差为零均值白噪声</w:t>
      </w:r>
      <w:r>
        <w:rPr>
          <w:rFonts w:hint="eastAsia"/>
        </w:rPr>
        <w:t>(White Noise</w:t>
      </w:r>
      <w:del w:id="429" w:author="王 庆云" w:date="2022-04-18T11:36:00Z">
        <w:r w:rsidDel="004A0AA6">
          <w:rPr>
            <w:rFonts w:hint="eastAsia"/>
          </w:rPr>
          <w:delText>,</w:delText>
        </w:r>
      </w:del>
      <w:ins w:id="430" w:author="王 庆云" w:date="2022-04-18T11:36:00Z">
        <w:r w:rsidR="004A0AA6">
          <w:rPr>
            <w:rFonts w:hint="eastAsia"/>
          </w:rPr>
          <w:t>，</w:t>
        </w:r>
      </w:ins>
      <w:r>
        <w:rPr>
          <w:rFonts w:hint="eastAsia"/>
        </w:rPr>
        <w:t>WN)</w:t>
      </w:r>
      <w:r>
        <w:rPr>
          <w:rFonts w:hint="eastAsia"/>
        </w:rPr>
        <w:t>模型（这里我们忽略了动力学模型参数误差对速度误差造成的影响），因此对于前后时间间隔为</w:t>
      </w:r>
      <w:r w:rsidR="00264CD3">
        <w:rPr>
          <w:noProof/>
          <w:position w:val="-6"/>
        </w:rPr>
        <w:object w:dxaOrig="301" w:dyaOrig="258" w14:anchorId="43CF94E7">
          <v:shape id="_x0000_i1158" type="#_x0000_t75" style="width:15.65pt;height:13.15pt" o:ole="">
            <v:imagedata r:id="rId283" o:title=""/>
          </v:shape>
          <o:OLEObject Type="Embed" ProgID="Equation.DSMT4" ShapeID="_x0000_i1158" DrawAspect="Content" ObjectID="_1711885111" r:id="rId284"/>
        </w:object>
      </w:r>
      <w:r>
        <w:rPr>
          <w:rFonts w:hint="eastAsia"/>
        </w:rPr>
        <w:t>的轨道参数状态转移方程，其协方差矩阵（其值和信息权矩阵为互逆关系）</w:t>
      </w:r>
      <w:ins w:id="431" w:author="王 庆云" w:date="2022-04-18T12:20:00Z">
        <w:r w:rsidR="003C7F87">
          <w:rPr>
            <w:rFonts w:hint="eastAsia"/>
          </w:rPr>
          <w:t>如</w:t>
        </w:r>
      </w:ins>
      <w:ins w:id="432" w:author="王 庆云" w:date="2022-04-18T12:30:00Z">
        <w:r w:rsidR="006E34B1">
          <w:rPr>
            <w:rFonts w:hint="eastAsia"/>
          </w:rPr>
          <w:t>下</w:t>
        </w:r>
      </w:ins>
      <w:del w:id="433" w:author="王 庆云" w:date="2022-04-18T12:20:00Z">
        <w:r w:rsidDel="003C7F87">
          <w:rPr>
            <w:rFonts w:hint="eastAsia"/>
          </w:rPr>
          <w:delText>为下</w:delText>
        </w:r>
      </w:del>
      <w:r>
        <w:fldChar w:fldCharType="begin"/>
      </w:r>
      <w:r>
        <w:instrText xml:space="preserve"> </w:instrText>
      </w:r>
      <w:r>
        <w:rPr>
          <w:rFonts w:hint="eastAsia"/>
        </w:rPr>
        <w:instrText>GOTOBUTTON ZEqnNum896601  \* MERGEFORMAT</w:instrText>
      </w:r>
      <w:r>
        <w:instrText xml:space="preserve"> </w:instrText>
      </w:r>
      <w:fldSimple w:instr=" REF ZEqnNum896601 \* Charformat \! \* MERGEFORMAT ">
        <w:r w:rsidR="00897A40">
          <w:rPr>
            <w:rFonts w:hint="eastAsia"/>
          </w:rPr>
          <w:instrText>(</w:instrText>
        </w:r>
        <w:r w:rsidR="00897A40">
          <w:rPr>
            <w:rFonts w:hint="eastAsia"/>
          </w:rPr>
          <w:instrText>公式</w:instrText>
        </w:r>
        <w:r w:rsidR="00897A40">
          <w:instrText>3-8)</w:instrText>
        </w:r>
      </w:fldSimple>
      <w:r>
        <w:fldChar w:fldCharType="end"/>
      </w:r>
      <w:r>
        <w:rPr>
          <w:rFonts w:hint="eastAsia"/>
        </w:rPr>
        <w:t>所示。</w:t>
      </w:r>
    </w:p>
    <w:p w14:paraId="6CD7A243" w14:textId="77777777" w:rsidR="00AA32E4" w:rsidRDefault="00AA32E4" w:rsidP="00AA32E4">
      <w:pPr>
        <w:pStyle w:val="af1"/>
      </w:pPr>
      <w:r>
        <w:tab/>
      </w:r>
      <w:r w:rsidR="00264CD3">
        <w:rPr>
          <w:noProof/>
          <w:position w:val="-98"/>
        </w:rPr>
        <w:object w:dxaOrig="4707" w:dyaOrig="2074" w14:anchorId="47E68FD6">
          <v:shape id="_x0000_i1159" type="#_x0000_t75" style="width:235.4pt;height:103.95pt" o:ole="">
            <v:imagedata r:id="rId285" o:title=""/>
          </v:shape>
          <o:OLEObject Type="Embed" ProgID="Equation.DSMT4" ShapeID="_x0000_i1159" DrawAspect="Content" ObjectID="_1711885112" r:id="rId28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34" w:name="ZEqnNum896601"/>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8</w:instrText>
        </w:r>
      </w:fldSimple>
      <w:r w:rsidR="003746BA">
        <w:instrText>)</w:instrText>
      </w:r>
      <w:bookmarkEnd w:id="434"/>
      <w:r w:rsidR="003746BA">
        <w:fldChar w:fldCharType="end"/>
      </w:r>
    </w:p>
    <w:p w14:paraId="2778CF6A" w14:textId="7A98C64A" w:rsidR="00AA32E4" w:rsidRDefault="00AA32E4" w:rsidP="00AA32E4">
      <w:pPr>
        <w:spacing w:before="60" w:after="60"/>
        <w:ind w:firstLineChars="0" w:firstLine="0"/>
      </w:pPr>
      <w:r>
        <w:rPr>
          <w:rFonts w:hint="eastAsia"/>
        </w:rPr>
        <w:t>式中，</w:t>
      </w:r>
      <w:r w:rsidR="00264CD3">
        <w:rPr>
          <w:noProof/>
          <w:position w:val="-6"/>
        </w:rPr>
        <w:object w:dxaOrig="312" w:dyaOrig="312" w14:anchorId="746689E8">
          <v:shape id="_x0000_i1160" type="#_x0000_t75" style="width:15.65pt;height:15.65pt" o:ole="">
            <v:imagedata r:id="rId287" o:title=""/>
          </v:shape>
          <o:OLEObject Type="Embed" ProgID="Equation.DSMT4" ShapeID="_x0000_i1160" DrawAspect="Content" ObjectID="_1711885113" r:id="rId288"/>
        </w:object>
      </w:r>
      <w:r>
        <w:rPr>
          <w:rFonts w:hint="eastAsia"/>
        </w:rPr>
        <w:t>和</w:t>
      </w:r>
      <w:r w:rsidR="00264CD3">
        <w:rPr>
          <w:noProof/>
          <w:position w:val="-14"/>
        </w:rPr>
        <w:object w:dxaOrig="312" w:dyaOrig="398" w14:anchorId="07C0F2AB">
          <v:shape id="_x0000_i1161" type="#_x0000_t75" style="width:15.65pt;height:20.65pt" o:ole="">
            <v:imagedata r:id="rId289" o:title=""/>
          </v:shape>
          <o:OLEObject Type="Embed" ProgID="Equation.DSMT4" ShapeID="_x0000_i1161" DrawAspect="Content" ObjectID="_1711885114" r:id="rId290"/>
        </w:object>
      </w:r>
      <w:r>
        <w:rPr>
          <w:rFonts w:hint="eastAsia"/>
        </w:rPr>
        <w:t>分别</w:t>
      </w:r>
      <w:del w:id="435" w:author="王 庆云" w:date="2022-04-18T12:20:00Z">
        <w:r w:rsidDel="003C7F87">
          <w:rPr>
            <w:rFonts w:hint="eastAsia"/>
          </w:rPr>
          <w:delText>表示了</w:delText>
        </w:r>
      </w:del>
      <w:r>
        <w:rPr>
          <w:rFonts w:hint="eastAsia"/>
        </w:rPr>
        <w:t>表示导航卫星速度误差和导航卫星动力学模型噪声的白噪声方差。由于在平方根滤波中，需要对方程进行单位权标准化，因此我们通常使用其三角化后的结果</w:t>
      </w:r>
      <w:del w:id="436" w:author="王 庆云" w:date="2022-04-18T12:21:00Z">
        <w:r w:rsidDel="003C7F87">
          <w:rPr>
            <w:rFonts w:hint="eastAsia"/>
          </w:rPr>
          <w:delText>,</w:delText>
        </w:r>
      </w:del>
      <w:ins w:id="437" w:author="王 庆云" w:date="2022-04-18T12:21:00Z">
        <w:r w:rsidR="003C7F87">
          <w:rPr>
            <w:rFonts w:hint="eastAsia"/>
          </w:rPr>
          <w:t>，</w:t>
        </w:r>
      </w:ins>
      <w:r>
        <w:rPr>
          <w:rFonts w:hint="eastAsia"/>
        </w:rPr>
        <w:t>即如下式</w:t>
      </w:r>
      <w:r>
        <w:fldChar w:fldCharType="begin"/>
      </w:r>
      <w:r>
        <w:instrText xml:space="preserve"> </w:instrText>
      </w:r>
      <w:r>
        <w:rPr>
          <w:rFonts w:hint="eastAsia"/>
        </w:rPr>
        <w:instrText>GOTOBUTTON ZEqnNum977305  \* MERGEFORMAT</w:instrText>
      </w:r>
      <w:r>
        <w:instrText xml:space="preserve"> </w:instrText>
      </w:r>
      <w:fldSimple w:instr=" REF ZEqnNum977305 \* Charformat \! \* MERGEFORMAT ">
        <w:r w:rsidR="00897A40">
          <w:rPr>
            <w:rFonts w:hint="eastAsia"/>
          </w:rPr>
          <w:instrText>(</w:instrText>
        </w:r>
        <w:r w:rsidR="00897A40">
          <w:rPr>
            <w:rFonts w:hint="eastAsia"/>
          </w:rPr>
          <w:instrText>公式</w:instrText>
        </w:r>
        <w:r w:rsidR="00897A40">
          <w:instrText>3-9)</w:instrText>
        </w:r>
      </w:fldSimple>
      <w:r>
        <w:fldChar w:fldCharType="end"/>
      </w:r>
      <w:r>
        <w:rPr>
          <w:rFonts w:hint="eastAsia"/>
        </w:rPr>
        <w:t>所示：</w:t>
      </w:r>
    </w:p>
    <w:p w14:paraId="60B9DEB6" w14:textId="77777777" w:rsidR="00AA32E4" w:rsidRDefault="00AA32E4" w:rsidP="00AA32E4">
      <w:pPr>
        <w:pStyle w:val="af1"/>
      </w:pPr>
      <w:r>
        <w:tab/>
      </w:r>
      <w:r w:rsidR="00264CD3">
        <w:rPr>
          <w:noProof/>
          <w:position w:val="-134"/>
        </w:rPr>
        <w:object w:dxaOrig="4621" w:dyaOrig="2794" w14:anchorId="005053DD">
          <v:shape id="_x0000_i1162" type="#_x0000_t75" style="width:231.05pt;height:139pt" o:ole="">
            <v:imagedata r:id="rId291" o:title=""/>
          </v:shape>
          <o:OLEObject Type="Embed" ProgID="Equation.DSMT4" ShapeID="_x0000_i1162" DrawAspect="Content" ObjectID="_1711885115" r:id="rId29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38" w:name="ZEqnNum977305"/>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9</w:instrText>
        </w:r>
      </w:fldSimple>
      <w:r w:rsidR="003746BA">
        <w:instrText>)</w:instrText>
      </w:r>
      <w:bookmarkEnd w:id="438"/>
      <w:r w:rsidR="003746BA">
        <w:fldChar w:fldCharType="end"/>
      </w:r>
    </w:p>
    <w:p w14:paraId="55A1D7B7" w14:textId="77777777"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14:paraId="3CDD5B07" w14:textId="012521EE"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w:t>
      </w:r>
      <w:del w:id="439" w:author="王 庆云" w:date="2022-04-18T12:29:00Z">
        <w:r w:rsidDel="0073431B">
          <w:rPr>
            <w:rFonts w:hint="eastAsia"/>
          </w:rPr>
          <w:delText>直接</w:delText>
        </w:r>
      </w:del>
      <w:r>
        <w:rPr>
          <w:rFonts w:hint="eastAsia"/>
        </w:rPr>
        <w:t>进行滤波后续的更新，</w:t>
      </w:r>
      <w:ins w:id="440" w:author="王 庆云" w:date="2022-04-18T12:24:00Z">
        <w:r w:rsidR="0073431B">
          <w:rPr>
            <w:rFonts w:hint="eastAsia"/>
          </w:rPr>
          <w:t>这是</w:t>
        </w:r>
      </w:ins>
      <w:r>
        <w:rPr>
          <w:rFonts w:hint="eastAsia"/>
        </w:rPr>
        <w:t>因为更新前后</w:t>
      </w:r>
      <w:del w:id="441" w:author="王 庆云" w:date="2022-04-18T12:29:00Z">
        <w:r w:rsidDel="006E34B1">
          <w:rPr>
            <w:rFonts w:hint="eastAsia"/>
          </w:rPr>
          <w:delText>待估参数的</w:delText>
        </w:r>
      </w:del>
      <w:r>
        <w:rPr>
          <w:rFonts w:hint="eastAsia"/>
        </w:rPr>
        <w:t>所估计的改正量相对的初值</w:t>
      </w:r>
      <w:del w:id="442" w:author="王 庆云" w:date="2022-04-18T12:24:00Z">
        <w:r w:rsidDel="0073431B">
          <w:rPr>
            <w:rFonts w:hint="eastAsia"/>
          </w:rPr>
          <w:delText>已经</w:delText>
        </w:r>
      </w:del>
      <w:r>
        <w:rPr>
          <w:rFonts w:hint="eastAsia"/>
        </w:rPr>
        <w:t>不一致</w:t>
      </w:r>
      <w:del w:id="443" w:author="王 庆云" w:date="2022-04-18T12:24:00Z">
        <w:r w:rsidDel="0073431B">
          <w:rPr>
            <w:rFonts w:hint="eastAsia"/>
          </w:rPr>
          <w:delText>了</w:delText>
        </w:r>
      </w:del>
      <w:r>
        <w:rPr>
          <w:rFonts w:hint="eastAsia"/>
        </w:rPr>
        <w:t>，其参数含义已经发生了改变。对于所选取初值较为准确或者线性化误差影响小的参数（如钟差、模糊度参数），可以选择继续沿用之前的初值进行滤波的后续处理</w:t>
      </w:r>
      <w:del w:id="444" w:author="王 庆云" w:date="2022-04-18T12:28:00Z">
        <w:r w:rsidDel="0073431B">
          <w:rPr>
            <w:rFonts w:hint="eastAsia"/>
          </w:rPr>
          <w:delText>。</w:delText>
        </w:r>
      </w:del>
      <w:ins w:id="445" w:author="王 庆云" w:date="2022-04-18T12:28:00Z">
        <w:r w:rsidR="0073431B">
          <w:rPr>
            <w:rFonts w:hint="eastAsia"/>
          </w:rPr>
          <w:t>；</w:t>
        </w:r>
      </w:ins>
      <w:r>
        <w:rPr>
          <w:rFonts w:hint="eastAsia"/>
        </w:rPr>
        <w:t>而对于线性化误差影响较大的参数（如轨道参数），则应当对这些参数做一次时间更新</w:t>
      </w:r>
      <w:del w:id="446" w:author="王 庆云" w:date="2022-04-18T12:28:00Z">
        <w:r w:rsidDel="0073431B">
          <w:rPr>
            <w:rFonts w:hint="eastAsia"/>
          </w:rPr>
          <w:delText>，</w:delText>
        </w:r>
      </w:del>
      <w:ins w:id="447" w:author="王 庆云" w:date="2022-04-18T12:28:00Z">
        <w:r w:rsidR="0073431B">
          <w:rPr>
            <w:rFonts w:hint="eastAsia"/>
          </w:rPr>
          <w:t>。</w:t>
        </w:r>
      </w:ins>
      <w:r>
        <w:rPr>
          <w:rFonts w:hint="eastAsia"/>
        </w:rPr>
        <w:t>其中，状态方程为如下</w:t>
      </w:r>
      <w:r>
        <w:fldChar w:fldCharType="begin"/>
      </w:r>
      <w:r>
        <w:instrText xml:space="preserve"> </w:instrText>
      </w:r>
      <w:r>
        <w:rPr>
          <w:rFonts w:hint="eastAsia"/>
        </w:rPr>
        <w:instrText>GOTOBUTTON ZEqnNum608577  \* MERGEFORMAT</w:instrText>
      </w:r>
      <w:r>
        <w:instrText xml:space="preserve"> </w:instrText>
      </w:r>
      <w:fldSimple w:instr=" REF ZEqnNum608577 \* Charformat \! \* MERGEFORMAT ">
        <w:r w:rsidR="00897A40">
          <w:rPr>
            <w:rFonts w:hint="eastAsia"/>
          </w:rPr>
          <w:instrText>(</w:instrText>
        </w:r>
        <w:r w:rsidR="00897A40">
          <w:rPr>
            <w:rFonts w:hint="eastAsia"/>
          </w:rPr>
          <w:instrText>公式</w:instrText>
        </w:r>
        <w:r w:rsidR="00897A40">
          <w:instrText>3-10)</w:instrText>
        </w:r>
      </w:fldSimple>
      <w:r>
        <w:fldChar w:fldCharType="end"/>
      </w:r>
      <w:r>
        <w:rPr>
          <w:rFonts w:hint="eastAsia"/>
        </w:rPr>
        <w:t>所示：</w:t>
      </w:r>
    </w:p>
    <w:p w14:paraId="12F9E354" w14:textId="77777777" w:rsidR="00AA32E4" w:rsidRDefault="00AA32E4" w:rsidP="00AA32E4">
      <w:pPr>
        <w:pStyle w:val="af1"/>
      </w:pPr>
      <w:r>
        <w:tab/>
      </w:r>
      <w:r w:rsidR="00264CD3">
        <w:rPr>
          <w:noProof/>
          <w:position w:val="-4"/>
        </w:rPr>
        <w:object w:dxaOrig="183" w:dyaOrig="258" w14:anchorId="5EADC68E">
          <v:shape id="_x0000_i1163" type="#_x0000_t75" style="width:10pt;height:13.15pt" o:ole="">
            <v:imagedata r:id="rId293" o:title=""/>
          </v:shape>
          <o:OLEObject Type="Embed" ProgID="Equation.DSMT4" ShapeID="_x0000_i1163" DrawAspect="Content" ObjectID="_1711885116" r:id="rId294"/>
        </w:object>
      </w:r>
      <w:r w:rsidR="00264CD3">
        <w:rPr>
          <w:noProof/>
          <w:position w:val="-14"/>
        </w:rPr>
        <w:object w:dxaOrig="2869" w:dyaOrig="408" w14:anchorId="42E6666C">
          <v:shape id="_x0000_i1164" type="#_x0000_t75" style="width:143.35pt;height:20.65pt" o:ole="">
            <v:imagedata r:id="rId295" o:title=""/>
          </v:shape>
          <o:OLEObject Type="Embed" ProgID="Equation.DSMT4" ShapeID="_x0000_i1164" DrawAspect="Content" ObjectID="_1711885117" r:id="rId29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48" w:name="ZEqnNum60857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10</w:instrText>
        </w:r>
      </w:fldSimple>
      <w:r w:rsidR="003746BA">
        <w:instrText>)</w:instrText>
      </w:r>
      <w:bookmarkEnd w:id="448"/>
      <w:r w:rsidR="003746BA">
        <w:fldChar w:fldCharType="end"/>
      </w:r>
    </w:p>
    <w:p w14:paraId="1792C172" w14:textId="77777777" w:rsidR="00AA32E4" w:rsidRDefault="00AA32E4" w:rsidP="00AA32E4">
      <w:pPr>
        <w:spacing w:before="60" w:after="60"/>
        <w:ind w:firstLineChars="0" w:firstLine="0"/>
      </w:pPr>
      <w:r>
        <w:rPr>
          <w:rFonts w:hint="eastAsia"/>
        </w:rPr>
        <w:t>式中，</w:t>
      </w:r>
      <w:r w:rsidR="00264CD3">
        <w:rPr>
          <w:noProof/>
          <w:position w:val="-12"/>
        </w:rPr>
        <w:object w:dxaOrig="236" w:dyaOrig="355" w14:anchorId="15DD8264">
          <v:shape id="_x0000_i1165" type="#_x0000_t75" style="width:11.9pt;height:18.15pt" o:ole="">
            <v:imagedata r:id="rId297" o:title=""/>
          </v:shape>
          <o:OLEObject Type="Embed" ProgID="Equation.DSMT4" ShapeID="_x0000_i1165" DrawAspect="Content" ObjectID="_1711885118" r:id="rId298"/>
        </w:object>
      </w:r>
      <w:r>
        <w:rPr>
          <w:rFonts w:hint="eastAsia"/>
        </w:rPr>
        <w:t>表示</w:t>
      </w:r>
      <w:r>
        <w:rPr>
          <w:rFonts w:hint="eastAsia"/>
        </w:rPr>
        <w:t>t</w:t>
      </w:r>
      <w:r>
        <w:rPr>
          <w:rFonts w:hint="eastAsia"/>
        </w:rPr>
        <w:t>时刻的待估参数，</w:t>
      </w:r>
      <w:r w:rsidR="00264CD3">
        <w:rPr>
          <w:noProof/>
          <w:position w:val="-12"/>
        </w:rPr>
        <w:object w:dxaOrig="387" w:dyaOrig="355" w14:anchorId="5DA0A372">
          <v:shape id="_x0000_i1166" type="#_x0000_t75" style="width:19.4pt;height:18.15pt" o:ole="">
            <v:imagedata r:id="rId299" o:title=""/>
          </v:shape>
          <o:OLEObject Type="Embed" ProgID="Equation.DSMT4" ShapeID="_x0000_i1166" DrawAspect="Content" ObjectID="_1711885119" r:id="rId300"/>
        </w:object>
      </w:r>
      <w:r>
        <w:rPr>
          <w:rFonts w:hint="eastAsia"/>
        </w:rPr>
        <w:t>表示初值更新后</w:t>
      </w:r>
      <w:r>
        <w:rPr>
          <w:rFonts w:hint="eastAsia"/>
        </w:rPr>
        <w:t>t+1</w:t>
      </w:r>
      <w:r>
        <w:rPr>
          <w:rFonts w:hint="eastAsia"/>
        </w:rPr>
        <w:t>时刻的待估参数，</w:t>
      </w:r>
      <w:r w:rsidR="00264CD3">
        <w:rPr>
          <w:noProof/>
          <w:position w:val="-14"/>
        </w:rPr>
        <w:object w:dxaOrig="462" w:dyaOrig="387" w14:anchorId="00BA4F3B">
          <v:shape id="_x0000_i1167" type="#_x0000_t75" style="width:23.15pt;height:19.4pt" o:ole="">
            <v:imagedata r:id="rId301" o:title=""/>
          </v:shape>
          <o:OLEObject Type="Embed" ProgID="Equation.DSMT4" ShapeID="_x0000_i1167" DrawAspect="Content" ObjectID="_1711885120" r:id="rId302"/>
        </w:object>
      </w:r>
      <w:r>
        <w:rPr>
          <w:rFonts w:hint="eastAsia"/>
        </w:rPr>
        <w:t>表示这个状态方程的信息权。由于本质上两个参数仅仅是初值不一致，其状态方程的噪声应为</w:t>
      </w:r>
      <w:r>
        <w:rPr>
          <w:rFonts w:hint="eastAsia"/>
        </w:rPr>
        <w:t>0</w:t>
      </w:r>
      <w:r>
        <w:rPr>
          <w:rFonts w:hint="eastAsia"/>
        </w:rPr>
        <w:t>，即信息权为</w:t>
      </w:r>
      <w:r w:rsidR="00264CD3">
        <w:rPr>
          <w:noProof/>
          <w:position w:val="-4"/>
        </w:rPr>
        <w:object w:dxaOrig="236" w:dyaOrig="204" w14:anchorId="2CFCA307">
          <v:shape id="_x0000_i1168" type="#_x0000_t75" style="width:11.9pt;height:10pt" o:ole="">
            <v:imagedata r:id="rId303" o:title=""/>
          </v:shape>
          <o:OLEObject Type="Embed" ProgID="Equation.DSMT4" ShapeID="_x0000_i1168" DrawAspect="Content" ObjectID="_1711885121" r:id="rId304"/>
        </w:object>
      </w:r>
      <w:r>
        <w:rPr>
          <w:rFonts w:hint="eastAsia"/>
        </w:rPr>
        <w:t>，因此无法按一般方法直接进行时间更新。这里可以通过对原有参数做一次线性变换以此等价实现信息权为</w:t>
      </w:r>
      <w:r w:rsidR="00264CD3">
        <w:rPr>
          <w:noProof/>
          <w:position w:val="-4"/>
        </w:rPr>
        <w:object w:dxaOrig="236" w:dyaOrig="204" w14:anchorId="447D4979">
          <v:shape id="_x0000_i1169" type="#_x0000_t75" style="width:11.9pt;height:10pt" o:ole="">
            <v:imagedata r:id="rId303" o:title=""/>
          </v:shape>
          <o:OLEObject Type="Embed" ProgID="Equation.DSMT4" ShapeID="_x0000_i1169" DrawAspect="Content" ObjectID="_1711885122" r:id="rId305"/>
        </w:object>
      </w:r>
      <w:r>
        <w:rPr>
          <w:rFonts w:hint="eastAsia"/>
        </w:rPr>
        <w:t>的时间更新。这里考虑具有如下一般形式的状态方程：</w:t>
      </w:r>
    </w:p>
    <w:p w14:paraId="7413E12B" w14:textId="77777777" w:rsidR="00AA32E4" w:rsidRDefault="00AA32E4" w:rsidP="00AA32E4">
      <w:pPr>
        <w:pStyle w:val="af1"/>
      </w:pPr>
      <w:r>
        <w:tab/>
      </w:r>
      <w:r w:rsidR="00264CD3">
        <w:rPr>
          <w:noProof/>
          <w:position w:val="-14"/>
        </w:rPr>
        <w:object w:dxaOrig="1666" w:dyaOrig="387" w14:anchorId="64C84990">
          <v:shape id="_x0000_i1170" type="#_x0000_t75" style="width:82.65pt;height:19.4pt" o:ole="">
            <v:imagedata r:id="rId306" o:title=""/>
          </v:shape>
          <o:OLEObject Type="Embed" ProgID="Equation.DSMT4" ShapeID="_x0000_i1170" DrawAspect="Content" ObjectID="_1711885123" r:id="rId30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49" w:name="ZEqnNum10178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11</w:instrText>
        </w:r>
      </w:fldSimple>
      <w:r w:rsidR="003746BA">
        <w:instrText>)</w:instrText>
      </w:r>
      <w:bookmarkEnd w:id="449"/>
      <w:r w:rsidR="003746BA">
        <w:fldChar w:fldCharType="end"/>
      </w:r>
    </w:p>
    <w:p w14:paraId="39B215A6" w14:textId="77777777" w:rsidR="00AA32E4" w:rsidRDefault="00AA32E4" w:rsidP="00AA32E4">
      <w:pPr>
        <w:spacing w:before="60" w:after="60"/>
        <w:ind w:firstLineChars="0" w:firstLine="0"/>
      </w:pPr>
      <w:r>
        <w:rPr>
          <w:rFonts w:hint="eastAsia"/>
        </w:rPr>
        <w:t>考虑对于</w:t>
      </w:r>
      <w:r w:rsidR="00264CD3">
        <w:rPr>
          <w:noProof/>
          <w:position w:val="-12"/>
        </w:rPr>
        <w:object w:dxaOrig="236" w:dyaOrig="355" w14:anchorId="08CF520E">
          <v:shape id="_x0000_i1171" type="#_x0000_t75" style="width:11.9pt;height:18.15pt" o:ole="">
            <v:imagedata r:id="rId308" o:title=""/>
          </v:shape>
          <o:OLEObject Type="Embed" ProgID="Equation.DSMT4" ShapeID="_x0000_i1171" DrawAspect="Content" ObjectID="_1711885124" r:id="rId309"/>
        </w:object>
      </w:r>
      <w:r>
        <w:rPr>
          <w:rFonts w:hint="eastAsia"/>
        </w:rPr>
        <w:t>参数具有如下的信息方程：</w:t>
      </w:r>
    </w:p>
    <w:p w14:paraId="7FF551D9" w14:textId="77777777" w:rsidR="00AA32E4" w:rsidRDefault="00AA32E4" w:rsidP="00AA32E4">
      <w:pPr>
        <w:pStyle w:val="af1"/>
      </w:pPr>
      <w:r>
        <w:tab/>
      </w:r>
      <w:r w:rsidR="00264CD3">
        <w:rPr>
          <w:noProof/>
          <w:position w:val="-12"/>
        </w:rPr>
        <w:object w:dxaOrig="817" w:dyaOrig="355" w14:anchorId="217DA8E5">
          <v:shape id="_x0000_i1172" type="#_x0000_t75" style="width:41.3pt;height:18.15pt" o:ole="">
            <v:imagedata r:id="rId310" o:title=""/>
          </v:shape>
          <o:OLEObject Type="Embed" ProgID="Equation.DSMT4" ShapeID="_x0000_i1172" DrawAspect="Content" ObjectID="_1711885125" r:id="rId3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50" w:name="ZEqnNum34278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12</w:instrText>
        </w:r>
      </w:fldSimple>
      <w:r w:rsidR="003746BA">
        <w:instrText>)</w:instrText>
      </w:r>
      <w:bookmarkEnd w:id="450"/>
      <w:r w:rsidR="003746BA">
        <w:fldChar w:fldCharType="end"/>
      </w:r>
    </w:p>
    <w:p w14:paraId="0151FC27" w14:textId="77777777"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fldSimple w:instr=" REF ZEqnNum101788 \* Charformat \! \* MERGEFORMAT ">
        <w:r w:rsidR="00897A40">
          <w:rPr>
            <w:rFonts w:hint="eastAsia"/>
          </w:rPr>
          <w:instrText>(</w:instrText>
        </w:r>
        <w:r w:rsidR="00897A40">
          <w:rPr>
            <w:rFonts w:hint="eastAsia"/>
          </w:rPr>
          <w:instrText>公式</w:instrText>
        </w:r>
        <w:r w:rsidR="00897A40">
          <w:instrText>3-11)</w:instrText>
        </w:r>
      </w:fldSimple>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fldSimple w:instr=" REF ZEqnNum342784 \* Charformat \! \* MERGEFORMAT ">
        <w:r w:rsidR="00897A40">
          <w:rPr>
            <w:rFonts w:hint="eastAsia"/>
          </w:rPr>
          <w:instrText>(</w:instrText>
        </w:r>
        <w:r w:rsidR="00897A40">
          <w:rPr>
            <w:rFonts w:hint="eastAsia"/>
          </w:rPr>
          <w:instrText>公式</w:instrText>
        </w:r>
        <w:r w:rsidR="00897A40">
          <w:instrText>3-12)</w:instrText>
        </w:r>
      </w:fldSimple>
      <w:r>
        <w:fldChar w:fldCharType="end"/>
      </w:r>
      <w:r>
        <w:rPr>
          <w:rFonts w:hint="eastAsia"/>
        </w:rPr>
        <w:t>即可以对信息方程完成如下的更新：</w:t>
      </w:r>
    </w:p>
    <w:p w14:paraId="414323A2" w14:textId="77777777" w:rsidR="00AA32E4" w:rsidRDefault="00AA32E4" w:rsidP="00AA32E4">
      <w:pPr>
        <w:pStyle w:val="af1"/>
      </w:pPr>
      <w:r>
        <w:tab/>
      </w:r>
      <w:r w:rsidR="00264CD3">
        <w:rPr>
          <w:noProof/>
          <w:position w:val="-74"/>
        </w:rPr>
        <w:object w:dxaOrig="2644" w:dyaOrig="1612" w14:anchorId="6297600D">
          <v:shape id="_x0000_i1173" type="#_x0000_t75" style="width:132.1pt;height:81.4pt" o:ole="">
            <v:imagedata r:id="rId312" o:title=""/>
          </v:shape>
          <o:OLEObject Type="Embed" ProgID="Equation.DSMT4" ShapeID="_x0000_i1173" DrawAspect="Content" ObjectID="_1711885126" r:id="rId31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13</w:instrText>
        </w:r>
      </w:fldSimple>
      <w:r w:rsidR="003746BA">
        <w:instrText>)</w:instrText>
      </w:r>
      <w:r w:rsidR="003746BA">
        <w:fldChar w:fldCharType="end"/>
      </w:r>
    </w:p>
    <w:p w14:paraId="47BAD1EC" w14:textId="1603E4AB" w:rsidR="00AA32E4" w:rsidRDefault="00D266D2" w:rsidP="00AA32E4">
      <w:pPr>
        <w:spacing w:before="60" w:after="60"/>
        <w:ind w:firstLineChars="0" w:firstLine="0"/>
      </w:pPr>
      <w:ins w:id="451" w:author="王 庆云" w:date="2022-04-18T12:35:00Z">
        <w:r>
          <w:rPr>
            <w:rFonts w:hint="eastAsia"/>
          </w:rPr>
          <w:t>由于计算机数值误差的原因，设置过大的信息权阵依然会引起</w:t>
        </w:r>
        <w:r>
          <w:rPr>
            <w:rFonts w:hint="eastAsia"/>
          </w:rPr>
          <w:t>SRIF</w:t>
        </w:r>
        <w:r>
          <w:rPr>
            <w:rFonts w:hint="eastAsia"/>
          </w:rPr>
          <w:t>滤波器的发散现象，因此</w:t>
        </w:r>
      </w:ins>
      <w:r w:rsidR="00AA32E4">
        <w:rPr>
          <w:rFonts w:hint="eastAsia"/>
        </w:rPr>
        <w:t>式中</w:t>
      </w:r>
      <w:del w:id="452" w:author="王 庆云" w:date="2022-04-18T12:35:00Z">
        <w:r w:rsidR="00AA32E4" w:rsidDel="00D266D2">
          <w:rPr>
            <w:rFonts w:hint="eastAsia"/>
          </w:rPr>
          <w:delText>也是</w:delText>
        </w:r>
      </w:del>
      <w:r w:rsidR="00AA32E4">
        <w:rPr>
          <w:rFonts w:hint="eastAsia"/>
        </w:rPr>
        <w:t>给出</w:t>
      </w:r>
      <w:ins w:id="453" w:author="王 庆云" w:date="2022-04-18T12:35:00Z">
        <w:r>
          <w:rPr>
            <w:rFonts w:hint="eastAsia"/>
          </w:rPr>
          <w:t>的是</w:t>
        </w:r>
      </w:ins>
      <w:r w:rsidR="00AA32E4">
        <w:rPr>
          <w:rFonts w:hint="eastAsia"/>
        </w:rPr>
        <w:t>对于间更新过程中的状态方程设定极小噪声的方法。</w:t>
      </w:r>
      <w:del w:id="454" w:author="王 庆云" w:date="2022-04-18T12:35:00Z">
        <w:r w:rsidR="00AA32E4" w:rsidDel="00D266D2">
          <w:rPr>
            <w:rFonts w:hint="eastAsia"/>
          </w:rPr>
          <w:delText>由于计算机数值误差的原因，设置过大的信息权阵依然会引起</w:delText>
        </w:r>
        <w:r w:rsidR="00AA32E4" w:rsidDel="00D266D2">
          <w:rPr>
            <w:rFonts w:hint="eastAsia"/>
          </w:rPr>
          <w:delText>SRIF</w:delText>
        </w:r>
        <w:r w:rsidR="00AA32E4" w:rsidDel="00D266D2">
          <w:rPr>
            <w:rFonts w:hint="eastAsia"/>
          </w:rPr>
          <w:delText>滤波器的发散现象，</w:delText>
        </w:r>
      </w:del>
      <w:r w:rsidR="00AA32E4">
        <w:rPr>
          <w:rFonts w:hint="eastAsia"/>
        </w:rPr>
        <w:t>采用上述的转换，可以实现</w:t>
      </w:r>
      <w:r w:rsidR="009F4779">
        <w:rPr>
          <w:rFonts w:hint="eastAsia"/>
        </w:rPr>
        <w:t>等价</w:t>
      </w:r>
      <w:r w:rsidR="00AA32E4">
        <w:rPr>
          <w:rFonts w:hint="eastAsia"/>
        </w:rPr>
        <w:t>的更新。</w:t>
      </w:r>
    </w:p>
    <w:p w14:paraId="65142865" w14:textId="77777777" w:rsidR="00AA32E4" w:rsidRDefault="00AA32E4" w:rsidP="00596A6E">
      <w:pPr>
        <w:pStyle w:val="2"/>
      </w:pPr>
      <w:bookmarkStart w:id="455" w:name="_Toc101082656"/>
      <w:r>
        <w:rPr>
          <w:rFonts w:hint="eastAsia"/>
        </w:rPr>
        <w:t>GNSS</w:t>
      </w:r>
      <w:r>
        <w:rPr>
          <w:rFonts w:hint="eastAsia"/>
        </w:rPr>
        <w:t>实时数据精化</w:t>
      </w:r>
      <w:bookmarkEnd w:id="455"/>
    </w:p>
    <w:p w14:paraId="515E867A" w14:textId="30261F95"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w:t>
      </w:r>
      <w:del w:id="456" w:author="王 庆云" w:date="2022-04-18T14:57:00Z">
        <w:r w:rsidDel="00DD1D58">
          <w:rPr>
            <w:rFonts w:hint="eastAsia"/>
          </w:rPr>
          <w:delText>的</w:delText>
        </w:r>
      </w:del>
      <w:r>
        <w:rPr>
          <w:rFonts w:hint="eastAsia"/>
        </w:rPr>
        <w:t>保证输入的是“干净”的观测值，否则其中的“异常值”将会导致滤波器收敛速度减缓甚至发散。由于</w:t>
      </w:r>
      <w:r>
        <w:rPr>
          <w:rFonts w:hint="eastAsia"/>
        </w:rPr>
        <w:t>GNSS</w:t>
      </w:r>
      <w:r>
        <w:rPr>
          <w:rFonts w:hint="eastAsia"/>
        </w:rPr>
        <w:t>信号传播过程</w:t>
      </w:r>
      <w:ins w:id="457" w:author="王 庆云" w:date="2022-04-18T14:58:00Z">
        <w:r w:rsidR="00DD1D58">
          <w:rPr>
            <w:rFonts w:hint="eastAsia"/>
          </w:rPr>
          <w:t>不可避免地</w:t>
        </w:r>
      </w:ins>
      <w:r>
        <w:rPr>
          <w:rFonts w:hint="eastAsia"/>
        </w:rPr>
        <w:t>会受到外界环境因素（如多路径效应、大气环境不稳定、接发硬件因素）等影响，</w:t>
      </w:r>
      <w:del w:id="458" w:author="王 庆云" w:date="2022-04-18T14:54:00Z">
        <w:r w:rsidDel="00DD1D58">
          <w:rPr>
            <w:rFonts w:hint="eastAsia"/>
          </w:rPr>
          <w:delText>导致大量</w:delText>
        </w:r>
      </w:del>
      <w:ins w:id="459" w:author="王 庆云" w:date="2022-04-18T14:54:00Z">
        <w:r w:rsidR="00DD1D58">
          <w:rPr>
            <w:rFonts w:hint="eastAsia"/>
          </w:rPr>
          <w:t>因此</w:t>
        </w:r>
      </w:ins>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del w:id="460" w:author="王 庆云" w:date="2022-04-18T14:55:00Z">
        <w:r w:rsidDel="00DD1D58">
          <w:rPr>
            <w:rFonts w:hint="eastAsia"/>
          </w:rPr>
          <w:delText>,</w:delText>
        </w:r>
      </w:del>
      <w:ins w:id="461" w:author="王 庆云" w:date="2022-04-18T14:55:00Z">
        <w:r w:rsidR="00DD1D58">
          <w:rPr>
            <w:rFonts w:hint="eastAsia"/>
          </w:rPr>
          <w:t>，</w:t>
        </w:r>
      </w:ins>
      <w:r>
        <w:rPr>
          <w:rFonts w:hint="eastAsia"/>
        </w:rPr>
        <w:t>由于本身的特性，还存在着整周跳变（周跳）的问题，这严重影响着观测值</w:t>
      </w:r>
      <w:del w:id="462" w:author="王 庆云" w:date="2022-04-18T14:55:00Z">
        <w:r w:rsidDel="00DD1D58">
          <w:rPr>
            <w:rFonts w:hint="eastAsia"/>
          </w:rPr>
          <w:delText>得</w:delText>
        </w:r>
      </w:del>
      <w:ins w:id="463" w:author="王 庆云" w:date="2022-04-18T14:55:00Z">
        <w:r w:rsidR="00DD1D58">
          <w:rPr>
            <w:rFonts w:hint="eastAsia"/>
          </w:rPr>
          <w:t>的</w:t>
        </w:r>
      </w:ins>
      <w:r>
        <w:rPr>
          <w:rFonts w:hint="eastAsia"/>
        </w:rPr>
        <w:t>精度水平。因而需要对</w:t>
      </w:r>
      <w:r>
        <w:rPr>
          <w:rFonts w:hint="eastAsia"/>
        </w:rPr>
        <w:t>GNSS</w:t>
      </w:r>
      <w:r>
        <w:rPr>
          <w:rFonts w:hint="eastAsia"/>
        </w:rPr>
        <w:t>异常值进行有效地探测和剔除。在精密轨道确定事后批处理的模式中，</w:t>
      </w:r>
      <w:del w:id="464" w:author="王 庆云" w:date="2022-04-18T14:56:00Z">
        <w:r w:rsidDel="00DD1D58">
          <w:rPr>
            <w:rFonts w:hint="eastAsia"/>
          </w:rPr>
          <w:delText>其对</w:delText>
        </w:r>
        <w:r w:rsidDel="00DD1D58">
          <w:rPr>
            <w:rFonts w:hint="eastAsia"/>
          </w:rPr>
          <w:delText>GNSS</w:delText>
        </w:r>
        <w:r w:rsidDel="00DD1D58">
          <w:rPr>
            <w:rFonts w:hint="eastAsia"/>
          </w:rPr>
          <w:delText>异常值的处理，</w:delText>
        </w:r>
      </w:del>
      <w:r>
        <w:rPr>
          <w:rFonts w:hint="eastAsia"/>
        </w:rPr>
        <w:t>通常会在参数估计前对观测数据进行整体预处理，以及在参数估计后利用观测方程的验后残差进行相应的探测</w:t>
      </w:r>
      <w:ins w:id="465" w:author="王 庆云" w:date="2022-04-18T14:56:00Z">
        <w:r w:rsidR="00DD1D58">
          <w:rPr>
            <w:rFonts w:hint="eastAsia"/>
          </w:rPr>
          <w:t>，以此</w:t>
        </w:r>
      </w:ins>
      <w:ins w:id="466" w:author="王 庆云" w:date="2022-04-18T14:57:00Z">
        <w:r w:rsidR="00DD1D58">
          <w:rPr>
            <w:rFonts w:hint="eastAsia"/>
          </w:rPr>
          <w:t>达到</w:t>
        </w:r>
        <w:r w:rsidR="00DD1D58">
          <w:rPr>
            <w:rFonts w:hint="eastAsia"/>
          </w:rPr>
          <w:t>GNSS</w:t>
        </w:r>
        <w:r w:rsidR="00DD1D58">
          <w:rPr>
            <w:rFonts w:hint="eastAsia"/>
          </w:rPr>
          <w:t>异常值探测与剔除的目的</w:t>
        </w:r>
      </w:ins>
      <w:r>
        <w:rPr>
          <w:rFonts w:hint="eastAsia"/>
        </w:rPr>
        <w:t>。类似地，实时滤波轨道中同样可以在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数据质量进行相应的检测。接下来依次对这两部分所采用的算法模型和处理策略进行介绍。</w:t>
      </w:r>
    </w:p>
    <w:p w14:paraId="3259E3B7" w14:textId="77777777" w:rsidR="00AA32E4" w:rsidRDefault="00AA32E4">
      <w:pPr>
        <w:pStyle w:val="3"/>
      </w:pPr>
      <w:bookmarkStart w:id="467" w:name="实时数据质量检测算法章节"/>
      <w:bookmarkStart w:id="468" w:name="_Toc101082657"/>
      <w:bookmarkEnd w:id="467"/>
      <w:r>
        <w:rPr>
          <w:rFonts w:hint="eastAsia"/>
        </w:rPr>
        <w:t>实时数据质量检测算法</w:t>
      </w:r>
      <w:bookmarkEnd w:id="468"/>
    </w:p>
    <w:p w14:paraId="3D81C4D0" w14:textId="21843272" w:rsidR="00AA32E4" w:rsidRDefault="00AA32E4" w:rsidP="00AA32E4">
      <w:pPr>
        <w:spacing w:before="60" w:after="60"/>
        <w:ind w:firstLine="480"/>
      </w:pPr>
      <w:r>
        <w:rPr>
          <w:rFonts w:hint="eastAsia"/>
        </w:rPr>
        <w:t>考虑到</w:t>
      </w:r>
      <w:r>
        <w:rPr>
          <w:rFonts w:hint="eastAsia"/>
        </w:rPr>
        <w:t>GNSS</w:t>
      </w:r>
      <w:r>
        <w:rPr>
          <w:rFonts w:hint="eastAsia"/>
        </w:rPr>
        <w:t>载波相位观测值具有较高</w:t>
      </w:r>
      <w:del w:id="469" w:author="王 庆云" w:date="2022-04-18T14:58:00Z">
        <w:r w:rsidDel="00DD1D58">
          <w:rPr>
            <w:rFonts w:hint="eastAsia"/>
          </w:rPr>
          <w:delText>地</w:delText>
        </w:r>
      </w:del>
      <w:ins w:id="470" w:author="王 庆云" w:date="2022-04-18T14:58:00Z">
        <w:r w:rsidR="00DD1D58">
          <w:rPr>
            <w:rFonts w:hint="eastAsia"/>
          </w:rPr>
          <w:t>的</w:t>
        </w:r>
      </w:ins>
      <w:r>
        <w:rPr>
          <w:rFonts w:hint="eastAsia"/>
        </w:rPr>
        <w:t>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w:t>
      </w:r>
      <w:del w:id="471" w:author="王 庆云" w:date="2022-04-18T14:58:00Z">
        <w:r w:rsidDel="00DD1D58">
          <w:rPr>
            <w:rFonts w:hint="eastAsia"/>
          </w:rPr>
          <w:delText>被</w:delText>
        </w:r>
      </w:del>
      <w:ins w:id="472" w:author="王 庆云" w:date="2022-04-18T14:58:00Z">
        <w:r w:rsidR="00DD1D58">
          <w:rPr>
            <w:rFonts w:hint="eastAsia"/>
          </w:rPr>
          <w:t>最</w:t>
        </w:r>
      </w:ins>
      <w:r>
        <w:rPr>
          <w:rFonts w:hint="eastAsia"/>
        </w:rPr>
        <w:t>广泛应用的载波相位观测值质量检测算法，实时滤波轨道处理中同样使用了该方法对载波相位观测值进行检测。其基本思想是通过构造</w:t>
      </w:r>
      <w:r>
        <w:rPr>
          <w:rFonts w:hint="eastAsia"/>
        </w:rPr>
        <w:t>Melbourne-Wubbena</w:t>
      </w:r>
      <w:del w:id="473" w:author="王 庆云" w:date="2022-04-18T14:59:00Z">
        <w:r w:rsidDel="00CD3B64">
          <w:rPr>
            <w:rFonts w:hint="eastAsia"/>
          </w:rPr>
          <w:delText>(</w:delText>
        </w:r>
      </w:del>
      <w:ins w:id="474" w:author="王 庆云" w:date="2022-04-18T14:59:00Z">
        <w:r w:rsidR="00CD3B64">
          <w:rPr>
            <w:rFonts w:hint="eastAsia"/>
          </w:rPr>
          <w:t>（</w:t>
        </w:r>
      </w:ins>
      <w:r>
        <w:rPr>
          <w:rFonts w:hint="eastAsia"/>
        </w:rPr>
        <w:t>MW</w:t>
      </w:r>
      <w:ins w:id="475" w:author="王 庆云" w:date="2022-04-18T14:59:00Z">
        <w:r w:rsidR="00CD3B64">
          <w:rPr>
            <w:rFonts w:hint="eastAsia"/>
          </w:rPr>
          <w:t>）</w:t>
        </w:r>
      </w:ins>
      <w:del w:id="476" w:author="王 庆云" w:date="2022-04-18T14:59:00Z">
        <w:r w:rsidDel="00CD3B64">
          <w:rPr>
            <w:rFonts w:hint="eastAsia"/>
          </w:rPr>
          <w:delText>)</w:delText>
        </w:r>
      </w:del>
      <w:r>
        <w:rPr>
          <w:rFonts w:hint="eastAsia"/>
        </w:rPr>
        <w:t>双频组合观测值和无几何距离（</w:t>
      </w:r>
      <w:r>
        <w:rPr>
          <w:rFonts w:hint="eastAsia"/>
        </w:rPr>
        <w:t>Geometry-Free</w:t>
      </w:r>
      <w:r>
        <w:rPr>
          <w:rFonts w:hint="eastAsia"/>
        </w:rPr>
        <w:t>，</w:t>
      </w:r>
      <w:r>
        <w:rPr>
          <w:rFonts w:hint="eastAsia"/>
        </w:rPr>
        <w:t>GF</w:t>
      </w:r>
      <w:ins w:id="477" w:author="王 庆云" w:date="2022-04-18T14:59:00Z">
        <w:r w:rsidR="00CD3B64">
          <w:rPr>
            <w:rFonts w:hint="eastAsia"/>
          </w:rPr>
          <w:t>）</w:t>
        </w:r>
      </w:ins>
      <w:del w:id="478" w:author="王 庆云" w:date="2022-04-18T14:59:00Z">
        <w:r w:rsidDel="00CD3B64">
          <w:rPr>
            <w:rFonts w:hint="eastAsia"/>
          </w:rPr>
          <w:delText>)</w:delText>
        </w:r>
      </w:del>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w:t>
      </w:r>
      <w:del w:id="479" w:author="王 庆云" w:date="2022-04-18T14:59:00Z">
        <w:r w:rsidDel="00CD3B64">
          <w:rPr>
            <w:rFonts w:hint="eastAsia"/>
          </w:rPr>
          <w:delText>直接</w:delText>
        </w:r>
      </w:del>
      <w:r>
        <w:rPr>
          <w:rFonts w:hint="eastAsia"/>
        </w:rPr>
        <w:t>进行分析，需要在原有基础上进行改进，以适应实时处理过程（张小红等，</w:t>
      </w:r>
      <w:r>
        <w:rPr>
          <w:rFonts w:hint="eastAsia"/>
        </w:rPr>
        <w:t>2010</w:t>
      </w:r>
      <w:r>
        <w:rPr>
          <w:rFonts w:hint="eastAsia"/>
        </w:rPr>
        <w:t>）。</w:t>
      </w:r>
    </w:p>
    <w:p w14:paraId="36683787" w14:textId="77777777" w:rsidR="00AA32E4" w:rsidRDefault="00AA32E4" w:rsidP="00AA32E4">
      <w:pPr>
        <w:spacing w:before="60" w:after="60"/>
        <w:ind w:firstLine="480"/>
      </w:pPr>
      <w:r>
        <w:rPr>
          <w:rFonts w:hint="eastAsia"/>
        </w:rPr>
        <w:t>具体的算法流程如下。这里我们使用</w:t>
      </w:r>
      <w:r w:rsidR="00264CD3">
        <w:rPr>
          <w:noProof/>
          <w:position w:val="-12"/>
        </w:rPr>
        <w:object w:dxaOrig="580" w:dyaOrig="355" w14:anchorId="20B6AF4A">
          <v:shape id="_x0000_i1174" type="#_x0000_t75" style="width:29.45pt;height:18.15pt" o:ole="">
            <v:imagedata r:id="rId314" o:title=""/>
          </v:shape>
          <o:OLEObject Type="Embed" ProgID="Equation.DSMT4" ShapeID="_x0000_i1174" DrawAspect="Content" ObjectID="_1711885127" r:id="rId315"/>
        </w:object>
      </w:r>
      <w:r>
        <w:rPr>
          <w:rFonts w:hint="eastAsia"/>
        </w:rPr>
        <w:t>表示观测值所采用的频率，</w:t>
      </w:r>
      <w:r w:rsidR="00264CD3">
        <w:rPr>
          <w:noProof/>
          <w:position w:val="-10"/>
        </w:rPr>
        <w:object w:dxaOrig="462" w:dyaOrig="312" w14:anchorId="4E0E11D9">
          <v:shape id="_x0000_i1175" type="#_x0000_t75" style="width:23.15pt;height:15.65pt" o:ole="">
            <v:imagedata r:id="rId316" o:title=""/>
          </v:shape>
          <o:OLEObject Type="Embed" ProgID="Equation.DSMT4" ShapeID="_x0000_i1175" DrawAspect="Content" ObjectID="_1711885128" r:id="rId317"/>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14:paraId="57271952" w14:textId="77777777" w:rsidR="00AA32E4" w:rsidRDefault="00AA32E4" w:rsidP="00AA32E4">
      <w:pPr>
        <w:pStyle w:val="af1"/>
      </w:pPr>
      <w:r>
        <w:tab/>
      </w:r>
      <w:r w:rsidR="00264CD3">
        <w:rPr>
          <w:noProof/>
          <w:position w:val="-12"/>
        </w:rPr>
        <w:object w:dxaOrig="3127" w:dyaOrig="355" w14:anchorId="66AB5E8A">
          <v:shape id="_x0000_i1176" type="#_x0000_t75" style="width:154.65pt;height:18.15pt" o:ole="">
            <v:imagedata r:id="rId318" o:title=""/>
          </v:shape>
          <o:OLEObject Type="Embed" ProgID="Equation.DSMT4" ShapeID="_x0000_i1176" DrawAspect="Content" ObjectID="_1711885129" r:id="rId3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14</w:instrText>
        </w:r>
      </w:fldSimple>
      <w:r w:rsidR="003746BA">
        <w:instrText>)</w:instrText>
      </w:r>
      <w:r w:rsidR="003746BA">
        <w:fldChar w:fldCharType="end"/>
      </w:r>
    </w:p>
    <w:p w14:paraId="1203527B" w14:textId="77777777" w:rsidR="00AA32E4" w:rsidRDefault="00AA32E4" w:rsidP="00AA32E4">
      <w:pPr>
        <w:spacing w:before="60" w:after="60"/>
        <w:ind w:firstLineChars="0" w:firstLine="0"/>
      </w:pPr>
      <w:r>
        <w:rPr>
          <w:rFonts w:hint="eastAsia"/>
        </w:rPr>
        <w:t>式中，</w:t>
      </w:r>
      <w:r w:rsidR="00264CD3">
        <w:rPr>
          <w:noProof/>
          <w:position w:val="-12"/>
        </w:rPr>
        <w:object w:dxaOrig="301" w:dyaOrig="355" w14:anchorId="36431558">
          <v:shape id="_x0000_i1177" type="#_x0000_t75" style="width:15.65pt;height:18.15pt" o:ole="">
            <v:imagedata r:id="rId320" o:title=""/>
          </v:shape>
          <o:OLEObject Type="Embed" ProgID="Equation.DSMT4" ShapeID="_x0000_i1177" DrawAspect="Content" ObjectID="_1711885130" r:id="rId321"/>
        </w:object>
      </w:r>
      <w:r>
        <w:rPr>
          <w:rFonts w:hint="eastAsia"/>
        </w:rPr>
        <w:t>表示电离层延迟在两个频率观测上的差值</w:t>
      </w:r>
      <w:r>
        <w:rPr>
          <w:rFonts w:hint="eastAsia"/>
        </w:rPr>
        <w:t>,</w:t>
      </w:r>
      <w:r w:rsidR="00264CD3">
        <w:rPr>
          <w:noProof/>
          <w:position w:val="-6"/>
        </w:rPr>
        <w:object w:dxaOrig="258" w:dyaOrig="258" w14:anchorId="3A59EEA4">
          <v:shape id="_x0000_i1178" type="#_x0000_t75" style="width:13.15pt;height:13.15pt" o:ole="">
            <v:imagedata r:id="rId322" o:title=""/>
          </v:shape>
          <o:OLEObject Type="Embed" ProgID="Equation.DSMT4" ShapeID="_x0000_i1178" DrawAspect="Content" ObjectID="_1711885131" r:id="rId323"/>
        </w:object>
      </w:r>
      <w:r>
        <w:rPr>
          <w:rFonts w:hint="eastAsia"/>
        </w:rPr>
        <w:t>表示模糊度，</w:t>
      </w:r>
      <w:r w:rsidR="00264CD3">
        <w:rPr>
          <w:noProof/>
          <w:position w:val="-12"/>
        </w:rPr>
        <w:object w:dxaOrig="580" w:dyaOrig="355" w14:anchorId="2E3E480B">
          <v:shape id="_x0000_i1179" type="#_x0000_t75" style="width:29.45pt;height:18.15pt" o:ole="">
            <v:imagedata r:id="rId324" o:title=""/>
          </v:shape>
          <o:OLEObject Type="Embed" ProgID="Equation.DSMT4" ShapeID="_x0000_i1179" DrawAspect="Content" ObjectID="_1711885132" r:id="rId325"/>
        </w:object>
      </w:r>
      <w:r>
        <w:rPr>
          <w:rFonts w:hint="eastAsia"/>
        </w:rPr>
        <w:t>分别表示对应频率的波长。可以看到</w:t>
      </w:r>
      <w:r w:rsidR="00264CD3">
        <w:rPr>
          <w:noProof/>
          <w:position w:val="-12"/>
        </w:rPr>
        <w:object w:dxaOrig="398" w:dyaOrig="355" w14:anchorId="328D69EC">
          <v:shape id="_x0000_i1180" type="#_x0000_t75" style="width:20.65pt;height:18.15pt" o:ole="">
            <v:imagedata r:id="rId326" o:title=""/>
          </v:shape>
          <o:OLEObject Type="Embed" ProgID="Equation.DSMT4" ShapeID="_x0000_i1180" DrawAspect="Content" ObjectID="_1711885133" r:id="rId327"/>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14:paraId="247FFD8B" w14:textId="77777777" w:rsidR="00AA32E4" w:rsidRDefault="00AA32E4" w:rsidP="00AA32E4">
      <w:pPr>
        <w:pStyle w:val="af1"/>
      </w:pPr>
      <w:r>
        <w:tab/>
      </w:r>
      <w:r w:rsidR="00264CD3">
        <w:rPr>
          <w:noProof/>
          <w:position w:val="-12"/>
        </w:rPr>
        <w:object w:dxaOrig="5577" w:dyaOrig="355" w14:anchorId="6252425A">
          <v:shape id="_x0000_i1181" type="#_x0000_t75" style="width:278pt;height:18.15pt" o:ole="">
            <v:imagedata r:id="rId328" o:title=""/>
          </v:shape>
          <o:OLEObject Type="Embed" ProgID="Equation.DSMT4" ShapeID="_x0000_i1181" DrawAspect="Content" ObjectID="_1711885134" r:id="rId3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14:paraId="5D2E9490" w14:textId="77777777" w:rsidR="00AA32E4" w:rsidRDefault="00AA32E4" w:rsidP="00AA32E4">
      <w:pPr>
        <w:spacing w:before="60" w:after="60"/>
        <w:ind w:firstLineChars="0" w:firstLine="0"/>
      </w:pPr>
      <w:r>
        <w:rPr>
          <w:rFonts w:hint="eastAsia"/>
        </w:rPr>
        <w:t>其中电离层延迟随时间变化缓慢，</w:t>
      </w:r>
      <w:r w:rsidR="00264CD3">
        <w:rPr>
          <w:noProof/>
          <w:position w:val="-12"/>
        </w:rPr>
        <w:object w:dxaOrig="1161" w:dyaOrig="355" w14:anchorId="70E060E0">
          <v:shape id="_x0000_i1182" type="#_x0000_t75" style="width:58.25pt;height:18.15pt" o:ole="">
            <v:imagedata r:id="rId330" o:title=""/>
          </v:shape>
          <o:OLEObject Type="Embed" ProgID="Equation.DSMT4" ShapeID="_x0000_i1182" DrawAspect="Content" ObjectID="_1711885135" r:id="rId331"/>
        </w:object>
      </w:r>
      <w:r>
        <w:rPr>
          <w:rFonts w:hint="eastAsia"/>
        </w:rPr>
        <w:t>接近于</w:t>
      </w:r>
      <w:r>
        <w:rPr>
          <w:rFonts w:hint="eastAsia"/>
        </w:rPr>
        <w:t>0</w:t>
      </w:r>
      <w:r>
        <w:rPr>
          <w:rFonts w:hint="eastAsia"/>
        </w:rPr>
        <w:t>，因此</w:t>
      </w:r>
      <w:r w:rsidR="00264CD3">
        <w:rPr>
          <w:noProof/>
          <w:position w:val="-12"/>
        </w:rPr>
        <w:object w:dxaOrig="537" w:dyaOrig="355" w14:anchorId="6114BED9">
          <v:shape id="_x0000_i1183" type="#_x0000_t75" style="width:26.3pt;height:18.15pt" o:ole="">
            <v:imagedata r:id="rId332" o:title=""/>
          </v:shape>
          <o:OLEObject Type="Embed" ProgID="Equation.DSMT4" ShapeID="_x0000_i1183" DrawAspect="Content" ObjectID="_1711885136" r:id="rId333"/>
        </w:object>
      </w:r>
      <w:r>
        <w:rPr>
          <w:rFonts w:hint="eastAsia"/>
        </w:rPr>
        <w:t>可以作为判断模糊度周跳判断的依据。在模糊度没有发生周跳的情况下，</w:t>
      </w:r>
      <w:r w:rsidR="00264CD3">
        <w:rPr>
          <w:noProof/>
          <w:position w:val="-12"/>
        </w:rPr>
        <w:object w:dxaOrig="537" w:dyaOrig="355" w14:anchorId="39A298F6">
          <v:shape id="_x0000_i1184" type="#_x0000_t75" style="width:26.3pt;height:18.15pt" o:ole="">
            <v:imagedata r:id="rId334" o:title=""/>
          </v:shape>
          <o:OLEObject Type="Embed" ProgID="Equation.DSMT4" ShapeID="_x0000_i1184" DrawAspect="Content" ObjectID="_1711885137" r:id="rId335"/>
        </w:object>
      </w:r>
      <w:r>
        <w:rPr>
          <w:rFonts w:hint="eastAsia"/>
        </w:rPr>
        <w:t>通常在厘米级别波动</w:t>
      </w:r>
      <w:r w:rsidR="00764C41">
        <w:rPr>
          <w:rFonts w:hint="eastAsia"/>
        </w:rPr>
        <w:t>。</w:t>
      </w:r>
      <w:r>
        <w:rPr>
          <w:rFonts w:hint="eastAsia"/>
        </w:rPr>
        <w:t>本文中所采用的阈值模型具体如下所示：</w:t>
      </w:r>
    </w:p>
    <w:p w14:paraId="5F0634B3" w14:textId="77777777" w:rsidR="00AA32E4" w:rsidRDefault="00AA32E4" w:rsidP="00AA32E4">
      <w:pPr>
        <w:pStyle w:val="af1"/>
      </w:pPr>
      <w:r>
        <w:tab/>
      </w:r>
      <w:r w:rsidR="00264CD3">
        <w:rPr>
          <w:noProof/>
          <w:position w:val="-64"/>
        </w:rPr>
        <w:object w:dxaOrig="4084" w:dyaOrig="1397" w14:anchorId="20488853">
          <v:shape id="_x0000_i1185" type="#_x0000_t75" style="width:205.35pt;height:69.5pt" o:ole="">
            <v:imagedata r:id="rId336" o:title=""/>
          </v:shape>
          <o:OLEObject Type="Embed" ProgID="Equation.DSMT4" ShapeID="_x0000_i1185" DrawAspect="Content" ObjectID="_1711885138" r:id="rId33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14:paraId="0C208F72" w14:textId="23D7A533" w:rsidR="00AA32E4" w:rsidRDefault="00AA32E4" w:rsidP="00AA32E4">
      <w:pPr>
        <w:spacing w:before="60" w:after="60"/>
        <w:ind w:firstLineChars="0" w:firstLine="0"/>
      </w:pPr>
      <w:r>
        <w:rPr>
          <w:rFonts w:hint="eastAsia"/>
        </w:rPr>
        <w:t>式中，</w:t>
      </w:r>
      <w:r w:rsidR="00264CD3">
        <w:rPr>
          <w:noProof/>
          <w:position w:val="-6"/>
        </w:rPr>
        <w:object w:dxaOrig="204" w:dyaOrig="258" w14:anchorId="31FA608F">
          <v:shape id="_x0000_i1186" type="#_x0000_t75" style="width:10pt;height:13.15pt" o:ole="">
            <v:imagedata r:id="rId338" o:title=""/>
          </v:shape>
          <o:OLEObject Type="Embed" ProgID="Equation.DSMT4" ShapeID="_x0000_i1186" DrawAspect="Content" ObjectID="_1711885139" r:id="rId339"/>
        </w:object>
      </w:r>
      <w:r>
        <w:rPr>
          <w:rFonts w:hint="eastAsia"/>
        </w:rPr>
        <w:t>表示观测数据的卫星高度角。</w:t>
      </w:r>
      <w:r>
        <w:rPr>
          <w:rFonts w:hint="eastAsia"/>
        </w:rPr>
        <w:t>GF</w:t>
      </w:r>
      <w:r>
        <w:rPr>
          <w:rFonts w:hint="eastAsia"/>
        </w:rPr>
        <w:t>组合观测值判断周跳成功的前提是</w:t>
      </w:r>
      <w:del w:id="480" w:author="王 庆云" w:date="2022-04-18T15:01:00Z">
        <w:r w:rsidDel="00CD3B64">
          <w:rPr>
            <w:rFonts w:hint="eastAsia"/>
          </w:rPr>
          <w:delText>在</w:delText>
        </w:r>
      </w:del>
      <w:r>
        <w:rPr>
          <w:rFonts w:hint="eastAsia"/>
        </w:rPr>
        <w:t>电离层活动平静，延迟变化缓慢，</w:t>
      </w:r>
      <w:ins w:id="481" w:author="王 庆云" w:date="2022-04-18T15:01:00Z">
        <w:r w:rsidR="00CD3B64">
          <w:rPr>
            <w:rFonts w:hint="eastAsia"/>
          </w:rPr>
          <w:t>但</w:t>
        </w:r>
      </w:ins>
      <w:r>
        <w:rPr>
          <w:rFonts w:hint="eastAsia"/>
        </w:rPr>
        <w:t>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14:paraId="582BC8C7" w14:textId="77777777" w:rsidR="00AA32E4" w:rsidRDefault="00AA32E4" w:rsidP="00AA32E4">
      <w:pPr>
        <w:pStyle w:val="af1"/>
      </w:pPr>
      <w:r>
        <w:tab/>
      </w:r>
      <w:r w:rsidR="00264CD3">
        <w:rPr>
          <w:noProof/>
          <w:position w:val="-46"/>
        </w:rPr>
        <w:object w:dxaOrig="2794" w:dyaOrig="1042" w14:anchorId="59307360">
          <v:shape id="_x0000_i1187" type="#_x0000_t75" style="width:139pt;height:51.35pt" o:ole="">
            <v:imagedata r:id="rId340" o:title=""/>
          </v:shape>
          <o:OLEObject Type="Embed" ProgID="Equation.DSMT4" ShapeID="_x0000_i1187" DrawAspect="Content" ObjectID="_1711885140" r:id="rId34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14:paraId="22C25542" w14:textId="77777777" w:rsidR="00AA32E4" w:rsidRDefault="00AA32E4" w:rsidP="00AA32E4">
      <w:pPr>
        <w:spacing w:before="60" w:after="60"/>
        <w:ind w:firstLineChars="0" w:firstLine="0"/>
      </w:pPr>
      <w:r>
        <w:rPr>
          <w:rFonts w:hint="eastAsia"/>
        </w:rPr>
        <w:t>式中，</w:t>
      </w:r>
      <w:r w:rsidR="00264CD3">
        <w:rPr>
          <w:noProof/>
          <w:position w:val="-12"/>
        </w:rPr>
        <w:object w:dxaOrig="441" w:dyaOrig="355" w14:anchorId="1D0BFF55">
          <v:shape id="_x0000_i1188" type="#_x0000_t75" style="width:21.9pt;height:18.15pt" o:ole="">
            <v:imagedata r:id="rId342" o:title=""/>
          </v:shape>
          <o:OLEObject Type="Embed" ProgID="Equation.DSMT4" ShapeID="_x0000_i1188" DrawAspect="Content" ObjectID="_1711885141" r:id="rId343"/>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sidR="00264CD3">
        <w:rPr>
          <w:noProof/>
          <w:position w:val="-12"/>
        </w:rPr>
        <w:object w:dxaOrig="580" w:dyaOrig="355" w14:anchorId="7F6E59E6">
          <v:shape id="_x0000_i1189" type="#_x0000_t75" style="width:29.45pt;height:18.15pt" o:ole="">
            <v:imagedata r:id="rId344" o:title=""/>
          </v:shape>
          <o:OLEObject Type="Embed" ProgID="Equation.DSMT4" ShapeID="_x0000_i1189" DrawAspect="Content" ObjectID="_1711885142" r:id="rId345"/>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14:paraId="144D8C16" w14:textId="77777777" w:rsidR="00AA32E4" w:rsidRDefault="00AA32E4" w:rsidP="00AA32E4">
      <w:pPr>
        <w:pStyle w:val="af1"/>
      </w:pPr>
      <w:r>
        <w:tab/>
      </w:r>
      <w:r w:rsidR="00264CD3">
        <w:rPr>
          <w:noProof/>
          <w:position w:val="-80"/>
        </w:rPr>
        <w:object w:dxaOrig="2880" w:dyaOrig="1709" w14:anchorId="1F83FDA0">
          <v:shape id="_x0000_i1190" type="#_x0000_t75" style="width:2in;height:85.75pt" o:ole="">
            <v:imagedata r:id="rId346" o:title=""/>
          </v:shape>
          <o:OLEObject Type="Embed" ProgID="Equation.DSMT4" ShapeID="_x0000_i1190" DrawAspect="Content" ObjectID="_1711885143" r:id="rId3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14:paraId="7E03E9ED" w14:textId="77777777" w:rsidR="00AA32E4" w:rsidRDefault="00AA32E4" w:rsidP="00AA32E4">
      <w:pPr>
        <w:spacing w:before="60" w:after="60"/>
        <w:ind w:firstLineChars="0" w:firstLine="0"/>
      </w:pPr>
      <w:r>
        <w:rPr>
          <w:rFonts w:hint="eastAsia"/>
        </w:rPr>
        <w:t>式中，</w:t>
      </w:r>
      <w:r w:rsidR="00264CD3">
        <w:rPr>
          <w:noProof/>
          <w:position w:val="-6"/>
        </w:rPr>
        <w:object w:dxaOrig="441" w:dyaOrig="258" w14:anchorId="17B9807E">
          <v:shape id="_x0000_i1191" type="#_x0000_t75" style="width:21.9pt;height:13.15pt" o:ole="">
            <v:imagedata r:id="rId348" o:title=""/>
          </v:shape>
          <o:OLEObject Type="Embed" ProgID="Equation.DSMT4" ShapeID="_x0000_i1191" DrawAspect="Content" ObjectID="_1711885144" r:id="rId349"/>
        </w:object>
      </w:r>
      <w:r>
        <w:rPr>
          <w:rFonts w:hint="eastAsia"/>
        </w:rPr>
        <w:t>表示了滑动窗口的大小，</w:t>
      </w:r>
      <w:r w:rsidR="00264CD3">
        <w:rPr>
          <w:noProof/>
          <w:position w:val="-12"/>
        </w:rPr>
        <w:object w:dxaOrig="903" w:dyaOrig="398" w14:anchorId="0F4693AD">
          <v:shape id="_x0000_i1192" type="#_x0000_t75" style="width:45.7pt;height:20.65pt" o:ole="">
            <v:imagedata r:id="rId350" o:title=""/>
          </v:shape>
          <o:OLEObject Type="Embed" ProgID="Equation.DSMT4" ShapeID="_x0000_i1192" DrawAspect="Content" ObjectID="_1711885145" r:id="rId351"/>
        </w:object>
      </w:r>
      <w:r>
        <w:rPr>
          <w:rFonts w:hint="eastAsia"/>
        </w:rPr>
        <w:t>分别表示了</w:t>
      </w:r>
      <w:r>
        <w:rPr>
          <w:rFonts w:hint="eastAsia"/>
        </w:rPr>
        <w:t>MW</w:t>
      </w:r>
      <w:r>
        <w:rPr>
          <w:rFonts w:hint="eastAsia"/>
        </w:rPr>
        <w:t>组合观测值序列在滑动窗口内的均值和标准差。接着，可以构造如下的检验量：</w:t>
      </w:r>
    </w:p>
    <w:p w14:paraId="7732234D" w14:textId="77777777" w:rsidR="00AA32E4" w:rsidRDefault="00AA32E4" w:rsidP="00AA32E4">
      <w:pPr>
        <w:pStyle w:val="af1"/>
      </w:pPr>
      <w:r>
        <w:tab/>
      </w:r>
      <w:r w:rsidR="00264CD3">
        <w:rPr>
          <w:noProof/>
          <w:position w:val="-68"/>
        </w:rPr>
        <w:object w:dxaOrig="3514" w:dyaOrig="1483" w14:anchorId="50D5FF5A">
          <v:shape id="_x0000_i1193" type="#_x0000_t75" style="width:175.95pt;height:74.5pt" o:ole="">
            <v:imagedata r:id="rId352" o:title=""/>
          </v:shape>
          <o:OLEObject Type="Embed" ProgID="Equation.DSMT4" ShapeID="_x0000_i1193" DrawAspect="Content" ObjectID="_1711885146" r:id="rId35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19</w:instrText>
        </w:r>
      </w:fldSimple>
      <w:r w:rsidR="003746BA">
        <w:instrText>)</w:instrText>
      </w:r>
      <w:r w:rsidR="003746BA">
        <w:fldChar w:fldCharType="end"/>
      </w:r>
    </w:p>
    <w:p w14:paraId="59814B10" w14:textId="77777777" w:rsidR="00AA32E4" w:rsidRDefault="00AA32E4" w:rsidP="00AA32E4">
      <w:pPr>
        <w:spacing w:before="60" w:after="60"/>
        <w:ind w:firstLine="480"/>
      </w:pPr>
      <w:r>
        <w:rPr>
          <w:rFonts w:hint="eastAsia"/>
        </w:rPr>
        <w:t>式中，</w:t>
      </w:r>
      <w:r w:rsidR="00264CD3">
        <w:rPr>
          <w:noProof/>
          <w:position w:val="-12"/>
        </w:rPr>
        <w:object w:dxaOrig="774" w:dyaOrig="355" w14:anchorId="374875BA">
          <v:shape id="_x0000_i1194" type="#_x0000_t75" style="width:39.45pt;height:18.15pt" o:ole="">
            <v:imagedata r:id="rId354" o:title=""/>
          </v:shape>
          <o:OLEObject Type="Embed" ProgID="Equation.DSMT4" ShapeID="_x0000_i1194" DrawAspect="Content" ObjectID="_1711885147" r:id="rId355"/>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14:paraId="50299C06" w14:textId="77777777"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fldSimple w:instr=" REF ZEqnNum392617 \* Charformat \! \* MERGEFORMAT ">
        <w:r w:rsidR="00897A40">
          <w:rPr>
            <w:rFonts w:hint="eastAsia"/>
          </w:rPr>
          <w:instrText>(</w:instrText>
        </w:r>
        <w:r w:rsidR="00897A40">
          <w:rPr>
            <w:rFonts w:hint="eastAsia"/>
          </w:rPr>
          <w:instrText>公式</w:instrText>
        </w:r>
        <w:r w:rsidR="00897A40">
          <w:instrText>3-20)</w:instrText>
        </w:r>
      </w:fldSimple>
      <w:r w:rsidR="00B47ADB">
        <w:fldChar w:fldCharType="end"/>
      </w:r>
      <w:r>
        <w:rPr>
          <w:rFonts w:hint="eastAsia"/>
        </w:rPr>
        <w:t>所示：</w:t>
      </w:r>
    </w:p>
    <w:p w14:paraId="67536BA4" w14:textId="77777777" w:rsidR="00AA32E4" w:rsidRDefault="00AA32E4" w:rsidP="00AA32E4">
      <w:pPr>
        <w:pStyle w:val="af1"/>
      </w:pPr>
      <w:r>
        <w:tab/>
      </w:r>
      <w:r w:rsidR="00264CD3">
        <w:rPr>
          <w:noProof/>
          <w:position w:val="-90"/>
        </w:rPr>
        <w:object w:dxaOrig="3020" w:dyaOrig="1924" w14:anchorId="1601A17C">
          <v:shape id="_x0000_i1195" type="#_x0000_t75" style="width:151.5pt;height:96.4pt" o:ole="">
            <v:imagedata r:id="rId356" o:title=""/>
          </v:shape>
          <o:OLEObject Type="Embed" ProgID="Equation.DSMT4" ShapeID="_x0000_i1195" DrawAspect="Content" ObjectID="_1711885148" r:id="rId35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82" w:name="ZEqnNum39261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20</w:instrText>
        </w:r>
      </w:fldSimple>
      <w:r w:rsidR="003746BA">
        <w:instrText>)</w:instrText>
      </w:r>
      <w:bookmarkEnd w:id="482"/>
      <w:r w:rsidR="003746BA">
        <w:fldChar w:fldCharType="end"/>
      </w:r>
    </w:p>
    <w:p w14:paraId="06556E24" w14:textId="4AABFBB1" w:rsidR="00AA32E4" w:rsidRDefault="00AA32E4" w:rsidP="00AA32E4">
      <w:pPr>
        <w:spacing w:before="60" w:after="60"/>
        <w:ind w:firstLineChars="0" w:firstLine="0"/>
      </w:pPr>
      <w:r>
        <w:rPr>
          <w:rFonts w:hint="eastAsia"/>
        </w:rPr>
        <w:t>式中，</w:t>
      </w:r>
      <w:r w:rsidR="00264CD3">
        <w:rPr>
          <w:noProof/>
          <w:position w:val="-10"/>
        </w:rPr>
        <w:object w:dxaOrig="355" w:dyaOrig="301" w14:anchorId="6BCD26B2">
          <v:shape id="_x0000_i1196" type="#_x0000_t75" style="width:18.15pt;height:15.65pt" o:ole="">
            <v:imagedata r:id="rId358" o:title=""/>
          </v:shape>
          <o:OLEObject Type="Embed" ProgID="Equation.DSMT4" ShapeID="_x0000_i1196" DrawAspect="Content" ObjectID="_1711885149" r:id="rId359"/>
        </w:object>
      </w:r>
      <w:r>
        <w:rPr>
          <w:rFonts w:hint="eastAsia"/>
        </w:rPr>
        <w:t>分别表示伪距观测值中所采用的频率，</w:t>
      </w:r>
      <w:r w:rsidR="00264CD3">
        <w:rPr>
          <w:noProof/>
          <w:position w:val="-12"/>
        </w:rPr>
        <w:object w:dxaOrig="602" w:dyaOrig="387" w14:anchorId="7788D351">
          <v:shape id="_x0000_i1197" type="#_x0000_t75" style="width:30.05pt;height:19.4pt" o:ole="">
            <v:imagedata r:id="rId360" o:title=""/>
          </v:shape>
          <o:OLEObject Type="Embed" ProgID="Equation.DSMT4" ShapeID="_x0000_i1197" DrawAspect="Content" ObjectID="_1711885150" r:id="rId361"/>
        </w:object>
      </w:r>
      <w:r>
        <w:rPr>
          <w:rFonts w:hint="eastAsia"/>
        </w:rPr>
        <w:t>分别表示卫星端和接收机端的硬件延迟在不同频率或信号通道上的差值</w:t>
      </w:r>
      <w:del w:id="483" w:author="王 庆云" w:date="2022-04-18T15:06:00Z">
        <w:r w:rsidDel="00CD3B64">
          <w:rPr>
            <w:rFonts w:hint="eastAsia"/>
          </w:rPr>
          <w:delText>。</w:delText>
        </w:r>
      </w:del>
      <w:ins w:id="484" w:author="王 庆云" w:date="2022-04-18T15:06:00Z">
        <w:r w:rsidR="00CD3B64">
          <w:rPr>
            <w:rFonts w:hint="eastAsia"/>
          </w:rPr>
          <w:t>，</w:t>
        </w:r>
      </w:ins>
      <w:r w:rsidR="00264CD3">
        <w:rPr>
          <w:noProof/>
          <w:position w:val="-12"/>
        </w:rPr>
        <w:object w:dxaOrig="462" w:dyaOrig="355" w14:anchorId="672971E2">
          <v:shape id="_x0000_i1198" type="#_x0000_t75" style="width:23.15pt;height:18.15pt" o:ole="">
            <v:imagedata r:id="rId362" o:title=""/>
          </v:shape>
          <o:OLEObject Type="Embed" ProgID="Equation.DSMT4" ShapeID="_x0000_i1198" DrawAspect="Content" ObjectID="_1711885151" r:id="rId363"/>
        </w:object>
      </w:r>
      <w:r>
        <w:rPr>
          <w:rFonts w:hint="eastAsia"/>
        </w:rPr>
        <w:t>表示不同频率的电离层延迟之差，</w:t>
      </w:r>
      <w:r w:rsidR="00264CD3">
        <w:rPr>
          <w:noProof/>
          <w:position w:val="-10"/>
        </w:rPr>
        <w:object w:dxaOrig="204" w:dyaOrig="258" w14:anchorId="6BFEC8CC">
          <v:shape id="_x0000_i1199" type="#_x0000_t75" style="width:10pt;height:13.15pt" o:ole="">
            <v:imagedata r:id="rId364" o:title=""/>
          </v:shape>
          <o:OLEObject Type="Embed" ProgID="Equation.DSMT4" ShapeID="_x0000_i1199" DrawAspect="Content" ObjectID="_1711885152" r:id="rId365"/>
        </w:object>
      </w:r>
      <w:r>
        <w:rPr>
          <w:rFonts w:hint="eastAsia"/>
        </w:rPr>
        <w:t>表示观测噪声之差</w:t>
      </w:r>
      <w:del w:id="485" w:author="王 庆云" w:date="2022-04-18T15:06:00Z">
        <w:r w:rsidDel="00CD3B64">
          <w:rPr>
            <w:rFonts w:hint="eastAsia"/>
          </w:rPr>
          <w:delText>。</w:delText>
        </w:r>
      </w:del>
      <w:ins w:id="486" w:author="王 庆云" w:date="2022-04-18T15:06:00Z">
        <w:r w:rsidR="00CD3B64">
          <w:rPr>
            <w:rFonts w:hint="eastAsia"/>
          </w:rPr>
          <w:t>，</w:t>
        </w:r>
      </w:ins>
      <w:r w:rsidR="00264CD3">
        <w:rPr>
          <w:noProof/>
          <w:position w:val="-12"/>
        </w:rPr>
        <w:object w:dxaOrig="709" w:dyaOrig="355" w14:anchorId="7ABA8399">
          <v:shape id="_x0000_i1200" type="#_x0000_t75" style="width:36.3pt;height:18.15pt" o:ole="">
            <v:imagedata r:id="rId366" o:title=""/>
          </v:shape>
          <o:OLEObject Type="Embed" ProgID="Equation.DSMT4" ShapeID="_x0000_i1200" DrawAspect="Content" ObjectID="_1711885153" r:id="rId367"/>
        </w:object>
      </w:r>
      <w:r>
        <w:rPr>
          <w:rFonts w:hint="eastAsia"/>
        </w:rPr>
        <w:t>为相应的判断阈值。考虑对同个频率不同信号通道上的观测值，其电离层延迟可以被消除，因此相同频率不同信号通道的判断阈值小于不同频率的判断阈值。</w:t>
      </w:r>
    </w:p>
    <w:p w14:paraId="166EFC59" w14:textId="2599BD3A" w:rsidR="006B51A0" w:rsidRDefault="00AA32E4" w:rsidP="006B51A0">
      <w:pPr>
        <w:spacing w:before="60" w:after="60"/>
        <w:ind w:firstLine="480"/>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w:t>
      </w:r>
      <w:del w:id="487" w:author="王 庆云" w:date="2022-04-18T15:07:00Z">
        <w:r w:rsidDel="00CD3B64">
          <w:rPr>
            <w:rFonts w:hint="eastAsia"/>
          </w:rPr>
          <w:delText>值</w:delText>
        </w:r>
      </w:del>
      <w:r>
        <w:rPr>
          <w:rFonts w:hint="eastAsia"/>
        </w:rPr>
        <w:t>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897A40">
        <w:rPr>
          <w:rFonts w:hint="eastAsia"/>
        </w:rPr>
        <w:t>图</w:t>
      </w:r>
      <w:r w:rsidR="00897A40">
        <w:rPr>
          <w:rFonts w:hint="eastAsia"/>
        </w:rPr>
        <w:t>3-2</w:t>
      </w:r>
      <w:r>
        <w:fldChar w:fldCharType="end"/>
      </w:r>
      <w:r>
        <w:rPr>
          <w:rFonts w:hint="eastAsia"/>
        </w:rPr>
        <w:t>所示。</w:t>
      </w:r>
    </w:p>
    <w:p w14:paraId="3AD3AEAF" w14:textId="77777777" w:rsidR="00AA32E4" w:rsidRDefault="006B51A0" w:rsidP="00AA32E4">
      <w:pPr>
        <w:pStyle w:val="aa"/>
        <w:spacing w:before="120" w:after="120"/>
      </w:pPr>
      <w:r>
        <w:rPr>
          <w:noProof/>
        </w:rPr>
        <w:drawing>
          <wp:inline distT="0" distB="0" distL="0" distR="0" wp14:anchorId="211C7FEB" wp14:editId="5D642A2B">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14:paraId="65E14CEF" w14:textId="77777777" w:rsidR="00AA32E4" w:rsidRDefault="00AA32E4" w:rsidP="00AA32E4">
      <w:pPr>
        <w:pStyle w:val="a"/>
        <w:spacing w:before="120" w:after="120"/>
      </w:pPr>
      <w:bookmarkStart w:id="488" w:name="fig_tb_flowchart"/>
      <w:bookmarkEnd w:id="488"/>
      <w:r>
        <w:rPr>
          <w:rFonts w:hint="eastAsia"/>
        </w:rPr>
        <w:t>GNSS</w:t>
      </w:r>
      <w:r>
        <w:rPr>
          <w:rFonts w:hint="eastAsia"/>
        </w:rPr>
        <w:t>实时数据预处理算法流程图</w:t>
      </w:r>
    </w:p>
    <w:p w14:paraId="0F51531B" w14:textId="77777777" w:rsidR="006C3E3E" w:rsidRDefault="006C3E3E">
      <w:pPr>
        <w:pStyle w:val="3"/>
      </w:pPr>
      <w:bookmarkStart w:id="489" w:name="实时质量控制算法"/>
      <w:bookmarkStart w:id="490" w:name="_Toc101082658"/>
      <w:bookmarkEnd w:id="489"/>
      <w:r>
        <w:rPr>
          <w:rFonts w:hint="eastAsia"/>
        </w:rPr>
        <w:t>实时质量控制算法</w:t>
      </w:r>
      <w:bookmarkEnd w:id="490"/>
    </w:p>
    <w:p w14:paraId="3DEDE3F6" w14:textId="243E444D" w:rsidR="006C3E3E" w:rsidRDefault="006C3E3E" w:rsidP="006C3E3E">
      <w:pPr>
        <w:spacing w:before="60" w:after="60"/>
        <w:ind w:firstLine="480"/>
      </w:pPr>
      <w:r>
        <w:rPr>
          <w:rFonts w:hint="eastAsia"/>
        </w:rPr>
        <w:t>前一节</w:t>
      </w:r>
      <w:del w:id="491" w:author="王 庆云" w:date="2022-04-18T15:07:00Z">
        <w:r w:rsidDel="008E61A9">
          <w:rPr>
            <w:rFonts w:hint="eastAsia"/>
          </w:rPr>
          <w:delText>当</w:delText>
        </w:r>
      </w:del>
      <w:r>
        <w:rPr>
          <w:rFonts w:hint="eastAsia"/>
        </w:rPr>
        <w:t>中所述的实时数据质量检测算法适用于参数估计前的一个初步质量控制，通常所设定的判断阈值相对较大，只能用于探测一些“大粗差”，而想要进行更为细致的质量控制，需要采用基于假设检验的数据质量探测方法</w:t>
      </w:r>
      <w:del w:id="492" w:author="王 庆云" w:date="2022-04-18T15:08:00Z">
        <w:r w:rsidDel="008E61A9">
          <w:rPr>
            <w:rFonts w:hint="eastAsia"/>
          </w:rPr>
          <w:delText>,</w:delText>
        </w:r>
      </w:del>
      <w:ins w:id="493" w:author="王 庆云" w:date="2022-04-18T15:08:00Z">
        <w:r w:rsidR="008E61A9">
          <w:rPr>
            <w:rFonts w:hint="eastAsia"/>
          </w:rPr>
          <w:t>，</w:t>
        </w:r>
      </w:ins>
      <w:r>
        <w:rPr>
          <w:rFonts w:hint="eastAsia"/>
        </w:rPr>
        <w:t>其中</w:t>
      </w:r>
      <w:r>
        <w:rPr>
          <w:rFonts w:hint="eastAsia"/>
        </w:rPr>
        <w:t>DIA</w:t>
      </w:r>
      <w:r>
        <w:rPr>
          <w:rFonts w:hint="eastAsia"/>
        </w:rPr>
        <w:t>质量控制方法是目前最为常用的方法。其基本思想是</w:t>
      </w:r>
      <w:del w:id="494" w:author="王 庆云" w:date="2022-04-18T15:09:00Z">
        <w:r w:rsidDel="008E61A9">
          <w:rPr>
            <w:rFonts w:hint="eastAsia"/>
          </w:rPr>
          <w:delText>针</w:delText>
        </w:r>
      </w:del>
      <w:r>
        <w:rPr>
          <w:rFonts w:hint="eastAsia"/>
        </w:rPr>
        <w:t>对参数估计后的观测方程</w:t>
      </w:r>
      <w:ins w:id="495" w:author="王 庆云" w:date="2022-04-18T15:09:00Z">
        <w:r w:rsidR="008E61A9">
          <w:rPr>
            <w:rFonts w:hint="eastAsia"/>
          </w:rPr>
          <w:t>验</w:t>
        </w:r>
      </w:ins>
      <w:del w:id="496" w:author="王 庆云" w:date="2022-04-18T15:09:00Z">
        <w:r w:rsidDel="008E61A9">
          <w:rPr>
            <w:rFonts w:hint="eastAsia"/>
          </w:rPr>
          <w:delText>延</w:delText>
        </w:r>
      </w:del>
      <w:r>
        <w:rPr>
          <w:rFonts w:hint="eastAsia"/>
        </w:rPr>
        <w:t>后残差构造检验量（通常为单位权中误差），通过卡方假设检验判断是否存在粗差。如果存在，则需要定位观测值中的粗差并剔除，并重新进行参数估计和假设检验，直至没有粗差为止。</w:t>
      </w:r>
    </w:p>
    <w:p w14:paraId="6A4F3433" w14:textId="77777777"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的质量控制算法分为探测粗差、确定粗差、剔除粗差三个部分，依次介绍。</w:t>
      </w:r>
    </w:p>
    <w:p w14:paraId="7B926E94" w14:textId="77777777"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fldSimple w:instr=" REF ZEqnNum761028 \* Charformat \! \* MERGEFORMAT ">
        <w:r w:rsidR="00897A40">
          <w:rPr>
            <w:rFonts w:hint="eastAsia"/>
          </w:rPr>
          <w:instrText>(</w:instrText>
        </w:r>
        <w:r w:rsidR="00897A40">
          <w:rPr>
            <w:rFonts w:hint="eastAsia"/>
          </w:rPr>
          <w:instrText>公式</w:instrText>
        </w:r>
        <w:r w:rsidR="00897A40">
          <w:instrText>3-3)</w:instrText>
        </w:r>
      </w:fldSimple>
      <w:r>
        <w:fldChar w:fldCharType="end"/>
      </w:r>
      <w:r>
        <w:rPr>
          <w:rFonts w:hint="eastAsia"/>
        </w:rPr>
        <w:t>中的</w:t>
      </w:r>
      <w:r>
        <w:rPr>
          <w:rFonts w:hint="eastAsia"/>
        </w:rPr>
        <w:t>SRIF</w:t>
      </w:r>
      <w:r>
        <w:rPr>
          <w:rFonts w:hint="eastAsia"/>
        </w:rPr>
        <w:t>量测更新方程为例，其等价表达如下：</w:t>
      </w:r>
    </w:p>
    <w:p w14:paraId="3BA90CBE" w14:textId="77777777" w:rsidR="006C3E3E" w:rsidRDefault="006C3E3E" w:rsidP="006C3E3E">
      <w:pPr>
        <w:pStyle w:val="af1"/>
      </w:pPr>
      <w:r>
        <w:tab/>
      </w:r>
      <w:r w:rsidR="00264CD3">
        <w:rPr>
          <w:noProof/>
          <w:position w:val="-108"/>
        </w:rPr>
        <w:object w:dxaOrig="3009" w:dyaOrig="2278" w14:anchorId="214853EF">
          <v:shape id="_x0000_i1201" type="#_x0000_t75" style="width:150.25pt;height:113.95pt" o:ole="">
            <v:imagedata r:id="rId369" o:title=""/>
          </v:shape>
          <o:OLEObject Type="Embed" ProgID="Equation.DSMT4" ShapeID="_x0000_i1201" DrawAspect="Content" ObjectID="_1711885154" r:id="rId37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21</w:instrText>
        </w:r>
      </w:fldSimple>
      <w:r w:rsidR="003746BA">
        <w:instrText>)</w:instrText>
      </w:r>
      <w:r w:rsidR="003746BA">
        <w:fldChar w:fldCharType="end"/>
      </w:r>
    </w:p>
    <w:p w14:paraId="5F5A9AEE" w14:textId="672161C7" w:rsidR="006C3E3E" w:rsidRDefault="006C3E3E" w:rsidP="006C3E3E">
      <w:pPr>
        <w:spacing w:before="60" w:after="60"/>
        <w:ind w:firstLineChars="0" w:firstLine="0"/>
      </w:pPr>
      <w:r>
        <w:rPr>
          <w:rFonts w:hint="eastAsia"/>
        </w:rPr>
        <w:t>式中，</w:t>
      </w:r>
      <w:r w:rsidR="00264CD3">
        <w:rPr>
          <w:noProof/>
          <w:position w:val="-14"/>
        </w:rPr>
        <w:object w:dxaOrig="817" w:dyaOrig="387" w14:anchorId="27802B33">
          <v:shape id="_x0000_i1202" type="#_x0000_t75" style="width:41.3pt;height:19.4pt" o:ole="">
            <v:imagedata r:id="rId371" o:title=""/>
          </v:shape>
          <o:OLEObject Type="Embed" ProgID="Equation.DSMT4" ShapeID="_x0000_i1202" DrawAspect="Content" ObjectID="_1711885155" r:id="rId372"/>
        </w:object>
      </w:r>
      <w:r>
        <w:rPr>
          <w:rFonts w:hint="eastAsia"/>
        </w:rPr>
        <w:t>用于表示参数的先验信息和观测方程标准化的先验残差</w:t>
      </w:r>
      <w:del w:id="497" w:author="王 庆云" w:date="2022-04-18T15:10:00Z">
        <w:r w:rsidDel="008E61A9">
          <w:rPr>
            <w:rFonts w:hint="eastAsia"/>
          </w:rPr>
          <w:delText>。</w:delText>
        </w:r>
      </w:del>
      <w:ins w:id="498" w:author="王 庆云" w:date="2022-04-18T15:10:00Z">
        <w:r w:rsidR="008E61A9">
          <w:rPr>
            <w:rFonts w:hint="eastAsia"/>
          </w:rPr>
          <w:t>；</w:t>
        </w:r>
      </w:ins>
      <w:r w:rsidR="00264CD3">
        <w:rPr>
          <w:noProof/>
          <w:position w:val="-14"/>
        </w:rPr>
        <w:object w:dxaOrig="913" w:dyaOrig="387" w14:anchorId="69B9CDC3">
          <v:shape id="_x0000_i1203" type="#_x0000_t75" style="width:45.7pt;height:19.4pt" o:ole="">
            <v:imagedata r:id="rId373" o:title=""/>
          </v:shape>
          <o:OLEObject Type="Embed" ProgID="Equation.DSMT4" ShapeID="_x0000_i1203" DrawAspect="Content" ObjectID="_1711885156" r:id="rId374"/>
        </w:object>
      </w:r>
      <w:r>
        <w:rPr>
          <w:rFonts w:hint="eastAsia"/>
        </w:rPr>
        <w:t>分别表示对</w:t>
      </w:r>
      <w:r>
        <w:rPr>
          <w:noProof/>
          <w:position w:val="-14"/>
        </w:rPr>
        <w:drawing>
          <wp:inline distT="0" distB="0" distL="0" distR="0" wp14:anchorId="6CA93C8B" wp14:editId="33849037">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del w:id="499" w:author="王 庆云" w:date="2022-04-18T15:10:00Z">
        <w:r w:rsidDel="008E61A9">
          <w:rPr>
            <w:rFonts w:hint="eastAsia"/>
          </w:rPr>
          <w:delText>，</w:delText>
        </w:r>
      </w:del>
      <w:ins w:id="500" w:author="王 庆云" w:date="2022-04-18T15:10:00Z">
        <w:r w:rsidR="008E61A9">
          <w:rPr>
            <w:rFonts w:hint="eastAsia"/>
          </w:rPr>
          <w:t>；</w:t>
        </w:r>
      </w:ins>
      <w:r w:rsidR="00264CD3">
        <w:rPr>
          <w:noProof/>
          <w:position w:val="-14"/>
        </w:rPr>
        <w:object w:dxaOrig="817" w:dyaOrig="387" w14:anchorId="1D1EBE6F">
          <v:shape id="_x0000_i1204" type="#_x0000_t75" style="width:41.3pt;height:19.4pt" o:ole="">
            <v:imagedata r:id="rId376" o:title=""/>
          </v:shape>
          <o:OLEObject Type="Embed" ProgID="Equation.DSMT4" ShapeID="_x0000_i1204" DrawAspect="Content" ObjectID="_1711885157" r:id="rId377"/>
        </w:object>
      </w:r>
      <w:r>
        <w:rPr>
          <w:rFonts w:hint="eastAsia"/>
        </w:rPr>
        <w:t>分别表示量测更新后参数信息和标准化的验后残差。利用</w:t>
      </w:r>
      <w:r w:rsidR="00264CD3">
        <w:rPr>
          <w:noProof/>
          <w:position w:val="-12"/>
        </w:rPr>
        <w:object w:dxaOrig="387" w:dyaOrig="355" w14:anchorId="74A236D8">
          <v:shape id="_x0000_i1205" type="#_x0000_t75" style="width:19.4pt;height:18.15pt" o:ole="">
            <v:imagedata r:id="rId378" o:title=""/>
          </v:shape>
          <o:OLEObject Type="Embed" ProgID="Equation.DSMT4" ShapeID="_x0000_i1205" DrawAspect="Content" ObjectID="_1711885158" r:id="rId379"/>
        </w:object>
      </w:r>
      <w:r>
        <w:rPr>
          <w:rFonts w:hint="eastAsia"/>
        </w:rPr>
        <w:t>可以构造如下的检验量：</w:t>
      </w:r>
    </w:p>
    <w:p w14:paraId="31F6885C" w14:textId="77777777" w:rsidR="006C3E3E" w:rsidRDefault="006C3E3E" w:rsidP="006C3E3E">
      <w:pPr>
        <w:pStyle w:val="af1"/>
      </w:pPr>
      <w:r>
        <w:tab/>
      </w:r>
      <w:r w:rsidR="00264CD3">
        <w:rPr>
          <w:noProof/>
          <w:position w:val="-32"/>
        </w:rPr>
        <w:object w:dxaOrig="3052" w:dyaOrig="752" w14:anchorId="4DCA845E">
          <v:shape id="_x0000_i1206" type="#_x0000_t75" style="width:153.4pt;height:36.95pt" o:ole="">
            <v:imagedata r:id="rId380" o:title=""/>
          </v:shape>
          <o:OLEObject Type="Embed" ProgID="Equation.DSMT4" ShapeID="_x0000_i1206" DrawAspect="Content" ObjectID="_1711885159" r:id="rId38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22</w:instrText>
        </w:r>
      </w:fldSimple>
      <w:r w:rsidR="003746BA">
        <w:instrText>)</w:instrText>
      </w:r>
      <w:r w:rsidR="003746BA">
        <w:fldChar w:fldCharType="end"/>
      </w:r>
    </w:p>
    <w:p w14:paraId="59D9FA7A" w14:textId="77777777" w:rsidR="006C3E3E" w:rsidRDefault="006C3E3E" w:rsidP="006C3E3E">
      <w:pPr>
        <w:spacing w:before="60" w:after="60"/>
        <w:ind w:firstLineChars="0" w:firstLine="0"/>
      </w:pPr>
      <w:r>
        <w:rPr>
          <w:rFonts w:hint="eastAsia"/>
        </w:rPr>
        <w:t>式中，</w:t>
      </w:r>
      <w:r w:rsidR="00264CD3">
        <w:rPr>
          <w:noProof/>
          <w:position w:val="-10"/>
        </w:rPr>
        <w:object w:dxaOrig="236" w:dyaOrig="258" w14:anchorId="19D31418">
          <v:shape id="_x0000_i1207" type="#_x0000_t75" style="width:11.9pt;height:13.15pt" o:ole="">
            <v:imagedata r:id="rId382" o:title=""/>
          </v:shape>
          <o:OLEObject Type="Embed" ProgID="Equation.DSMT4" ShapeID="_x0000_i1207" DrawAspect="Content" ObjectID="_1711885160" r:id="rId383"/>
        </w:object>
      </w:r>
      <w:r>
        <w:rPr>
          <w:rFonts w:hint="eastAsia"/>
        </w:rPr>
        <w:t>为卡方检验，</w:t>
      </w:r>
      <w:r w:rsidR="00264CD3">
        <w:rPr>
          <w:noProof/>
          <w:position w:val="-6"/>
        </w:rPr>
        <w:object w:dxaOrig="236" w:dyaOrig="226" w14:anchorId="7BFF3297">
          <v:shape id="_x0000_i1208" type="#_x0000_t75" style="width:11.9pt;height:10.65pt" o:ole="">
            <v:imagedata r:id="rId384" o:title=""/>
          </v:shape>
          <o:OLEObject Type="Embed" ProgID="Equation.DSMT4" ShapeID="_x0000_i1208" DrawAspect="Content" ObjectID="_1711885161" r:id="rId385"/>
        </w:object>
      </w:r>
      <w:r>
        <w:rPr>
          <w:rFonts w:hint="eastAsia"/>
        </w:rPr>
        <w:t>为置信度</w:t>
      </w:r>
      <w:r>
        <w:rPr>
          <w:rFonts w:hint="eastAsia"/>
        </w:rPr>
        <w:t>,</w:t>
      </w:r>
      <w:r>
        <w:t xml:space="preserve"> </w:t>
      </w:r>
      <w:r w:rsidR="00264CD3">
        <w:rPr>
          <w:noProof/>
          <w:position w:val="-12"/>
        </w:rPr>
        <w:object w:dxaOrig="398" w:dyaOrig="355" w14:anchorId="09AC7337">
          <v:shape id="_x0000_i1209" type="#_x0000_t75" style="width:20.65pt;height:18.15pt" o:ole="">
            <v:imagedata r:id="rId386" o:title=""/>
          </v:shape>
          <o:OLEObject Type="Embed" ProgID="Equation.DSMT4" ShapeID="_x0000_i1209" DrawAspect="Content" ObjectID="_1711885162" r:id="rId387"/>
        </w:object>
      </w:r>
      <w:r>
        <w:rPr>
          <w:rFonts w:hint="eastAsia"/>
        </w:rPr>
        <w:t>为观测方程数。除了通过检验量判断，还可以判断验后残差是否大于相应阈值。</w:t>
      </w:r>
    </w:p>
    <w:p w14:paraId="1A6AF7FC" w14:textId="00177B20" w:rsidR="006C3E3E" w:rsidRDefault="006C3E3E" w:rsidP="006C3E3E">
      <w:pPr>
        <w:spacing w:before="60" w:after="60"/>
        <w:ind w:firstLine="480"/>
      </w:pPr>
      <w:r>
        <w:rPr>
          <w:rFonts w:hint="eastAsia"/>
        </w:rPr>
        <w:t>接着是定位粗差。如果通过上面的步骤确认了观测值中存在相应的粗差</w:t>
      </w:r>
      <w:del w:id="501" w:author="王 庆云" w:date="2022-04-18T15:10:00Z">
        <w:r w:rsidDel="008E61A9">
          <w:rPr>
            <w:rFonts w:hint="eastAsia"/>
          </w:rPr>
          <w:delText>。</w:delText>
        </w:r>
      </w:del>
      <w:ins w:id="502" w:author="王 庆云" w:date="2022-04-18T15:10:00Z">
        <w:r w:rsidR="008E61A9">
          <w:rPr>
            <w:rFonts w:hint="eastAsia"/>
          </w:rPr>
          <w:t>，</w:t>
        </w:r>
      </w:ins>
      <w:r>
        <w:rPr>
          <w:rFonts w:hint="eastAsia"/>
        </w:rPr>
        <w:t>则可以对</w:t>
      </w:r>
      <w:r w:rsidR="00264CD3">
        <w:rPr>
          <w:noProof/>
          <w:position w:val="-12"/>
        </w:rPr>
        <w:object w:dxaOrig="387" w:dyaOrig="355" w14:anchorId="3BE0B554">
          <v:shape id="_x0000_i1210" type="#_x0000_t75" style="width:19.4pt;height:18.15pt" o:ole="">
            <v:imagedata r:id="rId388" o:title=""/>
          </v:shape>
          <o:OLEObject Type="Embed" ProgID="Equation.DSMT4" ShapeID="_x0000_i1210" DrawAspect="Content" ObjectID="_1711885163" r:id="rId389"/>
        </w:object>
      </w:r>
      <w:r>
        <w:rPr>
          <w:rFonts w:hint="eastAsia"/>
        </w:rPr>
        <w:t>进行相应的排序，从大到小依次对各个观测值进行判断。假定当前观测值存在粗差</w:t>
      </w:r>
      <w:r w:rsidR="00264CD3">
        <w:rPr>
          <w:noProof/>
          <w:position w:val="-12"/>
        </w:rPr>
        <w:object w:dxaOrig="527" w:dyaOrig="355" w14:anchorId="7C038D66">
          <v:shape id="_x0000_i1211" type="#_x0000_t75" style="width:26.3pt;height:18.15pt" o:ole="">
            <v:imagedata r:id="rId390" o:title=""/>
          </v:shape>
          <o:OLEObject Type="Embed" ProgID="Equation.DSMT4" ShapeID="_x0000_i1211" DrawAspect="Content" ObjectID="_1711885164" r:id="rId391"/>
        </w:object>
      </w:r>
      <w:r>
        <w:rPr>
          <w:rFonts w:hint="eastAsia"/>
        </w:rPr>
        <w:t>，一般而言可以通过舍弃观测值，或者新增该观测值的偏差参数来重新计算进行上个步骤的检验量。考虑到敏感矩阵</w:t>
      </w:r>
      <w:r w:rsidR="00264CD3">
        <w:rPr>
          <w:noProof/>
          <w:position w:val="-12"/>
        </w:rPr>
        <w:object w:dxaOrig="441" w:dyaOrig="355" w14:anchorId="43511174">
          <v:shape id="_x0000_i1212" type="#_x0000_t75" style="width:21.9pt;height:18.15pt" o:ole="">
            <v:imagedata r:id="rId392" o:title=""/>
          </v:shape>
          <o:OLEObject Type="Embed" ProgID="Equation.DSMT4" ShapeID="_x0000_i1212" DrawAspect="Content" ObjectID="_1711885165" r:id="rId393"/>
        </w:object>
      </w:r>
      <w:r>
        <w:rPr>
          <w:rFonts w:hint="eastAsia"/>
        </w:rPr>
        <w:t>不随观测值发生改变，因此偏差参数可以直接表达为如下形式：</w:t>
      </w:r>
    </w:p>
    <w:p w14:paraId="14B833F9" w14:textId="77777777" w:rsidR="006C3E3E" w:rsidRDefault="006C3E3E" w:rsidP="006C3E3E">
      <w:pPr>
        <w:pStyle w:val="af1"/>
      </w:pPr>
      <w:r>
        <w:tab/>
      </w:r>
      <w:r w:rsidR="00264CD3">
        <w:rPr>
          <w:noProof/>
          <w:position w:val="-50"/>
        </w:rPr>
        <w:object w:dxaOrig="2869" w:dyaOrig="1214" w14:anchorId="64153C17">
          <v:shape id="_x0000_i1213" type="#_x0000_t75" style="width:143.35pt;height:61.35pt" o:ole="">
            <v:imagedata r:id="rId394" o:title=""/>
          </v:shape>
          <o:OLEObject Type="Embed" ProgID="Equation.DSMT4" ShapeID="_x0000_i1213" DrawAspect="Content" ObjectID="_1711885166" r:id="rId39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03" w:name="ZEqnNum51135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23</w:instrText>
        </w:r>
      </w:fldSimple>
      <w:r w:rsidR="003746BA">
        <w:instrText>)</w:instrText>
      </w:r>
      <w:bookmarkEnd w:id="503"/>
      <w:r w:rsidR="003746BA">
        <w:fldChar w:fldCharType="end"/>
      </w:r>
    </w:p>
    <w:p w14:paraId="79AE9E7C" w14:textId="50C35E95" w:rsidR="006C3E3E" w:rsidRDefault="006C3E3E" w:rsidP="006C3E3E">
      <w:pPr>
        <w:spacing w:before="60" w:after="60"/>
        <w:ind w:firstLine="480"/>
      </w:pPr>
      <w:r>
        <w:rPr>
          <w:rFonts w:hint="eastAsia"/>
        </w:rPr>
        <w:t>得到偏差参数的估值后，即可以</w:t>
      </w:r>
      <w:del w:id="504" w:author="王 庆云" w:date="2022-04-18T15:11:00Z">
        <w:r w:rsidDel="008E61A9">
          <w:rPr>
            <w:rFonts w:hint="eastAsia"/>
          </w:rPr>
          <w:delText>得到</w:delText>
        </w:r>
      </w:del>
      <w:ins w:id="505" w:author="王 庆云" w:date="2022-04-18T15:11:00Z">
        <w:r w:rsidR="008E61A9">
          <w:rPr>
            <w:rFonts w:hint="eastAsia"/>
          </w:rPr>
          <w:t>计算</w:t>
        </w:r>
      </w:ins>
      <w:r>
        <w:rPr>
          <w:rFonts w:hint="eastAsia"/>
        </w:rPr>
        <w:t>新的标准化验后残差。此时可以根据上一节中探测粗差的步骤重新进行判断，以此不断迭代</w:t>
      </w:r>
      <w:ins w:id="506" w:author="王 庆云" w:date="2022-04-18T15:11:00Z">
        <w:r w:rsidR="008E61A9">
          <w:rPr>
            <w:rFonts w:hint="eastAsia"/>
          </w:rPr>
          <w:t>直至</w:t>
        </w:r>
      </w:ins>
      <w:r>
        <w:rPr>
          <w:rFonts w:hint="eastAsia"/>
        </w:rPr>
        <w:t>探测出观测值中所有的异常值。</w:t>
      </w:r>
    </w:p>
    <w:p w14:paraId="3B0302BE" w14:textId="77777777"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fldSimple w:instr=" REF ZEqnNum511354 \* Charformat \! \* MERGEFORMAT ">
        <w:r w:rsidR="00897A40">
          <w:rPr>
            <w:rFonts w:hint="eastAsia"/>
          </w:rPr>
          <w:instrText>(</w:instrText>
        </w:r>
        <w:r w:rsidR="00897A40">
          <w:rPr>
            <w:rFonts w:hint="eastAsia"/>
          </w:rPr>
          <w:instrText>公式</w:instrText>
        </w:r>
        <w:r w:rsidR="00897A40">
          <w:instrText>3-23)</w:instrText>
        </w:r>
      </w:fldSimple>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14:paraId="7D8D0B10" w14:textId="77777777" w:rsidR="008C0D9F" w:rsidRDefault="006C3E3E" w:rsidP="008C0D9F">
      <w:pPr>
        <w:spacing w:before="60" w:after="60"/>
        <w:ind w:firstLine="480"/>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897A40">
        <w:rPr>
          <w:rFonts w:hint="eastAsia"/>
        </w:rPr>
        <w:t>图</w:t>
      </w:r>
      <w:r w:rsidR="00897A40">
        <w:rPr>
          <w:rFonts w:hint="eastAsia"/>
        </w:rPr>
        <w:t>3-3</w:t>
      </w:r>
      <w:r>
        <w:fldChar w:fldCharType="end"/>
      </w:r>
      <w:r>
        <w:rPr>
          <w:rFonts w:hint="eastAsia"/>
        </w:rPr>
        <w:t>所示。</w:t>
      </w:r>
    </w:p>
    <w:p w14:paraId="26EE4F10" w14:textId="77777777" w:rsidR="006C3E3E" w:rsidRDefault="008C0D9F" w:rsidP="006C3E3E">
      <w:pPr>
        <w:pStyle w:val="aa"/>
        <w:spacing w:before="120" w:after="120"/>
      </w:pPr>
      <w:r>
        <w:rPr>
          <w:noProof/>
        </w:rPr>
        <w:drawing>
          <wp:inline distT="0" distB="0" distL="0" distR="0" wp14:anchorId="065F2421" wp14:editId="0AF9BF03">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96"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14:paraId="1F5BE22B" w14:textId="77777777" w:rsidR="006C3E3E" w:rsidRDefault="006C3E3E" w:rsidP="006C3E3E">
      <w:pPr>
        <w:pStyle w:val="a"/>
        <w:spacing w:before="120" w:after="120"/>
      </w:pPr>
      <w:bookmarkStart w:id="507" w:name="fig_flt_flowchart"/>
      <w:bookmarkEnd w:id="507"/>
      <w:r>
        <w:rPr>
          <w:rFonts w:hint="eastAsia"/>
        </w:rPr>
        <w:t>基于</w:t>
      </w:r>
      <w:r>
        <w:rPr>
          <w:rFonts w:hint="eastAsia"/>
        </w:rPr>
        <w:t>SRIF</w:t>
      </w:r>
      <w:r>
        <w:rPr>
          <w:rFonts w:hint="eastAsia"/>
        </w:rPr>
        <w:t>的质量控制算法流程图</w:t>
      </w:r>
    </w:p>
    <w:p w14:paraId="23005ECB" w14:textId="77777777" w:rsidR="00AA32E4" w:rsidRDefault="00AA32E4">
      <w:pPr>
        <w:pStyle w:val="3"/>
      </w:pPr>
      <w:bookmarkStart w:id="508" w:name="_Toc101082659"/>
      <w:r>
        <w:rPr>
          <w:rFonts w:hint="eastAsia"/>
        </w:rPr>
        <w:t>实验结果和分析</w:t>
      </w:r>
      <w:bookmarkEnd w:id="508"/>
    </w:p>
    <w:p w14:paraId="60415D0C" w14:textId="77777777"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14:paraId="469B8441" w14:textId="77777777" w:rsidR="00AA32E4" w:rsidRDefault="00AA32E4" w:rsidP="00AA32E4">
      <w:pPr>
        <w:pStyle w:val="aa"/>
        <w:spacing w:before="120" w:after="120"/>
      </w:pPr>
      <w:r>
        <w:rPr>
          <w:noProof/>
        </w:rPr>
        <w:drawing>
          <wp:inline distT="0" distB="0" distL="0" distR="0" wp14:anchorId="2A219255" wp14:editId="64F7A237">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14:paraId="572D84DC" w14:textId="77777777" w:rsidR="00AA32E4" w:rsidRDefault="00AA32E4" w:rsidP="00AA32E4">
      <w:pPr>
        <w:pStyle w:val="a"/>
        <w:spacing w:before="120" w:after="120"/>
      </w:pPr>
      <w:bookmarkStart w:id="509" w:name="fig_litetb_logtb_compare"/>
      <w:bookmarkEnd w:id="509"/>
      <w:r>
        <w:rPr>
          <w:rFonts w:hint="eastAsia"/>
        </w:rPr>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14:paraId="084EBE32" w14:textId="44E24E59"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w:t>
      </w:r>
      <w:del w:id="510" w:author="王 庆云" w:date="2022-04-18T14:42:00Z">
        <w:r w:rsidDel="001B0A1F">
          <w:rPr>
            <w:rFonts w:hint="eastAsia"/>
          </w:rPr>
          <w:delText>以及使用</w:delText>
        </w:r>
      </w:del>
      <w:r>
        <w:rPr>
          <w:rFonts w:hint="eastAsia"/>
        </w:rPr>
        <w:t>“</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w:t>
      </w:r>
      <w:del w:id="511" w:author="王 庆云" w:date="2022-04-18T14:43:00Z">
        <w:r w:rsidDel="001B0A1F">
          <w:rPr>
            <w:rFonts w:hint="eastAsia"/>
          </w:rPr>
          <w:delText>这里</w:delText>
        </w:r>
      </w:del>
      <w:r>
        <w:rPr>
          <w:rFonts w:hint="eastAsia"/>
        </w:rPr>
        <w:t>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897A40">
        <w:rPr>
          <w:rFonts w:hint="eastAsia"/>
        </w:rPr>
        <w:t>图</w:t>
      </w:r>
      <w:r w:rsidR="00897A40">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14:paraId="4FE34893" w14:textId="1048112A"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897A40">
        <w:rPr>
          <w:rFonts w:hint="eastAsia"/>
        </w:rPr>
        <w:t>表</w:t>
      </w:r>
      <w:r w:rsidR="00897A40">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w:t>
      </w:r>
      <w:del w:id="512" w:author="王 庆云" w:date="2022-04-18T14:46:00Z">
        <w:r w:rsidDel="001B0A1F">
          <w:rPr>
            <w:rFonts w:hint="eastAsia"/>
          </w:rPr>
          <w:delText>者</w:delText>
        </w:r>
      </w:del>
      <w:ins w:id="513" w:author="王 庆云" w:date="2022-04-18T14:46:00Z">
        <w:r w:rsidR="001B0A1F">
          <w:rPr>
            <w:rFonts w:hint="eastAsia"/>
          </w:rPr>
          <w:t>种</w:t>
        </w:r>
      </w:ins>
      <w:r>
        <w:rPr>
          <w:rFonts w:hint="eastAsia"/>
        </w:rPr>
        <w:t>处理策略的轨道结果精度基本相当，精度</w:t>
      </w:r>
      <w:del w:id="514" w:author="王 庆云" w:date="2022-04-18T14:46:00Z">
        <w:r w:rsidDel="001B0A1F">
          <w:rPr>
            <w:rFonts w:hint="eastAsia"/>
          </w:rPr>
          <w:delText>相</w:delText>
        </w:r>
      </w:del>
      <w:ins w:id="515" w:author="王 庆云" w:date="2022-04-18T14:46:00Z">
        <w:r w:rsidR="001B0A1F">
          <w:rPr>
            <w:rFonts w:hint="eastAsia"/>
          </w:rPr>
          <w:t>差距</w:t>
        </w:r>
      </w:ins>
      <w:ins w:id="516" w:author="王 庆云" w:date="2022-04-18T14:47:00Z">
        <w:r w:rsidR="001B0A1F">
          <w:rPr>
            <w:rFonts w:hint="eastAsia"/>
          </w:rPr>
          <w:t>维持</w:t>
        </w:r>
      </w:ins>
      <w:del w:id="517" w:author="王 庆云" w:date="2022-04-18T14:46:00Z">
        <w:r w:rsidDel="001B0A1F">
          <w:rPr>
            <w:rFonts w:hint="eastAsia"/>
          </w:rPr>
          <w:delText>差</w:delText>
        </w:r>
      </w:del>
      <w:r>
        <w:rPr>
          <w:rFonts w:hint="eastAsia"/>
        </w:rPr>
        <w:t>在</w:t>
      </w:r>
      <w:r>
        <w:rPr>
          <w:rFonts w:hint="eastAsia"/>
        </w:rPr>
        <w:t>1cm</w:t>
      </w:r>
      <w:r>
        <w:rPr>
          <w:rFonts w:hint="eastAsia"/>
        </w:rPr>
        <w:t>以内，能够验证实时数据质量检测算法的有效性和正确性。</w:t>
      </w:r>
    </w:p>
    <w:p w14:paraId="5D640305" w14:textId="77777777" w:rsidR="00AA32E4" w:rsidRDefault="00AA32E4" w:rsidP="00743C92">
      <w:pPr>
        <w:pStyle w:val="a0"/>
        <w:spacing w:before="120" w:after="120"/>
      </w:pPr>
      <w:bookmarkStart w:id="518" w:name="table_litetb_logtb_compare"/>
      <w:bookmarkEnd w:id="518"/>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243"/>
        <w:gridCol w:w="1243"/>
        <w:gridCol w:w="1033"/>
        <w:gridCol w:w="870"/>
      </w:tblGrid>
      <w:tr w:rsidR="00AA32E4" w14:paraId="5F96027B"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0D4CBED" w14:textId="77777777" w:rsidR="00AA32E4" w:rsidRDefault="00343788" w:rsidP="00A63BDC">
            <w:pPr>
              <w:pStyle w:val="ab"/>
              <w:spacing w:beforeLines="50" w:before="120" w:after="120"/>
            </w:pPr>
            <w:r>
              <w:rPr>
                <w:rFonts w:hint="eastAsia"/>
              </w:rPr>
              <w:t>实验方案</w:t>
            </w:r>
          </w:p>
        </w:tc>
        <w:tc>
          <w:tcPr>
            <w:tcW w:w="0" w:type="auto"/>
          </w:tcPr>
          <w:p w14:paraId="5EA03FA0" w14:textId="61E1B01C" w:rsidR="00AA32E4" w:rsidRDefault="00343788" w:rsidP="00A63BDC">
            <w:pPr>
              <w:pStyle w:val="ab"/>
              <w:spacing w:beforeLines="50" w:before="120" w:after="120"/>
            </w:pPr>
            <w:del w:id="519" w:author="王 庆云" w:date="2022-04-18T14:46:00Z">
              <w:r w:rsidDel="001B0A1F">
                <w:rPr>
                  <w:rFonts w:hint="eastAsia"/>
                </w:rPr>
                <w:delText>法</w:delText>
              </w:r>
            </w:del>
            <w:ins w:id="520" w:author="王 庆云" w:date="2022-04-18T14:46:00Z">
              <w:r w:rsidR="001B0A1F">
                <w:rPr>
                  <w:rFonts w:hint="eastAsia"/>
                </w:rPr>
                <w:t>切</w:t>
              </w:r>
            </w:ins>
            <w:r>
              <w:rPr>
                <w:rFonts w:hint="eastAsia"/>
              </w:rPr>
              <w:t>向</w:t>
            </w:r>
            <w:r>
              <w:rPr>
                <w:rFonts w:hint="eastAsia"/>
              </w:rPr>
              <w:t>[</w:t>
            </w:r>
            <w:r w:rsidR="00AA32E4">
              <w:t>cm</w:t>
            </w:r>
            <w:r>
              <w:t>]</w:t>
            </w:r>
          </w:p>
        </w:tc>
        <w:tc>
          <w:tcPr>
            <w:tcW w:w="0" w:type="auto"/>
          </w:tcPr>
          <w:p w14:paraId="44B5D8FB" w14:textId="37204E6F" w:rsidR="00AA32E4" w:rsidRDefault="00343788" w:rsidP="00A63BDC">
            <w:pPr>
              <w:pStyle w:val="ab"/>
              <w:spacing w:beforeLines="50" w:before="120" w:after="120"/>
            </w:pPr>
            <w:del w:id="521" w:author="王 庆云" w:date="2022-04-18T14:46:00Z">
              <w:r w:rsidDel="001B0A1F">
                <w:rPr>
                  <w:rFonts w:hint="eastAsia"/>
                </w:rPr>
                <w:delText>切</w:delText>
              </w:r>
            </w:del>
            <w:ins w:id="522" w:author="王 庆云" w:date="2022-04-18T14:46:00Z">
              <w:r w:rsidR="001B0A1F">
                <w:rPr>
                  <w:rFonts w:hint="eastAsia"/>
                </w:rPr>
                <w:t>法</w:t>
              </w:r>
            </w:ins>
            <w:r>
              <w:rPr>
                <w:rFonts w:hint="eastAsia"/>
              </w:rPr>
              <w:t>向</w:t>
            </w:r>
            <w:r>
              <w:rPr>
                <w:rFonts w:hint="eastAsia"/>
              </w:rPr>
              <w:t>[</w:t>
            </w:r>
            <w:r w:rsidR="00AA32E4">
              <w:t>cm</w:t>
            </w:r>
            <w:r>
              <w:t>]</w:t>
            </w:r>
          </w:p>
        </w:tc>
        <w:tc>
          <w:tcPr>
            <w:tcW w:w="0" w:type="auto"/>
          </w:tcPr>
          <w:p w14:paraId="0F51F8B1" w14:textId="77777777"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14:paraId="56BE5A2B" w14:textId="77777777"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14:paraId="4C24F31E" w14:textId="77777777" w:rsidTr="009040C2">
        <w:tc>
          <w:tcPr>
            <w:tcW w:w="0" w:type="auto"/>
          </w:tcPr>
          <w:p w14:paraId="18EA00E0" w14:textId="77777777" w:rsidR="00AA32E4" w:rsidRDefault="00AA32E4" w:rsidP="00A63BDC">
            <w:pPr>
              <w:pStyle w:val="ab"/>
              <w:spacing w:beforeLines="50" w:before="120" w:after="120"/>
            </w:pPr>
            <w:r>
              <w:rPr>
                <w:rFonts w:hint="eastAsia"/>
              </w:rPr>
              <w:t>P</w:t>
            </w:r>
            <w:r>
              <w:t>ost-Process QC</w:t>
            </w:r>
          </w:p>
        </w:tc>
        <w:tc>
          <w:tcPr>
            <w:tcW w:w="0" w:type="auto"/>
          </w:tcPr>
          <w:p w14:paraId="64306332" w14:textId="77777777" w:rsidR="00AA32E4" w:rsidRDefault="00AA32E4" w:rsidP="00A63BDC">
            <w:pPr>
              <w:pStyle w:val="ab"/>
              <w:spacing w:beforeLines="50" w:before="120" w:after="120"/>
            </w:pPr>
            <w:r>
              <w:rPr>
                <w:rFonts w:hint="eastAsia"/>
              </w:rPr>
              <w:t>6</w:t>
            </w:r>
            <w:r>
              <w:t>.4</w:t>
            </w:r>
          </w:p>
        </w:tc>
        <w:tc>
          <w:tcPr>
            <w:tcW w:w="0" w:type="auto"/>
          </w:tcPr>
          <w:p w14:paraId="2F5A5C7E" w14:textId="77777777" w:rsidR="00AA32E4" w:rsidRDefault="00AA32E4" w:rsidP="00A63BDC">
            <w:pPr>
              <w:pStyle w:val="ab"/>
              <w:spacing w:beforeLines="50" w:before="120" w:after="120"/>
            </w:pPr>
            <w:r>
              <w:rPr>
                <w:rFonts w:hint="eastAsia"/>
              </w:rPr>
              <w:t>4</w:t>
            </w:r>
            <w:r>
              <w:t>.7</w:t>
            </w:r>
          </w:p>
        </w:tc>
        <w:tc>
          <w:tcPr>
            <w:tcW w:w="0" w:type="auto"/>
          </w:tcPr>
          <w:p w14:paraId="389B13C2" w14:textId="77777777" w:rsidR="00AA32E4" w:rsidRDefault="00AA32E4" w:rsidP="00A63BDC">
            <w:pPr>
              <w:pStyle w:val="ab"/>
              <w:spacing w:beforeLines="50" w:before="120" w:after="120"/>
            </w:pPr>
            <w:r>
              <w:rPr>
                <w:rFonts w:hint="eastAsia"/>
              </w:rPr>
              <w:t>2</w:t>
            </w:r>
            <w:r>
              <w:t>.1</w:t>
            </w:r>
          </w:p>
        </w:tc>
        <w:tc>
          <w:tcPr>
            <w:tcW w:w="0" w:type="auto"/>
          </w:tcPr>
          <w:p w14:paraId="3051C5FB" w14:textId="77777777" w:rsidR="00AA32E4" w:rsidRDefault="00AA32E4" w:rsidP="00A63BDC">
            <w:pPr>
              <w:pStyle w:val="ab"/>
              <w:spacing w:beforeLines="50" w:before="120" w:after="120"/>
            </w:pPr>
            <w:r>
              <w:t>8.6</w:t>
            </w:r>
          </w:p>
        </w:tc>
      </w:tr>
      <w:tr w:rsidR="00AA32E4" w14:paraId="017645BE" w14:textId="77777777" w:rsidTr="009040C2">
        <w:tc>
          <w:tcPr>
            <w:tcW w:w="0" w:type="auto"/>
          </w:tcPr>
          <w:p w14:paraId="408FA3EF" w14:textId="77777777" w:rsidR="00AA32E4" w:rsidRDefault="00AA32E4" w:rsidP="00A63BDC">
            <w:pPr>
              <w:pStyle w:val="ab"/>
              <w:spacing w:beforeLines="50" w:before="120" w:after="120"/>
            </w:pPr>
            <w:r>
              <w:rPr>
                <w:rFonts w:hint="eastAsia"/>
              </w:rPr>
              <w:t>R</w:t>
            </w:r>
            <w:r>
              <w:t>eal-Time QC</w:t>
            </w:r>
          </w:p>
        </w:tc>
        <w:tc>
          <w:tcPr>
            <w:tcW w:w="0" w:type="auto"/>
          </w:tcPr>
          <w:p w14:paraId="6190E017" w14:textId="77777777" w:rsidR="00AA32E4" w:rsidRDefault="00AA32E4" w:rsidP="00A63BDC">
            <w:pPr>
              <w:pStyle w:val="ab"/>
              <w:spacing w:beforeLines="50" w:before="120" w:after="120"/>
            </w:pPr>
            <w:r>
              <w:rPr>
                <w:rFonts w:hint="eastAsia"/>
              </w:rPr>
              <w:t>6</w:t>
            </w:r>
            <w:r>
              <w:t>.9</w:t>
            </w:r>
          </w:p>
        </w:tc>
        <w:tc>
          <w:tcPr>
            <w:tcW w:w="0" w:type="auto"/>
          </w:tcPr>
          <w:p w14:paraId="0DF1AB26" w14:textId="77777777" w:rsidR="00AA32E4" w:rsidRDefault="00AA32E4" w:rsidP="00A63BDC">
            <w:pPr>
              <w:pStyle w:val="ab"/>
              <w:spacing w:beforeLines="50" w:before="120" w:after="120"/>
            </w:pPr>
            <w:r>
              <w:rPr>
                <w:rFonts w:hint="eastAsia"/>
              </w:rPr>
              <w:t>4</w:t>
            </w:r>
            <w:r>
              <w:t>.9</w:t>
            </w:r>
          </w:p>
        </w:tc>
        <w:tc>
          <w:tcPr>
            <w:tcW w:w="0" w:type="auto"/>
          </w:tcPr>
          <w:p w14:paraId="0B3F8DA6" w14:textId="77777777" w:rsidR="00AA32E4" w:rsidRDefault="00AA32E4" w:rsidP="00A63BDC">
            <w:pPr>
              <w:pStyle w:val="ab"/>
              <w:spacing w:beforeLines="50" w:before="120" w:after="120"/>
            </w:pPr>
            <w:r>
              <w:rPr>
                <w:rFonts w:hint="eastAsia"/>
              </w:rPr>
              <w:t>2</w:t>
            </w:r>
            <w:r>
              <w:t>.3</w:t>
            </w:r>
          </w:p>
        </w:tc>
        <w:tc>
          <w:tcPr>
            <w:tcW w:w="0" w:type="auto"/>
          </w:tcPr>
          <w:p w14:paraId="2029DFAA" w14:textId="77777777" w:rsidR="00AA32E4" w:rsidRDefault="00AA32E4" w:rsidP="00A63BDC">
            <w:pPr>
              <w:pStyle w:val="ab"/>
              <w:spacing w:beforeLines="50" w:before="120" w:after="120"/>
            </w:pPr>
            <w:r>
              <w:rPr>
                <w:rFonts w:hint="eastAsia"/>
              </w:rPr>
              <w:t>9</w:t>
            </w:r>
            <w:r>
              <w:t>.1</w:t>
            </w:r>
          </w:p>
        </w:tc>
      </w:tr>
    </w:tbl>
    <w:p w14:paraId="315E3A5A" w14:textId="77777777" w:rsidR="00AA32E4" w:rsidRDefault="00AA32E4" w:rsidP="00AA32E4">
      <w:pPr>
        <w:pStyle w:val="ab"/>
        <w:spacing w:before="120" w:after="120"/>
      </w:pPr>
    </w:p>
    <w:p w14:paraId="06F16E9C" w14:textId="418011EA"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w:t>
      </w:r>
      <w:del w:id="523" w:author="王 庆云" w:date="2022-04-18T14:48:00Z">
        <w:r w:rsidDel="00044C8D">
          <w:rPr>
            <w:rFonts w:hint="eastAsia"/>
          </w:rPr>
          <w:delText>的</w:delText>
        </w:r>
      </w:del>
      <w:ins w:id="524" w:author="王 庆云" w:date="2022-04-18T14:48:00Z">
        <w:r w:rsidR="00044C8D">
          <w:rPr>
            <w:rFonts w:hint="eastAsia"/>
          </w:rPr>
          <w:t>地</w:t>
        </w:r>
      </w:ins>
      <w:r>
        <w:rPr>
          <w:rFonts w:hint="eastAsia"/>
        </w:rPr>
        <w:t>，事后处理策略则可以通过整个弧段的数据进行更为精细的判断。因此使用实时处理算法更容易造成一些因观测噪声导致的周跳误判，影响模糊度的求解，最终</w:t>
      </w:r>
      <w:del w:id="525" w:author="王 庆云" w:date="2022-04-18T14:48:00Z">
        <w:r w:rsidDel="00044C8D">
          <w:rPr>
            <w:rFonts w:hint="eastAsia"/>
          </w:rPr>
          <w:delText>导致</w:delText>
        </w:r>
      </w:del>
      <w:ins w:id="526" w:author="王 庆云" w:date="2022-04-18T14:48:00Z">
        <w:r w:rsidR="00044C8D">
          <w:rPr>
            <w:rFonts w:hint="eastAsia"/>
          </w:rPr>
          <w:t>引起</w:t>
        </w:r>
      </w:ins>
      <w:r>
        <w:rPr>
          <w:rFonts w:hint="eastAsia"/>
        </w:rPr>
        <w:t>轨道精度的降低。从上述分析的原因可知，假定在数据质量相对良好的情况下，两者算法理论上应该具有相同的解算结果。为了验证上述观点，</w:t>
      </w:r>
      <w:ins w:id="527" w:author="王 庆云" w:date="2022-04-18T14:51:00Z">
        <w:r w:rsidR="00044C8D">
          <w:fldChar w:fldCharType="begin"/>
        </w:r>
        <w:r w:rsidR="00044C8D">
          <w:instrText xml:space="preserve"> </w:instrText>
        </w:r>
        <w:r w:rsidR="00044C8D">
          <w:rPr>
            <w:rFonts w:hint="eastAsia"/>
          </w:rPr>
          <w:instrText>REF fig_litetb_logtb_compare_series \r \h</w:instrText>
        </w:r>
        <w:r w:rsidR="00044C8D">
          <w:instrText xml:space="preserve"> </w:instrText>
        </w:r>
      </w:ins>
      <w:ins w:id="528" w:author="王 庆云" w:date="2022-04-18T14:51:00Z">
        <w:r w:rsidR="00044C8D">
          <w:fldChar w:fldCharType="separate"/>
        </w:r>
        <w:r w:rsidR="00044C8D">
          <w:rPr>
            <w:rFonts w:hint="eastAsia"/>
          </w:rPr>
          <w:t>图</w:t>
        </w:r>
        <w:r w:rsidR="00044C8D">
          <w:rPr>
            <w:rFonts w:hint="eastAsia"/>
          </w:rPr>
          <w:t>3-5</w:t>
        </w:r>
        <w:r w:rsidR="00044C8D">
          <w:fldChar w:fldCharType="end"/>
        </w:r>
      </w:ins>
      <w:del w:id="529" w:author="王 庆云" w:date="2022-04-18T14:51:00Z">
        <w:r w:rsidDel="00044C8D">
          <w:rPr>
            <w:rFonts w:hint="eastAsia"/>
          </w:rPr>
          <w:delText>这里</w:delText>
        </w:r>
      </w:del>
      <w:r>
        <w:rPr>
          <w:rFonts w:hint="eastAsia"/>
        </w:rPr>
        <w:t>给出了所有卫星的轨道比较平均</w:t>
      </w:r>
      <w:r>
        <w:rPr>
          <w:rFonts w:hint="eastAsia"/>
        </w:rPr>
        <w:t>RMS</w:t>
      </w:r>
      <w:r>
        <w:rPr>
          <w:rFonts w:hint="eastAsia"/>
        </w:rPr>
        <w:t>时序图</w:t>
      </w:r>
      <w:del w:id="530" w:author="王 庆云" w:date="2022-04-18T14:51:00Z">
        <w:r w:rsidDel="00044C8D">
          <w:rPr>
            <w:rFonts w:hint="eastAsia"/>
          </w:rPr>
          <w:delText>，如</w:delText>
        </w:r>
        <w:r w:rsidDel="00044C8D">
          <w:fldChar w:fldCharType="begin"/>
        </w:r>
        <w:r w:rsidDel="00044C8D">
          <w:delInstrText xml:space="preserve"> </w:delInstrText>
        </w:r>
        <w:r w:rsidDel="00044C8D">
          <w:rPr>
            <w:rFonts w:hint="eastAsia"/>
          </w:rPr>
          <w:delInstrText>REF fig_litetb_logtb_compare_series \r \h</w:delInstrText>
        </w:r>
        <w:r w:rsidDel="00044C8D">
          <w:delInstrText xml:space="preserve"> </w:delInstrText>
        </w:r>
        <w:r w:rsidDel="00044C8D">
          <w:fldChar w:fldCharType="separate"/>
        </w:r>
        <w:r w:rsidR="00897A40" w:rsidDel="00044C8D">
          <w:rPr>
            <w:rFonts w:hint="eastAsia"/>
          </w:rPr>
          <w:delText>图</w:delText>
        </w:r>
        <w:r w:rsidR="00897A40" w:rsidDel="00044C8D">
          <w:rPr>
            <w:rFonts w:hint="eastAsia"/>
          </w:rPr>
          <w:delText>3-5</w:delText>
        </w:r>
        <w:r w:rsidDel="00044C8D">
          <w:fldChar w:fldCharType="end"/>
        </w:r>
        <w:r w:rsidDel="00044C8D">
          <w:rPr>
            <w:rFonts w:hint="eastAsia"/>
          </w:rPr>
          <w:delText>所示</w:delText>
        </w:r>
      </w:del>
      <w:r>
        <w:rPr>
          <w:rFonts w:hint="eastAsia"/>
        </w:rPr>
        <w:t>。可以看到，仅在部分天（如</w:t>
      </w:r>
      <w:r>
        <w:rPr>
          <w:rFonts w:hint="eastAsia"/>
        </w:rPr>
        <w:t>132</w:t>
      </w:r>
      <w:r>
        <w:rPr>
          <w:rFonts w:hint="eastAsia"/>
        </w:rPr>
        <w:t>和</w:t>
      </w:r>
      <w:r>
        <w:rPr>
          <w:rFonts w:hint="eastAsia"/>
        </w:rPr>
        <w:t>133</w:t>
      </w:r>
      <w:r>
        <w:rPr>
          <w:rFonts w:hint="eastAsia"/>
        </w:rPr>
        <w:t>）</w:t>
      </w:r>
      <w:del w:id="531" w:author="王 庆云" w:date="2022-04-18T14:51:00Z">
        <w:r w:rsidDel="00044C8D">
          <w:rPr>
            <w:rFonts w:hint="eastAsia"/>
          </w:rPr>
          <w:delText>的情况下</w:delText>
        </w:r>
      </w:del>
      <w:r>
        <w:rPr>
          <w:rFonts w:hint="eastAsia"/>
        </w:rPr>
        <w:t>，两者处理策略存在明显差异，其余绝大部分天</w:t>
      </w:r>
      <w:ins w:id="532" w:author="王 庆云" w:date="2022-04-18T14:52:00Z">
        <w:r w:rsidR="00044C8D">
          <w:rPr>
            <w:rFonts w:hint="eastAsia"/>
          </w:rPr>
          <w:t>轨道</w:t>
        </w:r>
      </w:ins>
      <w:del w:id="533" w:author="王 庆云" w:date="2022-04-18T14:51:00Z">
        <w:r w:rsidDel="00044C8D">
          <w:rPr>
            <w:rFonts w:hint="eastAsia"/>
          </w:rPr>
          <w:delText>下</w:delText>
        </w:r>
      </w:del>
      <w:r>
        <w:rPr>
          <w:rFonts w:hint="eastAsia"/>
        </w:rPr>
        <w:t>的结果基本相当。说明在观测数据正常情况下，两者处理策略处理结果为一致，在部分天的观测数据包含一些特殊</w:t>
      </w:r>
      <w:del w:id="534" w:author="王 庆云" w:date="2022-04-18T14:52:00Z">
        <w:r w:rsidDel="00044C8D">
          <w:rPr>
            <w:rFonts w:hint="eastAsia"/>
          </w:rPr>
          <w:delText>情况</w:delText>
        </w:r>
      </w:del>
      <w:r>
        <w:rPr>
          <w:rFonts w:hint="eastAsia"/>
        </w:rPr>
        <w:t>噪声</w:t>
      </w:r>
      <w:ins w:id="535" w:author="王 庆云" w:date="2022-04-18T14:52:00Z">
        <w:r w:rsidR="00044C8D">
          <w:rPr>
            <w:rFonts w:hint="eastAsia"/>
          </w:rPr>
          <w:t>的情况</w:t>
        </w:r>
      </w:ins>
      <w:r>
        <w:rPr>
          <w:rFonts w:hint="eastAsia"/>
        </w:rPr>
        <w:t>下，实时处理策略会由于上述原因造成周跳误判导致精度略微下降。</w:t>
      </w:r>
    </w:p>
    <w:p w14:paraId="772D0277" w14:textId="77777777" w:rsidR="00AA32E4" w:rsidRDefault="00AA32E4" w:rsidP="00AA32E4">
      <w:pPr>
        <w:pStyle w:val="aa"/>
        <w:spacing w:before="120" w:after="120"/>
      </w:pPr>
      <w:r>
        <w:rPr>
          <w:noProof/>
        </w:rPr>
        <w:drawing>
          <wp:inline distT="0" distB="0" distL="0" distR="0" wp14:anchorId="0B1701EF" wp14:editId="0CB1DB2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14:paraId="14C482BC" w14:textId="77777777" w:rsidR="00AA32E4" w:rsidRDefault="00AA32E4" w:rsidP="00AA32E4">
      <w:pPr>
        <w:pStyle w:val="a"/>
        <w:spacing w:before="120" w:after="120"/>
      </w:pPr>
      <w:bookmarkStart w:id="536" w:name="fig_litetb_logtb_compare_series"/>
      <w:bookmarkEnd w:id="536"/>
      <w:r>
        <w:rPr>
          <w:rFonts w:hint="eastAsia"/>
        </w:rPr>
        <w:t>平均</w:t>
      </w:r>
      <w:r>
        <w:rPr>
          <w:rFonts w:hint="eastAsia"/>
        </w:rPr>
        <w:t>RMS</w:t>
      </w:r>
      <w:r>
        <w:rPr>
          <w:rFonts w:hint="eastAsia"/>
        </w:rPr>
        <w:t>时序图</w:t>
      </w:r>
    </w:p>
    <w:p w14:paraId="51D82CF4" w14:textId="77777777" w:rsidR="00AA32E4" w:rsidRDefault="00AA32E4" w:rsidP="00596A6E">
      <w:pPr>
        <w:pStyle w:val="2"/>
      </w:pPr>
      <w:bookmarkStart w:id="537" w:name="_Toc101082660"/>
      <w:r>
        <w:rPr>
          <w:rFonts w:hint="eastAsia"/>
        </w:rPr>
        <w:t>实时双差模糊度固定算法</w:t>
      </w:r>
      <w:bookmarkEnd w:id="537"/>
    </w:p>
    <w:p w14:paraId="6D41717E" w14:textId="21888C56"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w:t>
      </w:r>
      <w:del w:id="538" w:author="王 庆云" w:date="2022-04-18T13:08:00Z">
        <w:r w:rsidDel="00C12626">
          <w:rPr>
            <w:rFonts w:hint="eastAsia"/>
          </w:rPr>
          <w:delText>作</w:delText>
        </w:r>
      </w:del>
      <w:ins w:id="539" w:author="王 庆云" w:date="2022-04-18T13:08:00Z">
        <w:r w:rsidR="00C12626">
          <w:rPr>
            <w:rFonts w:hint="eastAsia"/>
          </w:rPr>
          <w:t>进行</w:t>
        </w:r>
      </w:ins>
      <w:r>
        <w:rPr>
          <w:rFonts w:hint="eastAsia"/>
        </w:rPr>
        <w:t>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w:t>
      </w:r>
      <w:ins w:id="540" w:author="王 庆云" w:date="2022-04-18T13:09:00Z">
        <w:r w:rsidR="00C12626">
          <w:rPr>
            <w:rFonts w:hint="eastAsia"/>
          </w:rPr>
          <w:t>需要对模糊度进行固定</w:t>
        </w:r>
      </w:ins>
      <w:r>
        <w:rPr>
          <w:rFonts w:hint="eastAsia"/>
        </w:rPr>
        <w:t>，目前</w:t>
      </w:r>
      <w:del w:id="541" w:author="王 庆云" w:date="2022-04-18T13:09:00Z">
        <w:r w:rsidDel="00C12626">
          <w:rPr>
            <w:rFonts w:hint="eastAsia"/>
          </w:rPr>
          <w:delText>对模糊度固定算法</w:delText>
        </w:r>
      </w:del>
      <w:r>
        <w:rPr>
          <w:rFonts w:hint="eastAsia"/>
        </w:rPr>
        <w:t>已经有了很多相关内容的研究，这些方法大致可以分为以下三种思路：通过构建双差模糊度进行固定</w:t>
      </w:r>
      <w:del w:id="542" w:author="王 庆云" w:date="2022-04-18T13:09:00Z">
        <w:r w:rsidDel="00C12626">
          <w:rPr>
            <w:rFonts w:hint="eastAsia"/>
          </w:rPr>
          <w:delText>；</w:delText>
        </w:r>
      </w:del>
      <w:ins w:id="543" w:author="王 庆云" w:date="2022-04-18T13:09:00Z">
        <w:r w:rsidR="00C12626">
          <w:rPr>
            <w:rFonts w:hint="eastAsia"/>
          </w:rPr>
          <w:t>，</w:t>
        </w:r>
      </w:ins>
      <w:r>
        <w:rPr>
          <w:rFonts w:hint="eastAsia"/>
        </w:rPr>
        <w:t>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w:t>
      </w:r>
      <w:del w:id="544" w:author="王 庆云" w:date="2022-04-18T13:09:00Z">
        <w:r w:rsidDel="00C12626">
          <w:rPr>
            <w:rFonts w:hint="eastAsia"/>
          </w:rPr>
          <w:delText>；</w:delText>
        </w:r>
      </w:del>
      <w:ins w:id="545" w:author="王 庆云" w:date="2022-04-18T13:09:00Z">
        <w:r w:rsidR="00C12626">
          <w:rPr>
            <w:rFonts w:hint="eastAsia"/>
          </w:rPr>
          <w:t>，</w:t>
        </w:r>
      </w:ins>
      <w:r>
        <w:rPr>
          <w:rFonts w:hint="eastAsia"/>
        </w:rPr>
        <w:t>通过采用整数钟或者</w:t>
      </w:r>
      <w:r>
        <w:rPr>
          <w:rFonts w:hint="eastAsia"/>
        </w:rPr>
        <w:t>Carrier-Range</w:t>
      </w:r>
      <w:r>
        <w:rPr>
          <w:rFonts w:hint="eastAsia"/>
        </w:rPr>
        <w:t>的方式对非差模糊度直接固定。</w:t>
      </w:r>
      <w:del w:id="546" w:author="王 庆云" w:date="2022-04-18T13:09:00Z">
        <w:r w:rsidDel="00C12626">
          <w:rPr>
            <w:rFonts w:hint="eastAsia"/>
          </w:rPr>
          <w:delText>本质上</w:delText>
        </w:r>
      </w:del>
      <w:r>
        <w:rPr>
          <w:rFonts w:hint="eastAsia"/>
        </w:rPr>
        <w:t>这三种</w:t>
      </w:r>
      <w:del w:id="547" w:author="王 庆云" w:date="2022-04-18T13:10:00Z">
        <w:r w:rsidDel="00C12626">
          <w:rPr>
            <w:rFonts w:hint="eastAsia"/>
          </w:rPr>
          <w:delText>的</w:delText>
        </w:r>
      </w:del>
      <w:r>
        <w:rPr>
          <w:rFonts w:hint="eastAsia"/>
        </w:rPr>
        <w:t>模糊度固定算法的原理</w:t>
      </w:r>
      <w:ins w:id="548" w:author="王 庆云" w:date="2022-04-18T13:10:00Z">
        <w:r w:rsidR="00C12626">
          <w:rPr>
            <w:rFonts w:hint="eastAsia"/>
          </w:rPr>
          <w:t>本质上</w:t>
        </w:r>
      </w:ins>
      <w:r>
        <w:rPr>
          <w:rFonts w:hint="eastAsia"/>
        </w:rPr>
        <w:t>是等价的，</w:t>
      </w:r>
      <w:del w:id="549" w:author="王 庆云" w:date="2022-04-18T13:10:00Z">
        <w:r w:rsidDel="00C12626">
          <w:rPr>
            <w:rFonts w:hint="eastAsia"/>
          </w:rPr>
          <w:delText>这里</w:delText>
        </w:r>
      </w:del>
      <w:ins w:id="550" w:author="王 庆云" w:date="2022-04-18T13:10:00Z">
        <w:r w:rsidR="00C12626">
          <w:rPr>
            <w:rFonts w:hint="eastAsia"/>
          </w:rPr>
          <w:t>本文</w:t>
        </w:r>
      </w:ins>
      <w:r>
        <w:rPr>
          <w:rFonts w:hint="eastAsia"/>
        </w:rPr>
        <w:t>采用了</w:t>
      </w:r>
      <w:del w:id="551" w:author="王 庆云" w:date="2022-04-18T13:10:00Z">
        <w:r w:rsidDel="00C12626">
          <w:rPr>
            <w:rFonts w:hint="eastAsia"/>
          </w:rPr>
          <w:delText>固定</w:delText>
        </w:r>
      </w:del>
      <w:ins w:id="552" w:author="王 庆云" w:date="2022-04-18T13:10:00Z">
        <w:r w:rsidR="00C12626">
          <w:rPr>
            <w:rFonts w:hint="eastAsia"/>
          </w:rPr>
          <w:t>构建</w:t>
        </w:r>
      </w:ins>
      <w:r>
        <w:rPr>
          <w:rFonts w:hint="eastAsia"/>
        </w:rPr>
        <w:t>双差模糊度的方法来实现实时滤波轨道确定中的实时模糊度固定。</w:t>
      </w:r>
    </w:p>
    <w:p w14:paraId="02ABDB59" w14:textId="77BC0D6C"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w:t>
      </w:r>
      <w:del w:id="553" w:author="王 庆云" w:date="2022-04-18T13:12:00Z">
        <w:r w:rsidDel="00C12626">
          <w:rPr>
            <w:rFonts w:hint="eastAsia"/>
          </w:rPr>
          <w:delText>。</w:delText>
        </w:r>
      </w:del>
      <w:ins w:id="554" w:author="王 庆云" w:date="2022-04-18T13:12:00Z">
        <w:r w:rsidR="00C12626">
          <w:rPr>
            <w:rFonts w:hint="eastAsia"/>
          </w:rPr>
          <w:t>，</w:t>
        </w:r>
      </w:ins>
      <w:r>
        <w:rPr>
          <w:rFonts w:hint="eastAsia"/>
        </w:rPr>
        <w:t>最后进行了实验验证和结果分析。</w:t>
      </w:r>
    </w:p>
    <w:p w14:paraId="160AA074" w14:textId="77777777" w:rsidR="00AA32E4" w:rsidRDefault="00AA32E4">
      <w:pPr>
        <w:pStyle w:val="3"/>
      </w:pPr>
      <w:bookmarkStart w:id="555" w:name="实时双差模糊度固定算法"/>
      <w:bookmarkStart w:id="556" w:name="_Toc101082661"/>
      <w:bookmarkEnd w:id="555"/>
      <w:r>
        <w:rPr>
          <w:rFonts w:hint="eastAsia"/>
        </w:rPr>
        <w:t>实时双差模糊度固定算法</w:t>
      </w:r>
      <w:bookmarkEnd w:id="556"/>
    </w:p>
    <w:p w14:paraId="30BA41AF" w14:textId="77777777"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fldSimple w:instr=" REF ZEqnNum318885 \* Charformat \! \* MERGEFORMAT ">
        <w:r w:rsidR="00897A40">
          <w:rPr>
            <w:rFonts w:hint="eastAsia"/>
          </w:rPr>
          <w:instrText>(</w:instrText>
        </w:r>
        <w:r w:rsidR="00897A40">
          <w:rPr>
            <w:rFonts w:hint="eastAsia"/>
          </w:rPr>
          <w:instrText>公式</w:instrText>
        </w:r>
        <w:r w:rsidR="00897A40">
          <w:instrText>2-2)</w:instrText>
        </w:r>
      </w:fldSimple>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sidR="00264CD3">
        <w:rPr>
          <w:noProof/>
          <w:position w:val="-14"/>
        </w:rPr>
        <w:object w:dxaOrig="527" w:dyaOrig="398" w14:anchorId="3CECBF6F">
          <v:shape id="_x0000_i1214" type="#_x0000_t75" style="width:26.3pt;height:20.65pt" o:ole="">
            <v:imagedata r:id="rId399" o:title=""/>
          </v:shape>
          <o:OLEObject Type="Embed" ProgID="Equation.DSMT4" ShapeID="_x0000_i1214" DrawAspect="Content" ObjectID="_1711885167" r:id="rId400"/>
        </w:object>
      </w:r>
      <w:r>
        <w:rPr>
          <w:rFonts w:hint="eastAsia"/>
        </w:rPr>
        <w:t>直接进行解算会导致模糊度参数包含了硬件延迟的小数部分，从而使得求解的结果为实数而非整数，如下式所示：</w:t>
      </w:r>
    </w:p>
    <w:p w14:paraId="7476A240" w14:textId="77777777" w:rsidR="00AA32E4" w:rsidRDefault="00AA32E4" w:rsidP="00AA32E4">
      <w:pPr>
        <w:pStyle w:val="af1"/>
      </w:pPr>
      <w:r>
        <w:tab/>
      </w:r>
      <w:r w:rsidR="00264CD3">
        <w:rPr>
          <w:noProof/>
          <w:position w:val="-50"/>
        </w:rPr>
        <w:object w:dxaOrig="3987" w:dyaOrig="1118" w14:anchorId="717394B3">
          <v:shape id="_x0000_i1215" type="#_x0000_t75" style="width:199.7pt;height:57.6pt" o:ole="">
            <v:imagedata r:id="rId401" o:title=""/>
          </v:shape>
          <o:OLEObject Type="Embed" ProgID="Equation.DSMT4" ShapeID="_x0000_i1215" DrawAspect="Content" ObjectID="_1711885168" r:id="rId40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24</w:instrText>
        </w:r>
      </w:fldSimple>
      <w:r w:rsidR="003746BA">
        <w:instrText>)</w:instrText>
      </w:r>
      <w:r w:rsidR="003746BA">
        <w:fldChar w:fldCharType="end"/>
      </w:r>
    </w:p>
    <w:p w14:paraId="063B5CA0" w14:textId="61055518" w:rsidR="00AA32E4" w:rsidRDefault="00AA32E4" w:rsidP="00AA32E4">
      <w:pPr>
        <w:spacing w:before="60" w:after="60"/>
        <w:ind w:firstLine="480"/>
      </w:pPr>
      <w:r>
        <w:rPr>
          <w:rFonts w:hint="eastAsia"/>
        </w:rPr>
        <w:t>式中，</w:t>
      </w:r>
      <w:r w:rsidR="00264CD3">
        <w:rPr>
          <w:noProof/>
          <w:position w:val="-14"/>
        </w:rPr>
        <w:object w:dxaOrig="527" w:dyaOrig="398" w14:anchorId="79771E79">
          <v:shape id="_x0000_i1216" type="#_x0000_t75" style="width:26.3pt;height:20.65pt" o:ole="">
            <v:imagedata r:id="rId403" o:title=""/>
          </v:shape>
          <o:OLEObject Type="Embed" ProgID="Equation.DSMT4" ShapeID="_x0000_i1216" DrawAspect="Content" ObjectID="_1711885169" r:id="rId404"/>
        </w:object>
      </w:r>
      <w:r>
        <w:rPr>
          <w:rFonts w:hint="eastAsia"/>
        </w:rPr>
        <w:t>表示</w:t>
      </w:r>
      <w:r>
        <w:rPr>
          <w:rFonts w:hint="eastAsia"/>
        </w:rPr>
        <w:t>IF</w:t>
      </w:r>
      <w:r>
        <w:rPr>
          <w:rFonts w:hint="eastAsia"/>
        </w:rPr>
        <w:t>组合</w:t>
      </w:r>
      <w:r w:rsidR="008064BE">
        <w:rPr>
          <w:rFonts w:hint="eastAsia"/>
        </w:rPr>
        <w:t>的整周</w:t>
      </w:r>
      <w:r>
        <w:rPr>
          <w:rFonts w:hint="eastAsia"/>
        </w:rPr>
        <w:t>模糊度，</w:t>
      </w:r>
      <w:r w:rsidR="00264CD3">
        <w:rPr>
          <w:noProof/>
          <w:position w:val="-12"/>
        </w:rPr>
        <w:object w:dxaOrig="236" w:dyaOrig="365" w14:anchorId="414EF956">
          <v:shape id="_x0000_i1217" type="#_x0000_t75" style="width:11.9pt;height:18.15pt" o:ole="">
            <v:imagedata r:id="rId405" o:title=""/>
          </v:shape>
          <o:OLEObject Type="Embed" ProgID="Equation.DSMT4" ShapeID="_x0000_i1217" DrawAspect="Content" ObjectID="_1711885170" r:id="rId406"/>
        </w:object>
      </w:r>
      <w:r>
        <w:rPr>
          <w:rFonts w:hint="eastAsia"/>
        </w:rPr>
        <w:t>和</w:t>
      </w:r>
      <w:r w:rsidR="00264CD3">
        <w:rPr>
          <w:noProof/>
          <w:position w:val="-10"/>
        </w:rPr>
        <w:object w:dxaOrig="279" w:dyaOrig="365" w14:anchorId="51E97116">
          <v:shape id="_x0000_i1218" type="#_x0000_t75" style="width:13.75pt;height:18.15pt" o:ole="">
            <v:imagedata r:id="rId407" o:title=""/>
          </v:shape>
          <o:OLEObject Type="Embed" ProgID="Equation.DSMT4" ShapeID="_x0000_i1218" DrawAspect="Content" ObjectID="_1711885171" r:id="rId408"/>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w:t>
      </w:r>
      <w:del w:id="557" w:author="王 庆云" w:date="2022-04-18T13:13:00Z">
        <w:r w:rsidDel="00C12626">
          <w:rPr>
            <w:rFonts w:hint="eastAsia"/>
          </w:rPr>
          <w:delText>这里</w:delText>
        </w:r>
      </w:del>
      <w:r>
        <w:rPr>
          <w:rFonts w:hint="eastAsia"/>
        </w:rPr>
        <w:t>通过构建双差模糊度，可以将接收机端和卫星端的</w:t>
      </w:r>
      <w:r>
        <w:rPr>
          <w:rFonts w:hint="eastAsia"/>
        </w:rPr>
        <w:t>UPD</w:t>
      </w:r>
      <w:r>
        <w:rPr>
          <w:rFonts w:hint="eastAsia"/>
        </w:rPr>
        <w:t>消除，进而获得其整周部分，具体的表达式如下所示：</w:t>
      </w:r>
    </w:p>
    <w:p w14:paraId="2E5D24D7" w14:textId="77777777" w:rsidR="00AA32E4" w:rsidRDefault="00AA32E4" w:rsidP="00AA32E4">
      <w:pPr>
        <w:pStyle w:val="af1"/>
      </w:pPr>
      <w:r>
        <w:tab/>
      </w:r>
      <w:r w:rsidR="00264CD3">
        <w:rPr>
          <w:noProof/>
          <w:position w:val="-14"/>
        </w:rPr>
        <w:object w:dxaOrig="3783" w:dyaOrig="398" w14:anchorId="334B3FAE">
          <v:shape id="_x0000_i1219" type="#_x0000_t75" style="width:189.7pt;height:20.65pt" o:ole="">
            <v:imagedata r:id="rId409" o:title=""/>
          </v:shape>
          <o:OLEObject Type="Embed" ProgID="Equation.DSMT4" ShapeID="_x0000_i1219" DrawAspect="Content" ObjectID="_1711885172" r:id="rId4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58" w:name="ZEqnNum26772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25</w:instrText>
        </w:r>
      </w:fldSimple>
      <w:r w:rsidR="003746BA">
        <w:instrText>)</w:instrText>
      </w:r>
      <w:bookmarkEnd w:id="558"/>
      <w:r w:rsidR="003746BA">
        <w:fldChar w:fldCharType="end"/>
      </w:r>
    </w:p>
    <w:p w14:paraId="465B2738" w14:textId="1FED2527" w:rsidR="00AA32E4" w:rsidRDefault="00AA32E4" w:rsidP="00AA32E4">
      <w:pPr>
        <w:spacing w:before="60" w:after="60"/>
        <w:ind w:firstLine="480"/>
      </w:pPr>
      <w:r>
        <w:rPr>
          <w:rFonts w:hint="eastAsia"/>
        </w:rPr>
        <w:t>式中，</w:t>
      </w:r>
      <w:r w:rsidR="00264CD3">
        <w:rPr>
          <w:noProof/>
          <w:position w:val="-14"/>
        </w:rPr>
        <w:object w:dxaOrig="699" w:dyaOrig="398" w14:anchorId="33D59077">
          <v:shape id="_x0000_i1220" type="#_x0000_t75" style="width:34.45pt;height:20.65pt" o:ole="">
            <v:imagedata r:id="rId411" o:title=""/>
          </v:shape>
          <o:OLEObject Type="Embed" ProgID="Equation.DSMT4" ShapeID="_x0000_i1220" DrawAspect="Content" ObjectID="_1711885173" r:id="rId412"/>
        </w:object>
      </w:r>
      <w:r>
        <w:rPr>
          <w:rFonts w:hint="eastAsia"/>
        </w:rPr>
        <w:t>表示</w:t>
      </w:r>
      <w:del w:id="559" w:author="王 庆云" w:date="2022-04-18T13:13:00Z">
        <w:r w:rsidDel="00463836">
          <w:rPr>
            <w:rFonts w:hint="eastAsia"/>
          </w:rPr>
          <w:delText>了</w:delText>
        </w:r>
      </w:del>
      <w:r>
        <w:rPr>
          <w:rFonts w:hint="eastAsia"/>
        </w:rPr>
        <w:t>测站对</w:t>
      </w:r>
      <w:r w:rsidR="00264CD3">
        <w:rPr>
          <w:noProof/>
          <w:position w:val="-12"/>
        </w:rPr>
        <w:object w:dxaOrig="441" w:dyaOrig="365" w14:anchorId="2674D15E">
          <v:shape id="_x0000_i1221" type="#_x0000_t75" style="width:21.9pt;height:18.15pt" o:ole="">
            <v:imagedata r:id="rId413" o:title=""/>
          </v:shape>
          <o:OLEObject Type="Embed" ProgID="Equation.DSMT4" ShapeID="_x0000_i1221" DrawAspect="Content" ObjectID="_1711885174" r:id="rId414"/>
        </w:object>
      </w:r>
      <w:r>
        <w:rPr>
          <w:rFonts w:hint="eastAsia"/>
        </w:rPr>
        <w:t>和卫星对</w:t>
      </w:r>
      <w:r w:rsidR="00264CD3">
        <w:rPr>
          <w:noProof/>
          <w:position w:val="-12"/>
        </w:rPr>
        <w:object w:dxaOrig="505" w:dyaOrig="365" w14:anchorId="0E16D3D7">
          <v:shape id="_x0000_i1222" type="#_x0000_t75" style="width:26.3pt;height:18.15pt" o:ole="">
            <v:imagedata r:id="rId415" o:title=""/>
          </v:shape>
          <o:OLEObject Type="Embed" ProgID="Equation.DSMT4" ShapeID="_x0000_i1222" DrawAspect="Content" ObjectID="_1711885175" r:id="rId416"/>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t>
      </w:r>
      <w:del w:id="560" w:author="王 庆云" w:date="2022-04-18T13:05:00Z">
        <w:r w:rsidDel="007B4F47">
          <w:rPr>
            <w:rFonts w:hint="eastAsia"/>
          </w:rPr>
          <w:delText>,</w:delText>
        </w:r>
      </w:del>
      <w:ins w:id="561" w:author="王 庆云" w:date="2022-04-18T13:05:00Z">
        <w:r w:rsidR="007B4F47">
          <w:rPr>
            <w:rFonts w:hint="eastAsia"/>
          </w:rPr>
          <w:t>，</w:t>
        </w:r>
      </w:ins>
      <w:r>
        <w:rPr>
          <w:rFonts w:hint="eastAsia"/>
        </w:rPr>
        <w:t>WL</w:t>
      </w:r>
      <w:r>
        <w:rPr>
          <w:rFonts w:hint="eastAsia"/>
        </w:rPr>
        <w:t>）模糊度和窄巷（</w:t>
      </w:r>
      <w:r>
        <w:t>Narrow-Lane</w:t>
      </w:r>
      <w:del w:id="562" w:author="王 庆云" w:date="2022-04-18T13:05:00Z">
        <w:r w:rsidDel="007B4F47">
          <w:delText>,</w:delText>
        </w:r>
      </w:del>
      <w:ins w:id="563" w:author="王 庆云" w:date="2022-04-18T13:05:00Z">
        <w:r w:rsidR="007B4F47">
          <w:rPr>
            <w:rFonts w:hint="eastAsia"/>
          </w:rPr>
          <w:t>，</w:t>
        </w:r>
      </w:ins>
      <w:r>
        <w:t>NL</w:t>
      </w:r>
      <w:r>
        <w:rPr>
          <w:rFonts w:hint="eastAsia"/>
        </w:rPr>
        <w:t>）模糊度的组合：</w:t>
      </w:r>
    </w:p>
    <w:p w14:paraId="31FC6463" w14:textId="77777777" w:rsidR="00AA32E4" w:rsidRDefault="00AA32E4" w:rsidP="00AA32E4">
      <w:pPr>
        <w:pStyle w:val="af1"/>
      </w:pPr>
      <w:r>
        <w:tab/>
      </w:r>
      <w:r w:rsidR="00264CD3">
        <w:rPr>
          <w:noProof/>
          <w:position w:val="-100"/>
        </w:rPr>
        <w:object w:dxaOrig="4589" w:dyaOrig="2117" w14:anchorId="1BC3C543">
          <v:shape id="_x0000_i1223" type="#_x0000_t75" style="width:228.5pt;height:105.8pt" o:ole="">
            <v:imagedata r:id="rId417" o:title=""/>
          </v:shape>
          <o:OLEObject Type="Embed" ProgID="Equation.DSMT4" ShapeID="_x0000_i1223" DrawAspect="Content" ObjectID="_1711885176" r:id="rId41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26</w:instrText>
        </w:r>
      </w:fldSimple>
      <w:r w:rsidR="003746BA">
        <w:instrText>)</w:instrText>
      </w:r>
      <w:r w:rsidR="003746BA">
        <w:fldChar w:fldCharType="end"/>
      </w:r>
    </w:p>
    <w:p w14:paraId="3AA40A06" w14:textId="77777777" w:rsidR="00AA32E4" w:rsidRDefault="00AA32E4" w:rsidP="00AA32E4">
      <w:pPr>
        <w:spacing w:before="60" w:after="60"/>
        <w:ind w:firstLine="480"/>
      </w:pPr>
      <w:r>
        <w:rPr>
          <w:rFonts w:hint="eastAsia"/>
        </w:rPr>
        <w:t>式中，</w:t>
      </w:r>
      <w:r w:rsidR="00264CD3">
        <w:rPr>
          <w:noProof/>
          <w:position w:val="-14"/>
        </w:rPr>
        <w:object w:dxaOrig="527" w:dyaOrig="398" w14:anchorId="1940EBA6">
          <v:shape id="_x0000_i1224" type="#_x0000_t75" style="width:26.3pt;height:20.65pt" o:ole="">
            <v:imagedata r:id="rId419" o:title=""/>
          </v:shape>
          <o:OLEObject Type="Embed" ProgID="Equation.DSMT4" ShapeID="_x0000_i1224" DrawAspect="Content" ObjectID="_1711885177" r:id="rId420"/>
        </w:object>
      </w:r>
      <w:r>
        <w:rPr>
          <w:rFonts w:hint="eastAsia"/>
        </w:rPr>
        <w:t>表示</w:t>
      </w:r>
      <w:r>
        <w:rPr>
          <w:rFonts w:hint="eastAsia"/>
        </w:rPr>
        <w:t>WL</w:t>
      </w:r>
      <w:r>
        <w:rPr>
          <w:rFonts w:hint="eastAsia"/>
        </w:rPr>
        <w:t>模糊度，</w:t>
      </w:r>
      <w:r w:rsidR="00264CD3">
        <w:rPr>
          <w:noProof/>
          <w:position w:val="-14"/>
        </w:rPr>
        <w:object w:dxaOrig="473" w:dyaOrig="398" w14:anchorId="29F4298A">
          <v:shape id="_x0000_i1225" type="#_x0000_t75" style="width:23.8pt;height:20.65pt" o:ole="">
            <v:imagedata r:id="rId421" o:title=""/>
          </v:shape>
          <o:OLEObject Type="Embed" ProgID="Equation.DSMT4" ShapeID="_x0000_i1225" DrawAspect="Content" ObjectID="_1711885178" r:id="rId422"/>
        </w:object>
      </w:r>
      <w:r>
        <w:rPr>
          <w:rFonts w:hint="eastAsia"/>
        </w:rPr>
        <w:t>表示</w:t>
      </w:r>
      <w:r>
        <w:rPr>
          <w:rFonts w:hint="eastAsia"/>
        </w:rPr>
        <w:t>NL</w:t>
      </w:r>
      <w:r>
        <w:rPr>
          <w:rFonts w:hint="eastAsia"/>
        </w:rPr>
        <w:t>模糊度。</w:t>
      </w:r>
      <w:r>
        <w:rPr>
          <w:rFonts w:hint="eastAsia"/>
        </w:rPr>
        <w:t>WL</w:t>
      </w:r>
      <w:r>
        <w:rPr>
          <w:rFonts w:hint="eastAsia"/>
        </w:rPr>
        <w:t>模糊度由于其为</w:t>
      </w:r>
      <w:r w:rsidR="00264CD3">
        <w:rPr>
          <w:noProof/>
          <w:position w:val="-12"/>
        </w:rPr>
        <w:object w:dxaOrig="236" w:dyaOrig="365" w14:anchorId="0F2EBD59">
          <v:shape id="_x0000_i1226" type="#_x0000_t75" style="width:11.9pt;height:18.15pt" o:ole="">
            <v:imagedata r:id="rId423" o:title=""/>
          </v:shape>
          <o:OLEObject Type="Embed" ProgID="Equation.DSMT4" ShapeID="_x0000_i1226" DrawAspect="Content" ObjectID="_1711885179" r:id="rId424"/>
        </w:object>
      </w:r>
      <w:r>
        <w:rPr>
          <w:rFonts w:hint="eastAsia"/>
        </w:rPr>
        <w:t>和</w:t>
      </w:r>
      <w:r w:rsidR="00264CD3">
        <w:rPr>
          <w:noProof/>
          <w:position w:val="-12"/>
        </w:rPr>
        <w:object w:dxaOrig="279" w:dyaOrig="365" w14:anchorId="54CFC341">
          <v:shape id="_x0000_i1227" type="#_x0000_t75" style="width:13.75pt;height:18.15pt" o:ole="">
            <v:imagedata r:id="rId425" o:title=""/>
          </v:shape>
          <o:OLEObject Type="Embed" ProgID="Equation.DSMT4" ShapeID="_x0000_i1227" DrawAspect="Content" ObjectID="_1711885180" r:id="rId426"/>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14:paraId="42215CC6" w14:textId="77777777"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14:paraId="14F0F48B" w14:textId="77777777" w:rsidR="00AA32E4" w:rsidRDefault="00AA32E4" w:rsidP="00AA32E4">
      <w:pPr>
        <w:pStyle w:val="af1"/>
      </w:pPr>
      <w:r>
        <w:tab/>
      </w:r>
      <w:r w:rsidR="00264CD3">
        <w:rPr>
          <w:noProof/>
          <w:position w:val="-58"/>
        </w:rPr>
        <w:object w:dxaOrig="4223" w:dyaOrig="1612" w14:anchorId="19B81CAD">
          <v:shape id="_x0000_i1228" type="#_x0000_t75" style="width:211pt;height:81.4pt" o:ole="">
            <v:imagedata r:id="rId427" o:title=""/>
          </v:shape>
          <o:OLEObject Type="Embed" ProgID="Equation.DSMT4" ShapeID="_x0000_i1228" DrawAspect="Content" ObjectID="_1711885181" r:id="rId42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27</w:instrText>
        </w:r>
      </w:fldSimple>
      <w:r w:rsidR="003746BA">
        <w:instrText>)</w:instrText>
      </w:r>
      <w:r w:rsidR="003746BA">
        <w:fldChar w:fldCharType="end"/>
      </w:r>
    </w:p>
    <w:p w14:paraId="7AE23F73" w14:textId="77777777"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sidR="00264CD3">
        <w:rPr>
          <w:noProof/>
          <w:position w:val="-14"/>
        </w:rPr>
        <w:object w:dxaOrig="441" w:dyaOrig="376" w14:anchorId="573D1E66">
          <v:shape id="_x0000_i1229" type="#_x0000_t75" style="width:21.9pt;height:19.4pt" o:ole="">
            <v:imagedata r:id="rId429" o:title=""/>
          </v:shape>
          <o:OLEObject Type="Embed" ProgID="Equation.DSMT4" ShapeID="_x0000_i1229" DrawAspect="Content" ObjectID="_1711885182" r:id="rId430"/>
        </w:object>
      </w:r>
      <w:r>
        <w:rPr>
          <w:rFonts w:hint="eastAsia"/>
        </w:rPr>
        <w:t>和</w:t>
      </w:r>
      <w:r w:rsidR="00264CD3">
        <w:rPr>
          <w:noProof/>
          <w:position w:val="-12"/>
        </w:rPr>
        <w:object w:dxaOrig="322" w:dyaOrig="376" w14:anchorId="3F3FDB66">
          <v:shape id="_x0000_i1230" type="#_x0000_t75" style="width:15.65pt;height:19.4pt" o:ole="">
            <v:imagedata r:id="rId431" o:title=""/>
          </v:shape>
          <o:OLEObject Type="Embed" ProgID="Equation.DSMT4" ShapeID="_x0000_i1230" DrawAspect="Content" ObjectID="_1711885183" r:id="rId432"/>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消去，使其变为整数。具体的表达形式如下：</w:t>
      </w:r>
    </w:p>
    <w:p w14:paraId="54A91F81" w14:textId="77777777" w:rsidR="00AA32E4" w:rsidRDefault="00AA32E4" w:rsidP="00AA32E4">
      <w:pPr>
        <w:pStyle w:val="af1"/>
      </w:pPr>
      <w:r>
        <w:tab/>
      </w:r>
      <w:r w:rsidR="00264CD3">
        <w:rPr>
          <w:noProof/>
          <w:position w:val="-14"/>
        </w:rPr>
        <w:object w:dxaOrig="3740" w:dyaOrig="398" w14:anchorId="7927767A">
          <v:shape id="_x0000_i1231" type="#_x0000_t75" style="width:187.2pt;height:20.65pt" o:ole="">
            <v:imagedata r:id="rId433" o:title=""/>
          </v:shape>
          <o:OLEObject Type="Embed" ProgID="Equation.DSMT4" ShapeID="_x0000_i1231" DrawAspect="Content" ObjectID="_1711885184" r:id="rId43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28</w:instrText>
        </w:r>
      </w:fldSimple>
      <w:r w:rsidR="003746BA">
        <w:instrText>)</w:instrText>
      </w:r>
      <w:r w:rsidR="003746BA">
        <w:fldChar w:fldCharType="end"/>
      </w:r>
    </w:p>
    <w:p w14:paraId="772A7419" w14:textId="77777777" w:rsidR="00AA32E4" w:rsidRDefault="00AA32E4" w:rsidP="00AA32E4">
      <w:pPr>
        <w:spacing w:before="60" w:after="60"/>
        <w:ind w:firstLine="480"/>
      </w:pPr>
      <w:r>
        <w:rPr>
          <w:rFonts w:hint="eastAsia"/>
        </w:rPr>
        <w:t>式中，</w:t>
      </w:r>
      <w:r w:rsidR="00264CD3">
        <w:rPr>
          <w:noProof/>
          <w:position w:val="-14"/>
        </w:rPr>
        <w:object w:dxaOrig="699" w:dyaOrig="398" w14:anchorId="4A8C60FE">
          <v:shape id="_x0000_i1232" type="#_x0000_t75" style="width:34.45pt;height:20.65pt" o:ole="">
            <v:imagedata r:id="rId435" o:title=""/>
          </v:shape>
          <o:OLEObject Type="Embed" ProgID="Equation.DSMT4" ShapeID="_x0000_i1232" DrawAspect="Content" ObjectID="_1711885185" r:id="rId436"/>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14:paraId="32B4D3ED" w14:textId="77777777" w:rsidR="00AA32E4" w:rsidRDefault="00AA32E4" w:rsidP="00AA32E4">
      <w:pPr>
        <w:pStyle w:val="af1"/>
      </w:pPr>
      <w:r>
        <w:tab/>
      </w:r>
      <w:r w:rsidR="00264CD3">
        <w:rPr>
          <w:noProof/>
          <w:position w:val="-148"/>
        </w:rPr>
        <w:object w:dxaOrig="6104" w:dyaOrig="3084" w14:anchorId="2D699155">
          <v:shape id="_x0000_i1233" type="#_x0000_t75" style="width:304.3pt;height:154pt" o:ole="">
            <v:imagedata r:id="rId437" o:title=""/>
          </v:shape>
          <o:OLEObject Type="Embed" ProgID="Equation.DSMT4" ShapeID="_x0000_i1233" DrawAspect="Content" ObjectID="_1711885186" r:id="rId4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29</w:instrText>
        </w:r>
      </w:fldSimple>
      <w:r w:rsidR="003746BA">
        <w:instrText>)</w:instrText>
      </w:r>
      <w:r w:rsidR="003746BA">
        <w:fldChar w:fldCharType="end"/>
      </w:r>
    </w:p>
    <w:p w14:paraId="5E32F3DA" w14:textId="77777777" w:rsidR="00AA32E4" w:rsidRDefault="00AA32E4" w:rsidP="00AA32E4">
      <w:pPr>
        <w:spacing w:before="60" w:after="60"/>
        <w:ind w:firstLine="480"/>
      </w:pPr>
      <w:r>
        <w:rPr>
          <w:rFonts w:hint="eastAsia"/>
        </w:rPr>
        <w:t>式中，</w:t>
      </w:r>
      <w:r w:rsidR="00264CD3">
        <w:rPr>
          <w:noProof/>
          <w:position w:val="-6"/>
        </w:rPr>
        <w:object w:dxaOrig="140" w:dyaOrig="236" w14:anchorId="6CA98306">
          <v:shape id="_x0000_i1234" type="#_x0000_t75" style="width:7.5pt;height:11.9pt" o:ole="">
            <v:imagedata r:id="rId439" o:title=""/>
          </v:shape>
          <o:OLEObject Type="Embed" ProgID="Equation.DSMT4" ShapeID="_x0000_i1234" DrawAspect="Content" ObjectID="_1711885187" r:id="rId440"/>
        </w:object>
      </w:r>
      <w:r>
        <w:rPr>
          <w:rFonts w:hint="eastAsia"/>
        </w:rPr>
        <w:t>表示当前历元在所处</w:t>
      </w:r>
      <w:r>
        <w:rPr>
          <w:rFonts w:hint="eastAsia"/>
        </w:rPr>
        <w:t>WL</w:t>
      </w:r>
      <w:r>
        <w:rPr>
          <w:rFonts w:hint="eastAsia"/>
        </w:rPr>
        <w:t>模糊度时间弧段内的历元数，</w:t>
      </w:r>
      <w:r w:rsidR="00264CD3">
        <w:rPr>
          <w:noProof/>
          <w:position w:val="-10"/>
        </w:rPr>
        <w:object w:dxaOrig="806" w:dyaOrig="430" w14:anchorId="20450632">
          <v:shape id="_x0000_i1235" type="#_x0000_t75" style="width:40.05pt;height:21.3pt" o:ole="">
            <v:imagedata r:id="rId441" o:title=""/>
          </v:shape>
          <o:OLEObject Type="Embed" ProgID="Equation.DSMT4" ShapeID="_x0000_i1235" DrawAspect="Content" ObjectID="_1711885188" r:id="rId442"/>
        </w:object>
      </w:r>
      <w:r>
        <w:rPr>
          <w:rFonts w:hint="eastAsia"/>
        </w:rPr>
        <w:t>和</w:t>
      </w:r>
      <w:r w:rsidR="00264CD3">
        <w:rPr>
          <w:noProof/>
          <w:position w:val="-10"/>
        </w:rPr>
        <w:object w:dxaOrig="1204" w:dyaOrig="430" w14:anchorId="27733FCD">
          <v:shape id="_x0000_i1236" type="#_x0000_t75" style="width:60.1pt;height:21.3pt" o:ole="">
            <v:imagedata r:id="rId443" o:title=""/>
          </v:shape>
          <o:OLEObject Type="Embed" ProgID="Equation.DSMT4" ShapeID="_x0000_i1236" DrawAspect="Content" ObjectID="_1711885189" r:id="rId444"/>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14:paraId="63C1DA58" w14:textId="77777777" w:rsidR="00AA32E4" w:rsidRDefault="00AA32E4" w:rsidP="00AA32E4">
      <w:pPr>
        <w:pStyle w:val="af1"/>
      </w:pPr>
      <w:r>
        <w:tab/>
      </w:r>
      <w:r w:rsidR="00264CD3" w:rsidRPr="00C8732E">
        <w:rPr>
          <w:noProof/>
          <w:position w:val="-56"/>
        </w:rPr>
        <w:object w:dxaOrig="4500" w:dyaOrig="1340" w14:anchorId="77213406">
          <v:shape id="_x0000_i1237" type="#_x0000_t75" style="width:225.4pt;height:67.6pt" o:ole="">
            <v:imagedata r:id="rId445" o:title=""/>
          </v:shape>
          <o:OLEObject Type="Embed" ProgID="Equation.DSMT4" ShapeID="_x0000_i1237" DrawAspect="Content" ObjectID="_1711885190" r:id="rId44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30</w:instrText>
        </w:r>
      </w:fldSimple>
      <w:r w:rsidR="003746BA">
        <w:instrText>)</w:instrText>
      </w:r>
      <w:r w:rsidR="003746BA">
        <w:fldChar w:fldCharType="end"/>
      </w:r>
    </w:p>
    <w:p w14:paraId="1EE24E3E" w14:textId="77777777" w:rsidR="00AA32E4" w:rsidRDefault="00AA32E4" w:rsidP="00AA32E4">
      <w:pPr>
        <w:spacing w:before="60" w:after="60"/>
        <w:ind w:firstLine="480"/>
      </w:pPr>
      <w:r>
        <w:rPr>
          <w:rFonts w:hint="eastAsia"/>
        </w:rPr>
        <w:t>式中，</w:t>
      </w:r>
      <w:r w:rsidR="00264CD3">
        <w:rPr>
          <w:noProof/>
          <w:position w:val="-10"/>
        </w:rPr>
        <w:object w:dxaOrig="731" w:dyaOrig="430" w14:anchorId="240B04A4">
          <v:shape id="_x0000_i1238" type="#_x0000_t75" style="width:36.3pt;height:21.3pt" o:ole="">
            <v:imagedata r:id="rId447" o:title=""/>
          </v:shape>
          <o:OLEObject Type="Embed" ProgID="Equation.DSMT4" ShapeID="_x0000_i1238" DrawAspect="Content" ObjectID="_1711885191" r:id="rId448"/>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14:paraId="6AE0660E" w14:textId="77777777" w:rsidR="00AA32E4" w:rsidRDefault="00AA32E4" w:rsidP="00AA32E4">
      <w:pPr>
        <w:pStyle w:val="af1"/>
      </w:pPr>
      <w:r>
        <w:tab/>
      </w:r>
      <w:r w:rsidR="00264CD3">
        <w:rPr>
          <w:noProof/>
          <w:position w:val="-80"/>
        </w:rPr>
        <w:object w:dxaOrig="3879" w:dyaOrig="2139" w14:anchorId="62C91572">
          <v:shape id="_x0000_i1239" type="#_x0000_t75" style="width:194.1pt;height:106.45pt" o:ole="">
            <v:imagedata r:id="rId449" o:title=""/>
          </v:shape>
          <o:OLEObject Type="Embed" ProgID="Equation.DSMT4" ShapeID="_x0000_i1239" DrawAspect="Content" ObjectID="_1711885192" r:id="rId45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31</w:instrText>
        </w:r>
      </w:fldSimple>
      <w:r w:rsidR="003746BA">
        <w:instrText>)</w:instrText>
      </w:r>
      <w:r w:rsidR="003746BA">
        <w:fldChar w:fldCharType="end"/>
      </w:r>
    </w:p>
    <w:p w14:paraId="3DB81681" w14:textId="77777777" w:rsidR="00AA32E4" w:rsidRDefault="00AA32E4" w:rsidP="00AA32E4">
      <w:pPr>
        <w:spacing w:before="60" w:after="60"/>
        <w:ind w:firstLine="480"/>
      </w:pPr>
      <w:r>
        <w:rPr>
          <w:rFonts w:hint="eastAsia"/>
        </w:rPr>
        <w:t>式中，</w:t>
      </w:r>
      <w:r w:rsidR="00264CD3">
        <w:rPr>
          <w:noProof/>
          <w:position w:val="-14"/>
        </w:rPr>
        <w:object w:dxaOrig="462" w:dyaOrig="376" w14:anchorId="34332F33">
          <v:shape id="_x0000_i1240" type="#_x0000_t75" style="width:23.15pt;height:19.4pt" o:ole="">
            <v:imagedata r:id="rId451" o:title=""/>
          </v:shape>
          <o:OLEObject Type="Embed" ProgID="Equation.DSMT4" ShapeID="_x0000_i1240" DrawAspect="Content" ObjectID="_1711885193" r:id="rId452"/>
        </w:object>
      </w:r>
      <w:r>
        <w:rPr>
          <w:rFonts w:hint="eastAsia"/>
        </w:rPr>
        <w:t>为双差</w:t>
      </w:r>
      <w:r>
        <w:rPr>
          <w:rFonts w:hint="eastAsia"/>
        </w:rPr>
        <w:t>WL</w:t>
      </w:r>
      <w:r>
        <w:rPr>
          <w:rFonts w:hint="eastAsia"/>
        </w:rPr>
        <w:t>模糊度的标准差，</w:t>
      </w:r>
      <w:r w:rsidR="00264CD3">
        <w:rPr>
          <w:noProof/>
          <w:position w:val="-6"/>
        </w:rPr>
        <w:object w:dxaOrig="741" w:dyaOrig="279" w14:anchorId="0FB86243">
          <v:shape id="_x0000_i1241" type="#_x0000_t75" style="width:37.55pt;height:13.75pt" o:ole="">
            <v:imagedata r:id="rId453" o:title=""/>
          </v:shape>
          <o:OLEObject Type="Embed" ProgID="Equation.DSMT4" ShapeID="_x0000_i1241" DrawAspect="Content" ObjectID="_1711885194" r:id="rId454"/>
        </w:object>
      </w:r>
      <w:r>
        <w:rPr>
          <w:rFonts w:hint="eastAsia"/>
        </w:rPr>
        <w:t>为取整函数，</w:t>
      </w:r>
      <w:r w:rsidR="00264CD3">
        <w:rPr>
          <w:noProof/>
          <w:position w:val="-10"/>
        </w:rPr>
        <w:object w:dxaOrig="441" w:dyaOrig="322" w14:anchorId="62B16C8B">
          <v:shape id="_x0000_i1242" type="#_x0000_t75" style="width:21.9pt;height:15.65pt" o:ole="">
            <v:imagedata r:id="rId455" o:title=""/>
          </v:shape>
          <o:OLEObject Type="Embed" ProgID="Equation.DSMT4" ShapeID="_x0000_i1242" DrawAspect="Content" ObjectID="_1711885195" r:id="rId456"/>
        </w:object>
      </w:r>
      <w:r>
        <w:rPr>
          <w:rFonts w:hint="eastAsia"/>
        </w:rPr>
        <w:t>为互补误差函数，</w:t>
      </w:r>
      <w:r w:rsidR="00264CD3">
        <w:rPr>
          <w:noProof/>
          <w:position w:val="-10"/>
        </w:rPr>
        <w:object w:dxaOrig="731" w:dyaOrig="430" w14:anchorId="3106462C">
          <v:shape id="_x0000_i1243" type="#_x0000_t75" style="width:36.3pt;height:21.3pt" o:ole="">
            <v:imagedata r:id="rId457" o:title=""/>
          </v:shape>
          <o:OLEObject Type="Embed" ProgID="Equation.DSMT4" ShapeID="_x0000_i1243" DrawAspect="Content" ObjectID="_1711885196" r:id="rId458"/>
        </w:object>
      </w:r>
      <w:r>
        <w:rPr>
          <w:rFonts w:hint="eastAsia"/>
        </w:rPr>
        <w:t>为双差</w:t>
      </w:r>
      <w:r>
        <w:rPr>
          <w:rFonts w:hint="eastAsia"/>
        </w:rPr>
        <w:t>WL</w:t>
      </w:r>
      <w:r>
        <w:rPr>
          <w:rFonts w:hint="eastAsia"/>
        </w:rPr>
        <w:t>模糊度最接近的整数。这里计算得到的</w:t>
      </w:r>
      <w:r w:rsidR="00264CD3">
        <w:rPr>
          <w:noProof/>
          <w:position w:val="-12"/>
        </w:rPr>
        <w:object w:dxaOrig="258" w:dyaOrig="365" w14:anchorId="3EABC9B2">
          <v:shape id="_x0000_i1244" type="#_x0000_t75" style="width:13.15pt;height:18.15pt" o:ole="">
            <v:imagedata r:id="rId459" o:title=""/>
          </v:shape>
          <o:OLEObject Type="Embed" ProgID="Equation.DSMT4" ShapeID="_x0000_i1244" DrawAspect="Content" ObjectID="_1711885197" r:id="rId460"/>
        </w:object>
      </w:r>
      <w:r>
        <w:rPr>
          <w:rFonts w:hint="eastAsia"/>
        </w:rPr>
        <w:t>为能否被固定的概率，通过采用一定的判断阈值，将高于判断阈值的双差</w:t>
      </w:r>
      <w:r>
        <w:rPr>
          <w:rFonts w:hint="eastAsia"/>
        </w:rPr>
        <w:t>WL</w:t>
      </w:r>
      <w:r>
        <w:rPr>
          <w:rFonts w:hint="eastAsia"/>
        </w:rPr>
        <w:t>模糊度固定为</w:t>
      </w:r>
      <w:r w:rsidR="00264CD3">
        <w:rPr>
          <w:noProof/>
          <w:position w:val="-10"/>
        </w:rPr>
        <w:object w:dxaOrig="731" w:dyaOrig="430" w14:anchorId="7BDFCF69">
          <v:shape id="_x0000_i1245" type="#_x0000_t75" style="width:36.3pt;height:21.3pt" o:ole="">
            <v:imagedata r:id="rId457" o:title=""/>
          </v:shape>
          <o:OLEObject Type="Embed" ProgID="Equation.DSMT4" ShapeID="_x0000_i1245" DrawAspect="Content" ObjectID="_1711885198" r:id="rId461"/>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14:paraId="5A443099" w14:textId="77777777" w:rsidR="00AA32E4" w:rsidRDefault="00AA32E4" w:rsidP="00AA32E4">
      <w:pPr>
        <w:pStyle w:val="af1"/>
      </w:pPr>
      <w:r>
        <w:tab/>
      </w:r>
      <w:r w:rsidR="00264CD3">
        <w:rPr>
          <w:noProof/>
          <w:position w:val="-64"/>
        </w:rPr>
        <w:object w:dxaOrig="3847" w:dyaOrig="1397" w14:anchorId="7EA506C3">
          <v:shape id="_x0000_i1246" type="#_x0000_t75" style="width:192.2pt;height:69.5pt" o:ole="">
            <v:imagedata r:id="rId462" o:title=""/>
          </v:shape>
          <o:OLEObject Type="Embed" ProgID="Equation.DSMT4" ShapeID="_x0000_i1246" DrawAspect="Content" ObjectID="_1711885199" r:id="rId46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32</w:instrText>
        </w:r>
      </w:fldSimple>
      <w:r w:rsidR="003746BA">
        <w:instrText>)</w:instrText>
      </w:r>
      <w:r w:rsidR="003746BA">
        <w:fldChar w:fldCharType="end"/>
      </w:r>
      <w:r>
        <w:t xml:space="preserve"> </w:t>
      </w:r>
    </w:p>
    <w:p w14:paraId="05094057" w14:textId="77777777" w:rsidR="00AA32E4" w:rsidRDefault="00AA32E4" w:rsidP="00AA32E4">
      <w:pPr>
        <w:spacing w:before="60" w:after="60"/>
        <w:ind w:firstLine="480"/>
      </w:pPr>
      <w:r>
        <w:rPr>
          <w:rFonts w:hint="eastAsia"/>
        </w:rPr>
        <w:t>式中，</w:t>
      </w:r>
      <w:r w:rsidR="00264CD3">
        <w:rPr>
          <w:noProof/>
          <w:position w:val="-10"/>
        </w:rPr>
        <w:object w:dxaOrig="1161" w:dyaOrig="430" w14:anchorId="4D1EE525">
          <v:shape id="_x0000_i1247" type="#_x0000_t75" style="width:58.25pt;height:21.3pt" o:ole="">
            <v:imagedata r:id="rId464" o:title=""/>
          </v:shape>
          <o:OLEObject Type="Embed" ProgID="Equation.DSMT4" ShapeID="_x0000_i1247" DrawAspect="Content" ObjectID="_1711885200" r:id="rId465"/>
        </w:object>
      </w:r>
      <w:r>
        <w:rPr>
          <w:rFonts w:hint="eastAsia"/>
        </w:rPr>
        <w:t>为双差</w:t>
      </w:r>
      <w:r>
        <w:rPr>
          <w:rFonts w:hint="eastAsia"/>
        </w:rPr>
        <w:t>IF</w:t>
      </w:r>
      <w:r>
        <w:rPr>
          <w:rFonts w:hint="eastAsia"/>
        </w:rPr>
        <w:t>模糊度浮点解的方差。此时，同样采用概率密度函数检验方法对</w:t>
      </w:r>
      <w:r w:rsidR="00264CD3">
        <w:rPr>
          <w:noProof/>
          <w:position w:val="-10"/>
        </w:rPr>
        <w:object w:dxaOrig="699" w:dyaOrig="430" w14:anchorId="2CA05535">
          <v:shape id="_x0000_i1248" type="#_x0000_t75" style="width:34.45pt;height:21.3pt" o:ole="">
            <v:imagedata r:id="rId466" o:title=""/>
          </v:shape>
          <o:OLEObject Type="Embed" ProgID="Equation.DSMT4" ShapeID="_x0000_i1248" DrawAspect="Content" ObjectID="_1711885201" r:id="rId467"/>
        </w:object>
      </w:r>
      <w:r>
        <w:rPr>
          <w:rFonts w:hint="eastAsia"/>
        </w:rPr>
        <w:t>做模糊度固定判断，由此获得固定后的双差</w:t>
      </w:r>
      <w:r>
        <w:rPr>
          <w:rFonts w:hint="eastAsia"/>
        </w:rPr>
        <w:t>NL</w:t>
      </w:r>
      <w:r>
        <w:rPr>
          <w:rFonts w:hint="eastAsia"/>
        </w:rPr>
        <w:t>模糊度</w:t>
      </w:r>
      <w:r w:rsidR="00264CD3">
        <w:rPr>
          <w:noProof/>
          <w:position w:val="-10"/>
        </w:rPr>
        <w:object w:dxaOrig="699" w:dyaOrig="430" w14:anchorId="6F21F35C">
          <v:shape id="_x0000_i1249" type="#_x0000_t75" style="width:34.45pt;height:21.3pt" o:ole="">
            <v:imagedata r:id="rId468" o:title=""/>
          </v:shape>
          <o:OLEObject Type="Embed" ProgID="Equation.DSMT4" ShapeID="_x0000_i1249" DrawAspect="Content" ObjectID="_1711885202" r:id="rId469"/>
        </w:object>
      </w:r>
      <w:r>
        <w:rPr>
          <w:rFonts w:hint="eastAsia"/>
        </w:rPr>
        <w:t>，最终得到双差</w:t>
      </w:r>
      <w:r>
        <w:rPr>
          <w:rFonts w:hint="eastAsia"/>
        </w:rPr>
        <w:t>IF</w:t>
      </w:r>
      <w:r>
        <w:rPr>
          <w:rFonts w:hint="eastAsia"/>
        </w:rPr>
        <w:t>组合模糊度的整数形式</w:t>
      </w:r>
      <w:r w:rsidR="00264CD3">
        <w:rPr>
          <w:noProof/>
          <w:position w:val="-10"/>
        </w:rPr>
        <w:object w:dxaOrig="731" w:dyaOrig="430" w14:anchorId="24666BEA">
          <v:shape id="_x0000_i1250" type="#_x0000_t75" style="width:36.3pt;height:21.3pt" o:ole="">
            <v:imagedata r:id="rId470" o:title=""/>
          </v:shape>
          <o:OLEObject Type="Embed" ProgID="Equation.DSMT4" ShapeID="_x0000_i1250" DrawAspect="Content" ObjectID="_1711885203" r:id="rId471"/>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sidR="00264CD3">
        <w:rPr>
          <w:noProof/>
          <w:position w:val="-10"/>
        </w:rPr>
        <w:object w:dxaOrig="731" w:dyaOrig="430" w14:anchorId="181FFC40">
          <v:shape id="_x0000_i1251" type="#_x0000_t75" style="width:36.3pt;height:21.3pt" o:ole="">
            <v:imagedata r:id="rId470" o:title=""/>
          </v:shape>
          <o:OLEObject Type="Embed" ProgID="Equation.DSMT4" ShapeID="_x0000_i1251" DrawAspect="Content" ObjectID="_1711885204" r:id="rId472"/>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fldSimple w:instr=" REF ZEqnNum267726 \* Charformat \! \* MERGEFORMAT ">
        <w:r w:rsidR="00897A40">
          <w:rPr>
            <w:rFonts w:hint="eastAsia"/>
          </w:rPr>
          <w:instrText>(</w:instrText>
        </w:r>
        <w:r w:rsidR="00897A40">
          <w:rPr>
            <w:rFonts w:hint="eastAsia"/>
          </w:rPr>
          <w:instrText>公式</w:instrText>
        </w:r>
        <w:r w:rsidR="00897A40">
          <w:instrText>3-25)</w:instrText>
        </w:r>
      </w:fldSimple>
      <w:r>
        <w:fldChar w:fldCharType="end"/>
      </w:r>
      <w:r>
        <w:rPr>
          <w:rFonts w:hint="eastAsia"/>
        </w:rPr>
        <w:t>构建得到模糊度固定约束方程，如下式所示：</w:t>
      </w:r>
      <w:r>
        <w:t xml:space="preserve"> </w:t>
      </w:r>
    </w:p>
    <w:p w14:paraId="4EF60C84" w14:textId="77777777" w:rsidR="00AA32E4" w:rsidRDefault="00AA32E4" w:rsidP="00AA32E4">
      <w:pPr>
        <w:pStyle w:val="af1"/>
      </w:pPr>
      <w:r>
        <w:tab/>
      </w:r>
      <w:r w:rsidR="00264CD3">
        <w:rPr>
          <w:noProof/>
          <w:position w:val="-14"/>
        </w:rPr>
        <w:object w:dxaOrig="5620" w:dyaOrig="473" w14:anchorId="23171FA2">
          <v:shape id="_x0000_i1252" type="#_x0000_t75" style="width:281.1pt;height:23.8pt" o:ole="">
            <v:imagedata r:id="rId473" o:title=""/>
          </v:shape>
          <o:OLEObject Type="Embed" ProgID="Equation.DSMT4" ShapeID="_x0000_i1252" DrawAspect="Content" ObjectID="_1711885205" r:id="rId47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64" w:name="ZEqnNum19083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33</w:instrText>
        </w:r>
      </w:fldSimple>
      <w:r w:rsidR="003746BA">
        <w:instrText>)</w:instrText>
      </w:r>
      <w:bookmarkEnd w:id="564"/>
      <w:r w:rsidR="003746BA">
        <w:fldChar w:fldCharType="end"/>
      </w:r>
    </w:p>
    <w:p w14:paraId="504B05A9" w14:textId="77777777" w:rsidR="00AA32E4" w:rsidRDefault="00AA32E4" w:rsidP="00AA32E4">
      <w:pPr>
        <w:spacing w:before="60" w:after="60"/>
        <w:ind w:firstLine="480"/>
      </w:pPr>
      <w:r>
        <w:rPr>
          <w:rFonts w:hint="eastAsia"/>
        </w:rPr>
        <w:t>式中，</w:t>
      </w:r>
      <w:r w:rsidR="00264CD3">
        <w:rPr>
          <w:noProof/>
          <w:position w:val="-6"/>
        </w:rPr>
        <w:object w:dxaOrig="279" w:dyaOrig="365" w14:anchorId="434A8B33">
          <v:shape id="_x0000_i1253" type="#_x0000_t75" style="width:13.75pt;height:18.15pt" o:ole="">
            <v:imagedata r:id="rId475" o:title=""/>
          </v:shape>
          <o:OLEObject Type="Embed" ProgID="Equation.DSMT4" ShapeID="_x0000_i1253" DrawAspect="Content" ObjectID="_1711885206" r:id="rId476"/>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fldSimple w:instr=" REF ZEqnNum190834 \* Charformat \! \* MERGEFORMAT ">
        <w:r w:rsidR="00897A40">
          <w:rPr>
            <w:rFonts w:hint="eastAsia"/>
          </w:rPr>
          <w:instrText>(</w:instrText>
        </w:r>
        <w:r w:rsidR="00897A40">
          <w:rPr>
            <w:rFonts w:hint="eastAsia"/>
          </w:rPr>
          <w:instrText>公式</w:instrText>
        </w:r>
        <w:r w:rsidR="00897A40">
          <w:instrText>3-33)</w:instrText>
        </w:r>
      </w:fldSimple>
      <w:r>
        <w:fldChar w:fldCharType="end"/>
      </w:r>
      <w:r>
        <w:rPr>
          <w:rFonts w:hint="eastAsia"/>
        </w:rPr>
        <w:t>作为虚拟观测方程进行</w:t>
      </w:r>
      <w:r>
        <w:rPr>
          <w:rFonts w:hint="eastAsia"/>
        </w:rPr>
        <w:t>SRIF</w:t>
      </w:r>
      <w:r>
        <w:rPr>
          <w:rFonts w:hint="eastAsia"/>
        </w:rPr>
        <w:t>量测更新即可实现对双差模糊度的固定。</w:t>
      </w:r>
      <w:r w:rsidR="00264CD3">
        <w:rPr>
          <w:noProof/>
          <w:position w:val="-14"/>
        </w:rPr>
        <w:object w:dxaOrig="365" w:dyaOrig="376" w14:anchorId="5285182F">
          <v:shape id="_x0000_i1254" type="#_x0000_t75" style="width:18.15pt;height:19.4pt" o:ole="">
            <v:imagedata r:id="rId477" o:title=""/>
          </v:shape>
          <o:OLEObject Type="Embed" ProgID="Equation.DSMT4" ShapeID="_x0000_i1254" DrawAspect="Content" ObjectID="_1711885207" r:id="rId478"/>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sidR="00264CD3">
        <w:rPr>
          <w:noProof/>
          <w:position w:val="-14"/>
        </w:rPr>
        <w:object w:dxaOrig="365" w:dyaOrig="376" w14:anchorId="01F3156B">
          <v:shape id="_x0000_i1255" type="#_x0000_t75" style="width:18.15pt;height:19.4pt" o:ole="">
            <v:imagedata r:id="rId477" o:title=""/>
          </v:shape>
          <o:OLEObject Type="Embed" ProgID="Equation.DSMT4" ShapeID="_x0000_i1255" DrawAspect="Content" ObjectID="_1711885208" r:id="rId479"/>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sidR="00264CD3">
        <w:rPr>
          <w:noProof/>
          <w:position w:val="-14"/>
        </w:rPr>
        <w:object w:dxaOrig="365" w:dyaOrig="376" w14:anchorId="21D362ED">
          <v:shape id="_x0000_i1256" type="#_x0000_t75" style="width:18.15pt;height:19.4pt" o:ole="">
            <v:imagedata r:id="rId477" o:title=""/>
          </v:shape>
          <o:OLEObject Type="Embed" ProgID="Equation.DSMT4" ShapeID="_x0000_i1256" DrawAspect="Content" ObjectID="_1711885209" r:id="rId480"/>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14:paraId="6924F8D6" w14:textId="77777777"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14:paraId="4A6B1EC8" w14:textId="77777777" w:rsidR="00CB147B" w:rsidRDefault="00AA32E4" w:rsidP="00CB147B">
      <w:pPr>
        <w:spacing w:before="60" w:after="60"/>
        <w:ind w:firstLine="480"/>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897A40">
        <w:rPr>
          <w:rFonts w:hint="eastAsia"/>
        </w:rPr>
        <w:t>图</w:t>
      </w:r>
      <w:r w:rsidR="00897A40">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14:paraId="0A88ADDC" w14:textId="77777777" w:rsidR="00AA32E4" w:rsidRDefault="00CB147B" w:rsidP="00AA32E4">
      <w:pPr>
        <w:pStyle w:val="aa"/>
        <w:spacing w:before="120" w:after="120"/>
      </w:pPr>
      <w:r>
        <w:rPr>
          <w:noProof/>
        </w:rPr>
        <w:drawing>
          <wp:inline distT="0" distB="0" distL="0" distR="0" wp14:anchorId="660124BF" wp14:editId="54EB964B">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81"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14:paraId="3882842C" w14:textId="77777777" w:rsidR="00AA32E4" w:rsidRDefault="00AA32E4" w:rsidP="00AA32E4">
      <w:pPr>
        <w:pStyle w:val="a"/>
        <w:spacing w:before="120" w:after="120"/>
      </w:pPr>
      <w:bookmarkStart w:id="565" w:name="fig_ambfix_flowchart"/>
      <w:bookmarkEnd w:id="565"/>
      <w:r>
        <w:rPr>
          <w:rFonts w:hint="eastAsia"/>
        </w:rPr>
        <w:t>基于</w:t>
      </w:r>
      <w:r>
        <w:rPr>
          <w:rFonts w:hint="eastAsia"/>
        </w:rPr>
        <w:t>SRIF</w:t>
      </w:r>
      <w:r>
        <w:rPr>
          <w:rFonts w:hint="eastAsia"/>
        </w:rPr>
        <w:t>的实时滤波轨道的模糊度固定处理流程</w:t>
      </w:r>
    </w:p>
    <w:p w14:paraId="02156F1E" w14:textId="77777777" w:rsidR="00AA32E4" w:rsidRDefault="00AA32E4">
      <w:pPr>
        <w:pStyle w:val="3"/>
      </w:pPr>
      <w:bookmarkStart w:id="566" w:name="模糊度固定策略"/>
      <w:bookmarkStart w:id="567" w:name="_Toc101082662"/>
      <w:bookmarkEnd w:id="566"/>
      <w:commentRangeStart w:id="568"/>
      <w:r>
        <w:rPr>
          <w:rFonts w:hint="eastAsia"/>
        </w:rPr>
        <w:t>实验结果和分析</w:t>
      </w:r>
      <w:bookmarkEnd w:id="567"/>
      <w:commentRangeEnd w:id="568"/>
      <w:r w:rsidR="00F91A73">
        <w:rPr>
          <w:rStyle w:val="aff"/>
          <w:b w:val="0"/>
        </w:rPr>
        <w:commentReference w:id="568"/>
      </w:r>
    </w:p>
    <w:p w14:paraId="0B54914B" w14:textId="77777777"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14:paraId="465690FC" w14:textId="26A7EBB8"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del w:id="569" w:author="王 庆云" w:date="2022-04-18T13:22:00Z">
        <w:r w:rsidDel="00D719EE">
          <w:rPr>
            <w:rFonts w:hint="eastAsia"/>
          </w:rPr>
          <w:delText>得</w:delText>
        </w:r>
      </w:del>
      <w:ins w:id="570" w:author="王 庆云" w:date="2022-04-18T13:22:00Z">
        <w:r w:rsidR="00D719EE">
          <w:rPr>
            <w:rFonts w:hint="eastAsia"/>
          </w:rPr>
          <w:t>的</w:t>
        </w:r>
      </w:ins>
      <w:r>
        <w:rPr>
          <w:rFonts w:hint="eastAsia"/>
        </w:rPr>
        <w:t>先验精度（即</w:t>
      </w:r>
      <w:r w:rsidR="00264CD3">
        <w:rPr>
          <w:noProof/>
          <w:position w:val="-6"/>
        </w:rPr>
        <w:object w:dxaOrig="430" w:dyaOrig="322" w14:anchorId="7BC4E7AE">
          <v:shape id="_x0000_i1257" type="#_x0000_t75" style="width:21.3pt;height:15.65pt" o:ole="">
            <v:imagedata r:id="rId482" o:title=""/>
          </v:shape>
          <o:OLEObject Type="Embed" ProgID="Equation.DSMT4" ShapeID="_x0000_i1257" DrawAspect="Content" ObjectID="_1711885210" r:id="rId483"/>
        </w:object>
      </w:r>
      <w:r>
        <w:rPr>
          <w:rFonts w:hint="eastAsia"/>
        </w:rPr>
        <w:t>的先验权），后续统一用“</w:t>
      </w:r>
      <w:r>
        <w:rPr>
          <w:rFonts w:hint="eastAsia"/>
        </w:rPr>
        <w:t>SRIF</w:t>
      </w:r>
      <w:r>
        <w:t>-Fix-IND”</w:t>
      </w:r>
      <w:r>
        <w:rPr>
          <w:rFonts w:hint="eastAsia"/>
        </w:rPr>
        <w:t>表示该处理策略；在实时滤波轨道浮点解基础上对每个历元采用模糊度固定松约束的方案，即不再选取独立的双差模糊度，而是将所有能够固定的双差模糊度作为约束更新至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del w:id="571" w:author="王 庆云" w:date="2022-04-18T13:22:00Z">
        <w:r w:rsidDel="00D719EE">
          <w:rPr>
            <w:rFonts w:hint="eastAsia"/>
          </w:rPr>
          <w:delText>得</w:delText>
        </w:r>
      </w:del>
      <w:ins w:id="572" w:author="王 庆云" w:date="2022-04-18T13:22:00Z">
        <w:r w:rsidR="00D719EE">
          <w:rPr>
            <w:rFonts w:hint="eastAsia"/>
          </w:rPr>
          <w:t>的</w:t>
        </w:r>
      </w:ins>
      <w:r>
        <w:rPr>
          <w:rFonts w:hint="eastAsia"/>
        </w:rPr>
        <w:t>先验精度（即</w:t>
      </w:r>
      <w:r w:rsidR="00264CD3">
        <w:rPr>
          <w:noProof/>
          <w:position w:val="-6"/>
        </w:rPr>
        <w:object w:dxaOrig="365" w:dyaOrig="322" w14:anchorId="384715D2">
          <v:shape id="_x0000_i1258" type="#_x0000_t75" style="width:18.15pt;height:15.65pt" o:ole="">
            <v:imagedata r:id="rId484" o:title=""/>
          </v:shape>
          <o:OLEObject Type="Embed" ProgID="Equation.DSMT4" ShapeID="_x0000_i1258" DrawAspect="Content" ObjectID="_1711885211" r:id="rId485"/>
        </w:object>
      </w:r>
      <w:del w:id="573" w:author="王 庆云" w:date="2022-04-18T13:22:00Z">
        <w:r w:rsidDel="00D719EE">
          <w:rPr>
            <w:rFonts w:hint="eastAsia"/>
          </w:rPr>
          <w:delText>得</w:delText>
        </w:r>
      </w:del>
      <w:ins w:id="574" w:author="王 庆云" w:date="2022-04-18T13:22:00Z">
        <w:r w:rsidR="00D719EE">
          <w:rPr>
            <w:rFonts w:hint="eastAsia"/>
          </w:rPr>
          <w:t>的</w:t>
        </w:r>
      </w:ins>
      <w:r>
        <w:rPr>
          <w:rFonts w:hint="eastAsia"/>
        </w:rPr>
        <w:t>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w:t>
      </w:r>
      <w:del w:id="575" w:author="王 庆云" w:date="2022-04-18T13:23:00Z">
        <w:r w:rsidDel="00D719EE">
          <w:rPr>
            <w:rFonts w:hint="eastAsia"/>
          </w:rPr>
          <w:delText>种</w:delText>
        </w:r>
      </w:del>
      <w:ins w:id="576" w:author="王 庆云" w:date="2022-04-18T13:23:00Z">
        <w:r w:rsidR="00D719EE">
          <w:rPr>
            <w:rFonts w:hint="eastAsia"/>
          </w:rPr>
          <w:t>中</w:t>
        </w:r>
      </w:ins>
      <w:r>
        <w:rPr>
          <w:rFonts w:hint="eastAsia"/>
        </w:rPr>
        <w:t>的实验方案相同，</w:t>
      </w:r>
      <w:del w:id="577" w:author="王 庆云" w:date="2022-04-18T13:23:00Z">
        <w:r w:rsidDel="00D719EE">
          <w:rPr>
            <w:rFonts w:hint="eastAsia"/>
          </w:rPr>
          <w:delText>其中</w:delText>
        </w:r>
      </w:del>
      <w:ins w:id="578" w:author="王 庆云" w:date="2022-04-18T13:23:00Z">
        <w:r w:rsidR="00D719EE">
          <w:rPr>
            <w:rFonts w:hint="eastAsia"/>
          </w:rPr>
          <w:t>值得注意的是</w:t>
        </w:r>
      </w:ins>
      <w:r>
        <w:rPr>
          <w:rFonts w:hint="eastAsia"/>
        </w:rPr>
        <w:t>，一般认为实时滤波轨道在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w:t>
      </w:r>
      <w:del w:id="579" w:author="王 庆云" w:date="2022-04-18T13:23:00Z">
        <w:r w:rsidDel="00D719EE">
          <w:rPr>
            <w:rFonts w:hint="eastAsia"/>
          </w:rPr>
          <w:delText>。</w:delText>
        </w:r>
      </w:del>
      <w:ins w:id="580" w:author="王 庆云" w:date="2022-04-18T13:23:00Z">
        <w:r w:rsidR="00D719EE">
          <w:rPr>
            <w:rFonts w:hint="eastAsia"/>
          </w:rPr>
          <w:t>，</w:t>
        </w:r>
      </w:ins>
      <w:r>
        <w:rPr>
          <w:rFonts w:hint="eastAsia"/>
        </w:rPr>
        <w:t>后续轨道分析的统计结果也均是针对开始进行模糊度固定后的时间弧段。</w:t>
      </w:r>
    </w:p>
    <w:p w14:paraId="020500DD" w14:textId="77777777" w:rsidR="00AA32E4" w:rsidRDefault="00AA32E4" w:rsidP="00AA32E4">
      <w:pPr>
        <w:pStyle w:val="aa"/>
        <w:spacing w:before="120" w:after="120"/>
      </w:pPr>
      <w:r>
        <w:rPr>
          <w:noProof/>
        </w:rPr>
        <w:drawing>
          <wp:inline distT="0" distB="0" distL="0" distR="0" wp14:anchorId="4372BF29" wp14:editId="241C6602">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14:paraId="14FEC301" w14:textId="77777777" w:rsidR="00AA32E4" w:rsidRDefault="00AA32E4" w:rsidP="00AA32E4">
      <w:pPr>
        <w:pStyle w:val="a"/>
        <w:spacing w:before="120" w:after="120"/>
      </w:pPr>
      <w:bookmarkStart w:id="581" w:name="fig_srif_float_fixind_fixall_compare"/>
      <w:bookmarkEnd w:id="581"/>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14:paraId="0C8BB0FF" w14:textId="3B066EA7"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897A40">
        <w:rPr>
          <w:rFonts w:hint="eastAsia"/>
        </w:rPr>
        <w:t>图</w:t>
      </w:r>
      <w:r w:rsidR="00897A40">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w:t>
      </w:r>
      <w:del w:id="582" w:author="王 庆云" w:date="2022-04-18T13:26:00Z">
        <w:r w:rsidDel="0049542C">
          <w:rPr>
            <w:rFonts w:hint="eastAsia"/>
          </w:rPr>
          <w:delText>所有卫星</w:delText>
        </w:r>
      </w:del>
      <w:r>
        <w:rPr>
          <w:rFonts w:hint="eastAsia"/>
        </w:rPr>
        <w:t>不同处理策略的解算</w:t>
      </w:r>
      <w:del w:id="583" w:author="王 庆云" w:date="2022-04-18T13:25:00Z">
        <w:r w:rsidDel="0049542C">
          <w:rPr>
            <w:rFonts w:hint="eastAsia"/>
          </w:rPr>
          <w:delText>结果而言</w:delText>
        </w:r>
      </w:del>
      <w:r>
        <w:rPr>
          <w:rFonts w:hint="eastAsia"/>
        </w:rPr>
        <w:t>，</w:t>
      </w:r>
      <w:ins w:id="584" w:author="王 庆云" w:date="2022-04-18T13:25:00Z">
        <w:r w:rsidR="0049542C">
          <w:rPr>
            <w:rFonts w:hint="eastAsia"/>
          </w:rPr>
          <w:t>所有</w:t>
        </w:r>
        <w:r w:rsidR="0049542C">
          <w:rPr>
            <w:rFonts w:hint="eastAsia"/>
          </w:rPr>
          <w:t>GPS</w:t>
        </w:r>
        <w:r w:rsidR="0049542C">
          <w:rPr>
            <w:rFonts w:hint="eastAsia"/>
          </w:rPr>
          <w:t>卫星</w:t>
        </w:r>
      </w:ins>
      <w:del w:id="585" w:author="王 庆云" w:date="2022-04-18T13:25:00Z">
        <w:r w:rsidDel="0049542C">
          <w:rPr>
            <w:rFonts w:hint="eastAsia"/>
          </w:rPr>
          <w:delText>其</w:delText>
        </w:r>
      </w:del>
      <w:r>
        <w:rPr>
          <w:rFonts w:hint="eastAsia"/>
        </w:rPr>
        <w:t>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del w:id="586" w:author="王 庆云" w:date="2022-04-18T13:24:00Z">
        <w:r w:rsidDel="0049542C">
          <w:rPr>
            <w:rFonts w:hint="eastAsia"/>
          </w:rPr>
          <w:delText>，</w:delText>
        </w:r>
      </w:del>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w:t>
      </w:r>
      <w:del w:id="587" w:author="王 庆云" w:date="2022-04-18T13:26:00Z">
        <w:r w:rsidDel="0049542C">
          <w:rPr>
            <w:rFonts w:hint="eastAsia"/>
          </w:rPr>
          <w:delText>其中</w:delText>
        </w:r>
      </w:del>
      <w:r>
        <w:rPr>
          <w:rFonts w:hint="eastAsia"/>
        </w:rPr>
        <w:t>两者改善效果</w:t>
      </w:r>
      <w:del w:id="588" w:author="王 庆云" w:date="2022-04-18T13:26:00Z">
        <w:r w:rsidDel="0049542C">
          <w:rPr>
            <w:rFonts w:hint="eastAsia"/>
          </w:rPr>
          <w:delText>都呈现了</w:delText>
        </w:r>
      </w:del>
      <w:r>
        <w:rPr>
          <w:rFonts w:hint="eastAsia"/>
        </w:rPr>
        <w:t>在切向和法向方向上改善更为</w:t>
      </w:r>
      <w:ins w:id="589" w:author="王 庆云" w:date="2022-04-18T13:27:00Z">
        <w:r w:rsidR="0049542C">
          <w:rPr>
            <w:rFonts w:hint="eastAsia"/>
          </w:rPr>
          <w:t>显著</w:t>
        </w:r>
      </w:ins>
      <w:del w:id="590" w:author="王 庆云" w:date="2022-04-18T13:27:00Z">
        <w:r w:rsidDel="0049542C">
          <w:rPr>
            <w:rFonts w:hint="eastAsia"/>
          </w:rPr>
          <w:delText>明显</w:delText>
        </w:r>
      </w:del>
      <w:r>
        <w:rPr>
          <w:rFonts w:hint="eastAsia"/>
        </w:rPr>
        <w:t>，而在径向方向上</w:t>
      </w:r>
      <w:ins w:id="591" w:author="王 庆云" w:date="2022-04-18T13:27:00Z">
        <w:r w:rsidR="0049542C">
          <w:rPr>
            <w:rFonts w:hint="eastAsia"/>
          </w:rPr>
          <w:t>的</w:t>
        </w:r>
      </w:ins>
      <w:del w:id="592" w:author="王 庆云" w:date="2022-04-18T13:27:00Z">
        <w:r w:rsidDel="0049542C">
          <w:rPr>
            <w:rFonts w:hint="eastAsia"/>
          </w:rPr>
          <w:delText>则</w:delText>
        </w:r>
      </w:del>
      <w:r>
        <w:rPr>
          <w:rFonts w:hint="eastAsia"/>
        </w:rPr>
        <w:t>改善</w:t>
      </w:r>
      <w:del w:id="593" w:author="王 庆云" w:date="2022-04-18T13:28:00Z">
        <w:r w:rsidDel="0049542C">
          <w:rPr>
            <w:rFonts w:hint="eastAsia"/>
          </w:rPr>
          <w:delText>微弱</w:delText>
        </w:r>
      </w:del>
      <w:ins w:id="594" w:author="王 庆云" w:date="2022-04-18T13:28:00Z">
        <w:r w:rsidR="0049542C">
          <w:rPr>
            <w:rFonts w:hint="eastAsia"/>
          </w:rPr>
          <w:t>不很明显</w:t>
        </w:r>
      </w:ins>
      <w:del w:id="595" w:author="王 庆云" w:date="2022-04-18T13:27:00Z">
        <w:r w:rsidDel="0049542C">
          <w:rPr>
            <w:rFonts w:hint="eastAsia"/>
          </w:rPr>
          <w:delText>的趋势</w:delText>
        </w:r>
      </w:del>
      <w:r>
        <w:rPr>
          <w:rFonts w:hint="eastAsia"/>
        </w:rPr>
        <w:t>。这</w:t>
      </w:r>
      <w:ins w:id="596" w:author="王 庆云" w:date="2022-04-18T13:28:00Z">
        <w:r w:rsidR="0049542C">
          <w:rPr>
            <w:rFonts w:hint="eastAsia"/>
          </w:rPr>
          <w:t>一</w:t>
        </w:r>
      </w:ins>
      <w:r>
        <w:rPr>
          <w:rFonts w:hint="eastAsia"/>
        </w:rPr>
        <w:t>结果</w:t>
      </w:r>
      <w:del w:id="597" w:author="王 庆云" w:date="2022-04-18T13:28:00Z">
        <w:r w:rsidDel="0049542C">
          <w:rPr>
            <w:rFonts w:hint="eastAsia"/>
          </w:rPr>
          <w:delText>是</w:delText>
        </w:r>
      </w:del>
      <w:r>
        <w:rPr>
          <w:rFonts w:hint="eastAsia"/>
        </w:rPr>
        <w:t>符合</w:t>
      </w:r>
      <w:r>
        <w:rPr>
          <w:rFonts w:hint="eastAsia"/>
        </w:rPr>
        <w:t>GNSS</w:t>
      </w:r>
      <w:r>
        <w:rPr>
          <w:rFonts w:hint="eastAsia"/>
        </w:rPr>
        <w:t>轨道确定的算法原理</w:t>
      </w:r>
      <w:del w:id="598" w:author="王 庆云" w:date="2022-04-18T13:28:00Z">
        <w:r w:rsidDel="0049542C">
          <w:rPr>
            <w:rFonts w:hint="eastAsia"/>
          </w:rPr>
          <w:delText>的</w:delText>
        </w:r>
      </w:del>
      <w:r>
        <w:rPr>
          <w:rFonts w:hint="eastAsia"/>
        </w:rPr>
        <w:t>，由于地面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w:t>
      </w:r>
      <w:del w:id="599" w:author="王 庆云" w:date="2022-04-18T13:28:00Z">
        <w:r w:rsidDel="0049542C">
          <w:rPr>
            <w:rFonts w:hint="eastAsia"/>
          </w:rPr>
          <w:delText>，</w:delText>
        </w:r>
      </w:del>
      <w:ins w:id="600" w:author="王 庆云" w:date="2022-04-18T13:28:00Z">
        <w:r w:rsidR="0049542C">
          <w:rPr>
            <w:rFonts w:hint="eastAsia"/>
          </w:rPr>
          <w:t>；</w:t>
        </w:r>
      </w:ins>
      <w:r>
        <w:rPr>
          <w:rFonts w:hint="eastAsia"/>
        </w:rPr>
        <w:t>而对于切向和法向方向</w:t>
      </w:r>
      <w:del w:id="601" w:author="王 庆云" w:date="2022-04-18T13:29:00Z">
        <w:r w:rsidDel="0049542C">
          <w:rPr>
            <w:rFonts w:hint="eastAsia"/>
          </w:rPr>
          <w:delText>而言</w:delText>
        </w:r>
      </w:del>
      <w:r>
        <w:rPr>
          <w:rFonts w:hint="eastAsia"/>
        </w:rPr>
        <w:t>，其在浮点解中包含了较多的观测误差，模糊度固定更多在对径向的垂直方向上提供了改善信息，因此在切向和法向上的改善更为显著（</w:t>
      </w:r>
      <w:r>
        <w:rPr>
          <w:rFonts w:hint="eastAsia"/>
        </w:rPr>
        <w:t>Lauricheses</w:t>
      </w:r>
      <w:r>
        <w:t xml:space="preserve"> </w:t>
      </w:r>
      <w:r>
        <w:rPr>
          <w:rFonts w:hint="eastAsia"/>
        </w:rPr>
        <w:t>e</w:t>
      </w:r>
      <w:r>
        <w:t>t al. 2013</w:t>
      </w:r>
      <w:r>
        <w:rPr>
          <w:rFonts w:hint="eastAsia"/>
        </w:rPr>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w:t>
      </w:r>
      <w:del w:id="602" w:author="王 庆云" w:date="2022-04-18T13:34:00Z">
        <w:r w:rsidDel="009274B4">
          <w:rPr>
            <w:rFonts w:hint="eastAsia"/>
          </w:rPr>
          <w:delText>在切向和方向上的改善量级约</w:delText>
        </w:r>
      </w:del>
      <w:ins w:id="603" w:author="王 庆云" w:date="2022-04-18T13:34:00Z">
        <w:r w:rsidR="009274B4">
          <w:rPr>
            <w:rFonts w:hint="eastAsia"/>
          </w:rPr>
          <w:t>仅为</w:t>
        </w:r>
      </w:ins>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w:t>
      </w:r>
      <w:moveFromRangeStart w:id="604" w:author="王 庆云" w:date="2022-04-18T13:36:00Z" w:name="move101181334"/>
      <w:moveFrom w:id="605" w:author="王 庆云" w:date="2022-04-18T13:36:00Z">
        <w:r w:rsidDel="009274B4">
          <w:rPr>
            <w:rFonts w:hint="eastAsia"/>
          </w:rPr>
          <w:t>为了进一步量化两者固定解方案对轨道的改善程度，这里统计了所有卫星轨道比较的平均</w:t>
        </w:r>
        <w:r w:rsidDel="009274B4">
          <w:rPr>
            <w:rFonts w:hint="eastAsia"/>
          </w:rPr>
          <w:t>RMS</w:t>
        </w:r>
        <w:r w:rsidDel="009274B4">
          <w:rPr>
            <w:rFonts w:hint="eastAsia"/>
          </w:rPr>
          <w:t>值，如下</w:t>
        </w:r>
        <w:r w:rsidDel="009274B4">
          <w:fldChar w:fldCharType="begin"/>
        </w:r>
        <w:r w:rsidDel="009274B4">
          <w:instrText xml:space="preserve"> </w:instrText>
        </w:r>
        <w:r w:rsidDel="009274B4">
          <w:rPr>
            <w:rFonts w:hint="eastAsia"/>
          </w:rPr>
          <w:instrText>REF table_float_fixind_fixall_compare \r \h</w:instrText>
        </w:r>
        <w:r w:rsidDel="009274B4">
          <w:instrText xml:space="preserve"> </w:instrText>
        </w:r>
      </w:moveFrom>
      <w:del w:id="606" w:author="王 庆云" w:date="2022-04-18T13:36:00Z"/>
      <w:moveFrom w:id="607" w:author="王 庆云" w:date="2022-04-18T13:36:00Z">
        <w:r w:rsidDel="009274B4">
          <w:fldChar w:fldCharType="separate"/>
        </w:r>
        <w:r w:rsidR="00897A40" w:rsidDel="009274B4">
          <w:rPr>
            <w:rFonts w:hint="eastAsia"/>
          </w:rPr>
          <w:t>表</w:t>
        </w:r>
        <w:r w:rsidR="00897A40" w:rsidDel="009274B4">
          <w:rPr>
            <w:rFonts w:hint="eastAsia"/>
          </w:rPr>
          <w:t>3-2</w:t>
        </w:r>
        <w:r w:rsidDel="009274B4">
          <w:fldChar w:fldCharType="end"/>
        </w:r>
        <w:r w:rsidDel="009274B4">
          <w:rPr>
            <w:rFonts w:hint="eastAsia"/>
          </w:rPr>
          <w:t>所示。</w:t>
        </w:r>
      </w:moveFrom>
      <w:moveFromRangeEnd w:id="604"/>
    </w:p>
    <w:p w14:paraId="6611D085" w14:textId="77777777" w:rsidR="00AA32E4" w:rsidRDefault="00AA32E4" w:rsidP="00AA32E4">
      <w:pPr>
        <w:pStyle w:val="a0"/>
        <w:spacing w:before="120" w:after="120"/>
      </w:pPr>
      <w:bookmarkStart w:id="608" w:name="table_float_fixind_fixall_compare"/>
      <w:bookmarkEnd w:id="608"/>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243"/>
        <w:gridCol w:w="1243"/>
        <w:gridCol w:w="870"/>
      </w:tblGrid>
      <w:tr w:rsidR="00AA32E4" w14:paraId="0779D150"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54796CC3" w14:textId="77777777" w:rsidR="00AA32E4" w:rsidRPr="006E2A7A" w:rsidRDefault="006E2A7A" w:rsidP="00161E67">
            <w:pPr>
              <w:pStyle w:val="ab"/>
              <w:spacing w:beforeLines="50" w:before="120" w:after="120"/>
            </w:pPr>
            <w:r>
              <w:rPr>
                <w:rFonts w:hint="eastAsia"/>
              </w:rPr>
              <w:t>处理策略</w:t>
            </w:r>
          </w:p>
        </w:tc>
        <w:tc>
          <w:tcPr>
            <w:tcW w:w="0" w:type="auto"/>
          </w:tcPr>
          <w:p w14:paraId="514E44A3" w14:textId="77777777"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14:paraId="42AC0C36" w14:textId="5BC43978" w:rsidR="00AA32E4" w:rsidRDefault="006E2A7A" w:rsidP="00161E67">
            <w:pPr>
              <w:pStyle w:val="ab"/>
              <w:spacing w:beforeLines="50" w:before="120" w:after="120"/>
            </w:pPr>
            <w:del w:id="609" w:author="王 庆云" w:date="2022-04-18T13:34:00Z">
              <w:r w:rsidDel="009274B4">
                <w:rPr>
                  <w:rFonts w:hint="eastAsia"/>
                </w:rPr>
                <w:delText>径</w:delText>
              </w:r>
            </w:del>
            <w:ins w:id="610" w:author="王 庆云" w:date="2022-04-18T13:34:00Z">
              <w:r w:rsidR="009274B4">
                <w:rPr>
                  <w:rFonts w:hint="eastAsia"/>
                </w:rPr>
                <w:t>法</w:t>
              </w:r>
            </w:ins>
            <w:r>
              <w:rPr>
                <w:rFonts w:hint="eastAsia"/>
              </w:rPr>
              <w:t>向</w:t>
            </w:r>
            <w:r w:rsidR="00AA32E4">
              <w:t>[cm]</w:t>
            </w:r>
          </w:p>
        </w:tc>
        <w:tc>
          <w:tcPr>
            <w:tcW w:w="0" w:type="auto"/>
          </w:tcPr>
          <w:p w14:paraId="5D5D5C24" w14:textId="2B14AFA2" w:rsidR="00AA32E4" w:rsidRDefault="006E2A7A" w:rsidP="00161E67">
            <w:pPr>
              <w:pStyle w:val="ab"/>
              <w:spacing w:beforeLines="50" w:before="120" w:after="120"/>
            </w:pPr>
            <w:del w:id="611" w:author="王 庆云" w:date="2022-04-18T13:34:00Z">
              <w:r w:rsidDel="009274B4">
                <w:rPr>
                  <w:rFonts w:hint="eastAsia"/>
                </w:rPr>
                <w:delText>法</w:delText>
              </w:r>
            </w:del>
            <w:ins w:id="612" w:author="王 庆云" w:date="2022-04-18T13:34:00Z">
              <w:r w:rsidR="009274B4">
                <w:rPr>
                  <w:rFonts w:hint="eastAsia"/>
                </w:rPr>
                <w:t>径</w:t>
              </w:r>
            </w:ins>
            <w:r>
              <w:rPr>
                <w:rFonts w:hint="eastAsia"/>
              </w:rPr>
              <w:t>向</w:t>
            </w:r>
            <w:r w:rsidR="00AA32E4">
              <w:t>[cm]</w:t>
            </w:r>
          </w:p>
        </w:tc>
        <w:tc>
          <w:tcPr>
            <w:tcW w:w="0" w:type="auto"/>
          </w:tcPr>
          <w:p w14:paraId="61A4B9D3" w14:textId="77777777" w:rsidR="00AA32E4" w:rsidRDefault="00AA32E4" w:rsidP="00161E67">
            <w:pPr>
              <w:pStyle w:val="ab"/>
              <w:spacing w:beforeLines="50" w:before="120" w:after="120"/>
            </w:pPr>
            <w:r>
              <w:rPr>
                <w:rFonts w:hint="eastAsia"/>
              </w:rPr>
              <w:t>3</w:t>
            </w:r>
            <w:r>
              <w:t>D[cm]</w:t>
            </w:r>
          </w:p>
        </w:tc>
      </w:tr>
      <w:tr w:rsidR="00AA32E4" w14:paraId="1EE02362" w14:textId="77777777" w:rsidTr="009040C2">
        <w:tc>
          <w:tcPr>
            <w:tcW w:w="0" w:type="auto"/>
          </w:tcPr>
          <w:p w14:paraId="675F8EA0" w14:textId="77777777" w:rsidR="00AA32E4" w:rsidRDefault="00AA32E4" w:rsidP="00161E67">
            <w:pPr>
              <w:pStyle w:val="ab"/>
              <w:spacing w:beforeLines="50" w:before="120" w:after="120"/>
            </w:pPr>
            <w:r>
              <w:rPr>
                <w:rFonts w:hint="eastAsia"/>
              </w:rPr>
              <w:t>S</w:t>
            </w:r>
            <w:r>
              <w:t>RIF-Float</w:t>
            </w:r>
          </w:p>
        </w:tc>
        <w:tc>
          <w:tcPr>
            <w:tcW w:w="0" w:type="auto"/>
          </w:tcPr>
          <w:p w14:paraId="57EF828A" w14:textId="77777777" w:rsidR="00AA32E4" w:rsidRDefault="00AA32E4" w:rsidP="00161E67">
            <w:pPr>
              <w:pStyle w:val="ab"/>
              <w:spacing w:beforeLines="50" w:before="120" w:after="120"/>
            </w:pPr>
            <w:r>
              <w:rPr>
                <w:rFonts w:hint="eastAsia"/>
              </w:rPr>
              <w:t>6</w:t>
            </w:r>
            <w:r>
              <w:t>.9</w:t>
            </w:r>
          </w:p>
        </w:tc>
        <w:tc>
          <w:tcPr>
            <w:tcW w:w="0" w:type="auto"/>
          </w:tcPr>
          <w:p w14:paraId="1A6FCFFC" w14:textId="77777777" w:rsidR="00AA32E4" w:rsidRDefault="00AA32E4" w:rsidP="00161E67">
            <w:pPr>
              <w:pStyle w:val="ab"/>
              <w:spacing w:beforeLines="50" w:before="120" w:after="120"/>
            </w:pPr>
            <w:r>
              <w:rPr>
                <w:rFonts w:hint="eastAsia"/>
              </w:rPr>
              <w:t>4</w:t>
            </w:r>
            <w:r>
              <w:t>.9</w:t>
            </w:r>
          </w:p>
        </w:tc>
        <w:tc>
          <w:tcPr>
            <w:tcW w:w="0" w:type="auto"/>
          </w:tcPr>
          <w:p w14:paraId="4E8AC6F2" w14:textId="77777777" w:rsidR="00AA32E4" w:rsidRDefault="00AA32E4" w:rsidP="00161E67">
            <w:pPr>
              <w:pStyle w:val="ab"/>
              <w:spacing w:beforeLines="50" w:before="120" w:after="120"/>
            </w:pPr>
            <w:r>
              <w:rPr>
                <w:rFonts w:hint="eastAsia"/>
              </w:rPr>
              <w:t>2</w:t>
            </w:r>
            <w:r>
              <w:t>.3</w:t>
            </w:r>
          </w:p>
        </w:tc>
        <w:tc>
          <w:tcPr>
            <w:tcW w:w="0" w:type="auto"/>
          </w:tcPr>
          <w:p w14:paraId="3CFF07EF" w14:textId="77777777" w:rsidR="00AA32E4" w:rsidRDefault="00AA32E4" w:rsidP="00161E67">
            <w:pPr>
              <w:pStyle w:val="ab"/>
              <w:spacing w:beforeLines="50" w:before="120" w:after="120"/>
            </w:pPr>
            <w:r>
              <w:rPr>
                <w:rFonts w:hint="eastAsia"/>
              </w:rPr>
              <w:t>9</w:t>
            </w:r>
            <w:r>
              <w:t>.1</w:t>
            </w:r>
          </w:p>
        </w:tc>
      </w:tr>
      <w:tr w:rsidR="00AA32E4" w14:paraId="64DD4028" w14:textId="77777777" w:rsidTr="009040C2">
        <w:tc>
          <w:tcPr>
            <w:tcW w:w="0" w:type="auto"/>
          </w:tcPr>
          <w:p w14:paraId="17BA2BFD" w14:textId="77777777" w:rsidR="00AA32E4" w:rsidRDefault="00AA32E4" w:rsidP="00161E67">
            <w:pPr>
              <w:pStyle w:val="ab"/>
              <w:spacing w:beforeLines="50" w:before="120" w:after="120"/>
            </w:pPr>
            <w:r>
              <w:rPr>
                <w:rFonts w:hint="eastAsia"/>
              </w:rPr>
              <w:t>S</w:t>
            </w:r>
            <w:r>
              <w:t>RIF-Fix-IND</w:t>
            </w:r>
          </w:p>
        </w:tc>
        <w:tc>
          <w:tcPr>
            <w:tcW w:w="0" w:type="auto"/>
          </w:tcPr>
          <w:p w14:paraId="5C364407" w14:textId="77777777" w:rsidR="00AA32E4" w:rsidRDefault="00AA32E4" w:rsidP="00161E67">
            <w:pPr>
              <w:pStyle w:val="ab"/>
              <w:spacing w:beforeLines="50" w:before="120" w:after="120"/>
            </w:pPr>
            <w:r>
              <w:rPr>
                <w:rFonts w:hint="eastAsia"/>
              </w:rPr>
              <w:t>6</w:t>
            </w:r>
            <w:r>
              <w:t>.2</w:t>
            </w:r>
          </w:p>
        </w:tc>
        <w:tc>
          <w:tcPr>
            <w:tcW w:w="0" w:type="auto"/>
          </w:tcPr>
          <w:p w14:paraId="28DCA672" w14:textId="77777777" w:rsidR="00AA32E4" w:rsidRDefault="00AA32E4" w:rsidP="00161E67">
            <w:pPr>
              <w:pStyle w:val="ab"/>
              <w:spacing w:beforeLines="50" w:before="120" w:after="120"/>
            </w:pPr>
            <w:r>
              <w:rPr>
                <w:rFonts w:hint="eastAsia"/>
              </w:rPr>
              <w:t>4</w:t>
            </w:r>
            <w:r>
              <w:t>.4</w:t>
            </w:r>
          </w:p>
        </w:tc>
        <w:tc>
          <w:tcPr>
            <w:tcW w:w="0" w:type="auto"/>
          </w:tcPr>
          <w:p w14:paraId="33EA3E74" w14:textId="77777777" w:rsidR="00AA32E4" w:rsidRDefault="00AA32E4" w:rsidP="00161E67">
            <w:pPr>
              <w:pStyle w:val="ab"/>
              <w:spacing w:beforeLines="50" w:before="120" w:after="120"/>
            </w:pPr>
            <w:r>
              <w:rPr>
                <w:rFonts w:hint="eastAsia"/>
              </w:rPr>
              <w:t>2</w:t>
            </w:r>
            <w:r>
              <w:t>.2</w:t>
            </w:r>
          </w:p>
        </w:tc>
        <w:tc>
          <w:tcPr>
            <w:tcW w:w="0" w:type="auto"/>
          </w:tcPr>
          <w:p w14:paraId="3C6AB637" w14:textId="77777777" w:rsidR="00AA32E4" w:rsidRDefault="00AA32E4" w:rsidP="00161E67">
            <w:pPr>
              <w:pStyle w:val="ab"/>
              <w:spacing w:beforeLines="50" w:before="120" w:after="120"/>
            </w:pPr>
            <w:r>
              <w:rPr>
                <w:rFonts w:hint="eastAsia"/>
              </w:rPr>
              <w:t>8</w:t>
            </w:r>
            <w:r>
              <w:t>.2</w:t>
            </w:r>
          </w:p>
        </w:tc>
      </w:tr>
      <w:tr w:rsidR="00AA32E4" w14:paraId="68717F11" w14:textId="77777777" w:rsidTr="009040C2">
        <w:tc>
          <w:tcPr>
            <w:tcW w:w="0" w:type="auto"/>
          </w:tcPr>
          <w:p w14:paraId="16F3391E" w14:textId="77777777" w:rsidR="00AA32E4" w:rsidRDefault="00AA32E4" w:rsidP="00161E67">
            <w:pPr>
              <w:pStyle w:val="ab"/>
              <w:spacing w:beforeLines="50" w:before="120" w:after="120"/>
            </w:pPr>
            <w:r>
              <w:rPr>
                <w:rFonts w:hint="eastAsia"/>
              </w:rPr>
              <w:t>S</w:t>
            </w:r>
            <w:r>
              <w:t>RIF-Fix-ALL</w:t>
            </w:r>
          </w:p>
        </w:tc>
        <w:tc>
          <w:tcPr>
            <w:tcW w:w="0" w:type="auto"/>
          </w:tcPr>
          <w:p w14:paraId="0BE2EDAC" w14:textId="77777777" w:rsidR="00AA32E4" w:rsidRDefault="00AA32E4" w:rsidP="00161E67">
            <w:pPr>
              <w:pStyle w:val="ab"/>
              <w:spacing w:beforeLines="50" w:before="120" w:after="120"/>
            </w:pPr>
            <w:r>
              <w:rPr>
                <w:rFonts w:hint="eastAsia"/>
              </w:rPr>
              <w:t>4</w:t>
            </w:r>
            <w:r>
              <w:t>.2</w:t>
            </w:r>
          </w:p>
        </w:tc>
        <w:tc>
          <w:tcPr>
            <w:tcW w:w="0" w:type="auto"/>
          </w:tcPr>
          <w:p w14:paraId="1BC494B0" w14:textId="77777777" w:rsidR="00AA32E4" w:rsidRDefault="00AA32E4" w:rsidP="00161E67">
            <w:pPr>
              <w:pStyle w:val="ab"/>
              <w:spacing w:beforeLines="50" w:before="120" w:after="120"/>
            </w:pPr>
            <w:r>
              <w:rPr>
                <w:rFonts w:hint="eastAsia"/>
              </w:rPr>
              <w:t>3</w:t>
            </w:r>
            <w:r>
              <w:t>.1</w:t>
            </w:r>
          </w:p>
        </w:tc>
        <w:tc>
          <w:tcPr>
            <w:tcW w:w="0" w:type="auto"/>
          </w:tcPr>
          <w:p w14:paraId="5F88D610" w14:textId="77777777" w:rsidR="00AA32E4" w:rsidRDefault="00AA32E4" w:rsidP="00161E67">
            <w:pPr>
              <w:pStyle w:val="ab"/>
              <w:spacing w:beforeLines="50" w:before="120" w:after="120"/>
            </w:pPr>
            <w:r>
              <w:rPr>
                <w:rFonts w:hint="eastAsia"/>
              </w:rPr>
              <w:t>2</w:t>
            </w:r>
            <w:r>
              <w:t>.2</w:t>
            </w:r>
          </w:p>
        </w:tc>
        <w:tc>
          <w:tcPr>
            <w:tcW w:w="0" w:type="auto"/>
          </w:tcPr>
          <w:p w14:paraId="1F891183" w14:textId="77777777" w:rsidR="00AA32E4" w:rsidRDefault="00AA32E4" w:rsidP="00161E67">
            <w:pPr>
              <w:pStyle w:val="ab"/>
              <w:spacing w:beforeLines="50" w:before="120" w:after="120"/>
            </w:pPr>
            <w:r>
              <w:rPr>
                <w:rFonts w:hint="eastAsia"/>
              </w:rPr>
              <w:t>5</w:t>
            </w:r>
            <w:r>
              <w:t>.8</w:t>
            </w:r>
          </w:p>
        </w:tc>
      </w:tr>
    </w:tbl>
    <w:p w14:paraId="65249D05" w14:textId="77777777" w:rsidR="00AA32E4" w:rsidRDefault="00AA32E4" w:rsidP="00AA32E4">
      <w:pPr>
        <w:pStyle w:val="ab"/>
        <w:spacing w:before="120" w:after="120"/>
      </w:pPr>
    </w:p>
    <w:p w14:paraId="48A8AD98" w14:textId="3FFD5C7F" w:rsidR="00AA32E4" w:rsidRDefault="005461B2" w:rsidP="00AA32E4">
      <w:pPr>
        <w:spacing w:before="60" w:after="60"/>
        <w:ind w:firstLine="480"/>
      </w:pPr>
      <w:moveToRangeStart w:id="613" w:author="王 庆云" w:date="2022-04-18T13:36:00Z" w:name="move101181334"/>
      <w:moveTo w:id="614" w:author="王 庆云" w:date="2022-04-18T13:36:00Z">
        <w:r>
          <w:rPr>
            <w:rFonts w:hint="eastAsia"/>
          </w:rPr>
          <w:t>为了进一步量化两者固定解方案对轨道的改善程度，</w:t>
        </w:r>
      </w:moveTo>
      <w:ins w:id="615" w:author="王 庆云" w:date="2022-04-18T13:37:00Z">
        <w:r>
          <w:fldChar w:fldCharType="begin"/>
        </w:r>
        <w:r>
          <w:instrText xml:space="preserve"> </w:instrText>
        </w:r>
        <w:r>
          <w:rPr>
            <w:rFonts w:hint="eastAsia"/>
          </w:rPr>
          <w:instrText>REF table_float_fixind_fixall_compare \r \h</w:instrText>
        </w:r>
        <w:r>
          <w:instrText xml:space="preserve"> </w:instrText>
        </w:r>
      </w:ins>
      <w:ins w:id="616" w:author="王 庆云" w:date="2022-04-18T13:37:00Z">
        <w:r>
          <w:fldChar w:fldCharType="separate"/>
        </w:r>
        <w:r>
          <w:rPr>
            <w:rFonts w:hint="eastAsia"/>
          </w:rPr>
          <w:t>表</w:t>
        </w:r>
        <w:r>
          <w:rPr>
            <w:rFonts w:hint="eastAsia"/>
          </w:rPr>
          <w:t>3-2</w:t>
        </w:r>
        <w:r>
          <w:fldChar w:fldCharType="end"/>
        </w:r>
      </w:ins>
      <w:moveTo w:id="617" w:author="王 庆云" w:date="2022-04-18T13:36:00Z">
        <w:del w:id="618" w:author="王 庆云" w:date="2022-04-18T13:37:00Z">
          <w:r w:rsidDel="005461B2">
            <w:rPr>
              <w:rFonts w:hint="eastAsia"/>
            </w:rPr>
            <w:delText>这里</w:delText>
          </w:r>
        </w:del>
        <w:r>
          <w:rPr>
            <w:rFonts w:hint="eastAsia"/>
          </w:rPr>
          <w:t>统计了所有卫星轨道比较的平均</w:t>
        </w:r>
        <w:r>
          <w:rPr>
            <w:rFonts w:hint="eastAsia"/>
          </w:rPr>
          <w:t>RMS</w:t>
        </w:r>
        <w:r>
          <w:rPr>
            <w:rFonts w:hint="eastAsia"/>
          </w:rPr>
          <w:t>值</w:t>
        </w:r>
        <w:del w:id="619" w:author="王 庆云" w:date="2022-04-18T13:37:00Z">
          <w:r w:rsidDel="005461B2">
            <w:rPr>
              <w:rFonts w:hint="eastAsia"/>
            </w:rPr>
            <w:delText>，如下</w:delText>
          </w:r>
        </w:del>
        <w:del w:id="620" w:author="王 庆云" w:date="2022-04-18T13:36:00Z">
          <w:r w:rsidDel="005461B2">
            <w:fldChar w:fldCharType="begin"/>
          </w:r>
          <w:r w:rsidDel="005461B2">
            <w:delInstrText xml:space="preserve"> </w:delInstrText>
          </w:r>
          <w:r w:rsidDel="005461B2">
            <w:rPr>
              <w:rFonts w:hint="eastAsia"/>
            </w:rPr>
            <w:delInstrText>REF table_float_fixind_fixall_compare \r \h</w:delInstrText>
          </w:r>
          <w:r w:rsidDel="005461B2">
            <w:delInstrText xml:space="preserve"> </w:delInstrText>
          </w:r>
        </w:del>
      </w:moveTo>
      <w:del w:id="621" w:author="王 庆云" w:date="2022-04-18T13:36:00Z"/>
      <w:moveTo w:id="622" w:author="王 庆云" w:date="2022-04-18T13:36:00Z">
        <w:del w:id="623" w:author="王 庆云" w:date="2022-04-18T13:36:00Z">
          <w:r w:rsidDel="005461B2">
            <w:fldChar w:fldCharType="separate"/>
          </w:r>
          <w:r w:rsidDel="005461B2">
            <w:rPr>
              <w:rFonts w:hint="eastAsia"/>
            </w:rPr>
            <w:delText>表</w:delText>
          </w:r>
          <w:r w:rsidDel="005461B2">
            <w:rPr>
              <w:rFonts w:hint="eastAsia"/>
            </w:rPr>
            <w:delText>3-2</w:delText>
          </w:r>
          <w:r w:rsidDel="005461B2">
            <w:fldChar w:fldCharType="end"/>
          </w:r>
        </w:del>
        <w:del w:id="624" w:author="王 庆云" w:date="2022-04-18T13:37:00Z">
          <w:r w:rsidDel="005461B2">
            <w:rPr>
              <w:rFonts w:hint="eastAsia"/>
            </w:rPr>
            <w:delText>所示</w:delText>
          </w:r>
        </w:del>
        <w:r>
          <w:rPr>
            <w:rFonts w:hint="eastAsia"/>
          </w:rPr>
          <w:t>。</w:t>
        </w:r>
      </w:moveTo>
      <w:moveToRangeEnd w:id="613"/>
      <w:r w:rsidR="00AA32E4">
        <w:rPr>
          <w:rFonts w:hint="eastAsia"/>
        </w:rPr>
        <w:t>从表中可以看到，对于</w:t>
      </w:r>
      <w:r w:rsidR="00AA32E4">
        <w:rPr>
          <w:rFonts w:hint="eastAsia"/>
        </w:rPr>
        <w:t>SRIF</w:t>
      </w:r>
      <w:r w:rsidR="00AA32E4">
        <w:t>-</w:t>
      </w:r>
      <w:r w:rsidR="00AA32E4">
        <w:rPr>
          <w:rFonts w:hint="eastAsia"/>
        </w:rPr>
        <w:t>Fix</w:t>
      </w:r>
      <w:r w:rsidR="00AA32E4">
        <w:t>-</w:t>
      </w:r>
      <w:r w:rsidR="00AA32E4">
        <w:rPr>
          <w:rFonts w:hint="eastAsia"/>
        </w:rPr>
        <w:t>IND</w:t>
      </w:r>
      <w:r w:rsidR="00AA32E4">
        <w:rPr>
          <w:rFonts w:hint="eastAsia"/>
        </w:rPr>
        <w:t>固定解的解决方案，轨道精度从原有浮点解的（</w:t>
      </w:r>
      <w:r w:rsidR="00AA32E4">
        <w:rPr>
          <w:rFonts w:hint="eastAsia"/>
        </w:rPr>
        <w:t>6</w:t>
      </w:r>
      <w:r w:rsidR="00AA32E4">
        <w:t>.9</w:t>
      </w:r>
      <w:r w:rsidR="00AA32E4">
        <w:rPr>
          <w:rFonts w:hint="eastAsia"/>
        </w:rPr>
        <w:t>cm</w:t>
      </w:r>
      <w:r w:rsidR="00AA32E4">
        <w:rPr>
          <w:rFonts w:hint="eastAsia"/>
        </w:rPr>
        <w:t>，</w:t>
      </w:r>
      <w:r w:rsidR="00AA32E4">
        <w:rPr>
          <w:rFonts w:hint="eastAsia"/>
        </w:rPr>
        <w:t>4</w:t>
      </w:r>
      <w:r w:rsidR="00AA32E4">
        <w:t>.9</w:t>
      </w:r>
      <w:r w:rsidR="00AA32E4">
        <w:rPr>
          <w:rFonts w:hint="eastAsia"/>
        </w:rPr>
        <w:t>cm</w:t>
      </w:r>
      <w:r w:rsidR="00AA32E4">
        <w:rPr>
          <w:rFonts w:hint="eastAsia"/>
        </w:rPr>
        <w:t>，</w:t>
      </w:r>
      <w:r w:rsidR="00AA32E4">
        <w:rPr>
          <w:rFonts w:hint="eastAsia"/>
        </w:rPr>
        <w:t>2</w:t>
      </w:r>
      <w:r w:rsidR="00AA32E4">
        <w:t>.3</w:t>
      </w:r>
      <w:r w:rsidR="00AA32E4">
        <w:rPr>
          <w:rFonts w:hint="eastAsia"/>
        </w:rPr>
        <w:t>cm</w:t>
      </w:r>
      <w:r w:rsidR="00AA32E4">
        <w:rPr>
          <w:rFonts w:hint="eastAsia"/>
        </w:rPr>
        <w:t>）改善至（</w:t>
      </w:r>
      <w:r w:rsidR="00AA32E4">
        <w:t>6.2</w:t>
      </w:r>
      <w:r w:rsidR="00AA32E4">
        <w:rPr>
          <w:rFonts w:hint="eastAsia"/>
        </w:rPr>
        <w:t>cm</w:t>
      </w:r>
      <w:r w:rsidR="00AA32E4">
        <w:rPr>
          <w:rFonts w:hint="eastAsia"/>
        </w:rPr>
        <w:t>，</w:t>
      </w:r>
      <w:r w:rsidR="00AA32E4">
        <w:rPr>
          <w:rFonts w:hint="eastAsia"/>
        </w:rPr>
        <w:t>4</w:t>
      </w:r>
      <w:r w:rsidR="00AA32E4">
        <w:t>.4</w:t>
      </w:r>
      <w:r w:rsidR="00AA32E4">
        <w:rPr>
          <w:rFonts w:hint="eastAsia"/>
        </w:rPr>
        <w:t>cm</w:t>
      </w:r>
      <w:r w:rsidR="00AA32E4">
        <w:rPr>
          <w:rFonts w:hint="eastAsia"/>
        </w:rPr>
        <w:t>，</w:t>
      </w:r>
      <w:r w:rsidR="00AA32E4">
        <w:rPr>
          <w:rFonts w:hint="eastAsia"/>
        </w:rPr>
        <w:t>2</w:t>
      </w:r>
      <w:r w:rsidR="00AA32E4">
        <w:t>.2</w:t>
      </w:r>
      <w:r w:rsidR="00AA32E4">
        <w:rPr>
          <w:rFonts w:hint="eastAsia"/>
        </w:rPr>
        <w:t>cm</w:t>
      </w:r>
      <w:r w:rsidR="00AA32E4">
        <w:rPr>
          <w:rFonts w:hint="eastAsia"/>
        </w:rPr>
        <w:t>），分别在切向、法向和径向上改善了</w:t>
      </w:r>
      <w:r w:rsidR="00AA32E4">
        <w:rPr>
          <w:rFonts w:hint="eastAsia"/>
        </w:rPr>
        <w:t>1</w:t>
      </w:r>
      <w:r w:rsidR="00AA32E4">
        <w:t>0</w:t>
      </w:r>
      <w:r w:rsidR="00AA32E4">
        <w:rPr>
          <w:rFonts w:hint="eastAsia"/>
        </w:rPr>
        <w:t>.</w:t>
      </w:r>
      <w:r w:rsidR="00AA32E4">
        <w:t>1%</w:t>
      </w:r>
      <w:r w:rsidR="00AA32E4">
        <w:rPr>
          <w:rFonts w:hint="eastAsia"/>
        </w:rPr>
        <w:t>，</w:t>
      </w:r>
      <w:r w:rsidR="00AA32E4">
        <w:rPr>
          <w:rFonts w:hint="eastAsia"/>
        </w:rPr>
        <w:t>1</w:t>
      </w:r>
      <w:r w:rsidR="00AA32E4">
        <w:t>0.2%</w:t>
      </w:r>
      <w:r w:rsidR="00AA32E4">
        <w:rPr>
          <w:rFonts w:hint="eastAsia"/>
        </w:rPr>
        <w:t>和</w:t>
      </w:r>
      <w:r w:rsidR="00AA32E4">
        <w:t>4.3%</w:t>
      </w:r>
      <w:r w:rsidR="00AA32E4">
        <w:rPr>
          <w:rFonts w:hint="eastAsia"/>
        </w:rPr>
        <w:t>。三维方向精度则从原有的</w:t>
      </w:r>
      <w:r w:rsidR="00AA32E4">
        <w:t>9</w:t>
      </w:r>
      <w:r w:rsidR="00AA32E4">
        <w:rPr>
          <w:rFonts w:hint="eastAsia"/>
        </w:rPr>
        <w:t>.</w:t>
      </w:r>
      <w:r w:rsidR="00AA32E4">
        <w:t>1cm</w:t>
      </w:r>
      <w:r w:rsidR="00AA32E4">
        <w:rPr>
          <w:rFonts w:hint="eastAsia"/>
        </w:rPr>
        <w:t>改善至</w:t>
      </w:r>
      <w:r w:rsidR="00AA32E4">
        <w:t>8.2cm</w:t>
      </w:r>
      <w:r w:rsidR="00AA32E4">
        <w:rPr>
          <w:rFonts w:hint="eastAsia"/>
        </w:rPr>
        <w:t>，提升了</w:t>
      </w:r>
      <w:r w:rsidR="00AA32E4">
        <w:t>9.9%</w:t>
      </w:r>
      <w:r w:rsidR="00AA32E4">
        <w:rPr>
          <w:rFonts w:hint="eastAsia"/>
        </w:rPr>
        <w:t>，</w:t>
      </w:r>
      <w:del w:id="625" w:author="王 庆云" w:date="2022-04-18T13:37:00Z">
        <w:r w:rsidR="00AA32E4" w:rsidDel="005461B2">
          <w:rPr>
            <w:rFonts w:hint="eastAsia"/>
          </w:rPr>
          <w:delText>改善量级</w:delText>
        </w:r>
      </w:del>
      <w:ins w:id="626" w:author="王 庆云" w:date="2022-04-18T13:37:00Z">
        <w:r>
          <w:rPr>
            <w:rFonts w:hint="eastAsia"/>
          </w:rPr>
          <w:t>精度提升了</w:t>
        </w:r>
      </w:ins>
      <w:r w:rsidR="00AA32E4">
        <w:rPr>
          <w:rFonts w:hint="eastAsia"/>
        </w:rPr>
        <w:t>在</w:t>
      </w:r>
      <w:r w:rsidR="00AA32E4">
        <w:rPr>
          <w:rFonts w:hint="eastAsia"/>
        </w:rPr>
        <w:t>1cm</w:t>
      </w:r>
      <w:r w:rsidR="00AA32E4">
        <w:rPr>
          <w:rFonts w:hint="eastAsia"/>
        </w:rPr>
        <w:t>左右。相较而言，</w:t>
      </w:r>
      <w:r w:rsidR="00AA32E4">
        <w:rPr>
          <w:rFonts w:hint="eastAsia"/>
        </w:rPr>
        <w:t>SRIF</w:t>
      </w:r>
      <w:r w:rsidR="00AA32E4">
        <w:t>-</w:t>
      </w:r>
      <w:r w:rsidR="00AA32E4">
        <w:rPr>
          <w:rFonts w:hint="eastAsia"/>
        </w:rPr>
        <w:t>Fix</w:t>
      </w:r>
      <w:r w:rsidR="00AA32E4">
        <w:t>-ALL</w:t>
      </w:r>
      <w:r w:rsidR="00AA32E4">
        <w:rPr>
          <w:rFonts w:hint="eastAsia"/>
        </w:rPr>
        <w:t>固定解的方案则是有了更为显著的改善。其在切向、法相和径向上精度</w:t>
      </w:r>
      <w:ins w:id="627" w:author="王 庆云" w:date="2022-04-18T13:41:00Z">
        <w:r w:rsidR="00F91A73">
          <w:rPr>
            <w:rFonts w:hint="eastAsia"/>
          </w:rPr>
          <w:t>分别</w:t>
        </w:r>
      </w:ins>
      <w:r w:rsidR="00AA32E4">
        <w:rPr>
          <w:rFonts w:hint="eastAsia"/>
        </w:rPr>
        <w:t>为</w:t>
      </w:r>
      <w:r w:rsidR="00AA32E4">
        <w:t>4.2</w:t>
      </w:r>
      <w:r w:rsidR="00AA32E4">
        <w:rPr>
          <w:rFonts w:hint="eastAsia"/>
        </w:rPr>
        <w:t>cm</w:t>
      </w:r>
      <w:r w:rsidR="00AA32E4">
        <w:rPr>
          <w:rFonts w:hint="eastAsia"/>
        </w:rPr>
        <w:t>，</w:t>
      </w:r>
      <w:r w:rsidR="00AA32E4">
        <w:t>3.1</w:t>
      </w:r>
      <w:r w:rsidR="00AA32E4">
        <w:rPr>
          <w:rFonts w:hint="eastAsia"/>
        </w:rPr>
        <w:t>cm</w:t>
      </w:r>
      <w:r w:rsidR="00AA32E4">
        <w:rPr>
          <w:rFonts w:hint="eastAsia"/>
        </w:rPr>
        <w:t>和</w:t>
      </w:r>
      <w:r w:rsidR="00AA32E4">
        <w:rPr>
          <w:rFonts w:hint="eastAsia"/>
        </w:rPr>
        <w:t>2</w:t>
      </w:r>
      <w:r w:rsidR="00AA32E4">
        <w:t>.2</w:t>
      </w:r>
      <w:r w:rsidR="00AA32E4">
        <w:rPr>
          <w:rFonts w:hint="eastAsia"/>
        </w:rPr>
        <w:t>cm</w:t>
      </w:r>
      <w:r w:rsidR="00AA32E4">
        <w:rPr>
          <w:rFonts w:hint="eastAsia"/>
        </w:rPr>
        <w:t>，相较于浮点解分别改善了</w:t>
      </w:r>
      <w:r w:rsidR="00AA32E4">
        <w:t>39</w:t>
      </w:r>
      <w:r w:rsidR="00AA32E4">
        <w:rPr>
          <w:rFonts w:hint="eastAsia"/>
        </w:rPr>
        <w:t>.1</w:t>
      </w:r>
      <w:r w:rsidR="00AA32E4">
        <w:t>%</w:t>
      </w:r>
      <w:r w:rsidR="00AA32E4">
        <w:rPr>
          <w:rFonts w:hint="eastAsia"/>
        </w:rPr>
        <w:t>，</w:t>
      </w:r>
      <w:r w:rsidR="00AA32E4">
        <w:rPr>
          <w:rFonts w:hint="eastAsia"/>
        </w:rPr>
        <w:t>3</w:t>
      </w:r>
      <w:r w:rsidR="00AA32E4">
        <w:t>6.7%</w:t>
      </w:r>
      <w:r w:rsidR="00AA32E4">
        <w:rPr>
          <w:rFonts w:hint="eastAsia"/>
        </w:rPr>
        <w:t>和</w:t>
      </w:r>
      <w:r w:rsidR="00AA32E4">
        <w:rPr>
          <w:rFonts w:hint="eastAsia"/>
        </w:rPr>
        <w:t>4</w:t>
      </w:r>
      <w:r w:rsidR="00AA32E4">
        <w:t>.3%</w:t>
      </w:r>
      <w:r w:rsidR="00AA32E4">
        <w:rPr>
          <w:rFonts w:hint="eastAsia"/>
        </w:rPr>
        <w:t>，在三维方向的精度也提升至了</w:t>
      </w:r>
      <w:r w:rsidR="00AA32E4">
        <w:rPr>
          <w:rFonts w:hint="eastAsia"/>
        </w:rPr>
        <w:t>5</w:t>
      </w:r>
      <w:r w:rsidR="00AA32E4">
        <w:t>.8</w:t>
      </w:r>
      <w:r w:rsidR="00AA32E4">
        <w:rPr>
          <w:rFonts w:hint="eastAsia"/>
        </w:rPr>
        <w:t>cm</w:t>
      </w:r>
      <w:r w:rsidR="00AA32E4">
        <w:rPr>
          <w:rFonts w:hint="eastAsia"/>
        </w:rPr>
        <w:t>，改善了</w:t>
      </w:r>
      <w:r w:rsidR="00AA32E4">
        <w:rPr>
          <w:rFonts w:hint="eastAsia"/>
        </w:rPr>
        <w:t>3</w:t>
      </w:r>
      <w:r w:rsidR="00AA32E4">
        <w:t>6.3%</w:t>
      </w:r>
      <w:r w:rsidR="00AA32E4">
        <w:rPr>
          <w:rFonts w:hint="eastAsia"/>
        </w:rPr>
        <w:t>，改善量级在</w:t>
      </w:r>
      <w:r w:rsidR="00AA32E4">
        <w:rPr>
          <w:rFonts w:hint="eastAsia"/>
        </w:rPr>
        <w:t>3cm</w:t>
      </w:r>
      <w:r w:rsidR="00AA32E4">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rsidR="00AA32E4">
        <w:t>Li et al. 2019</w:t>
      </w:r>
      <w:r w:rsidR="00AA32E4">
        <w:rPr>
          <w:rFonts w:hint="eastAsia"/>
        </w:rPr>
        <w:t>）。上述轨道三个方向上的改善程度也印证了前述的固定解方案在切向和法向的改善效果要显著于在径向方向上的改善的结论。对于</w:t>
      </w:r>
      <w:r w:rsidR="00AA32E4">
        <w:rPr>
          <w:rFonts w:hint="eastAsia"/>
        </w:rPr>
        <w:t>SRIF</w:t>
      </w:r>
      <w:r w:rsidR="00AA32E4">
        <w:t>-</w:t>
      </w:r>
      <w:r w:rsidR="00AA32E4">
        <w:rPr>
          <w:rFonts w:hint="eastAsia"/>
        </w:rPr>
        <w:t>Fix</w:t>
      </w:r>
      <w:r w:rsidR="00AA32E4">
        <w:t>-</w:t>
      </w:r>
      <w:r w:rsidR="00AA32E4">
        <w:rPr>
          <w:rFonts w:hint="eastAsia"/>
        </w:rPr>
        <w:t>IND</w:t>
      </w:r>
      <w:r w:rsidR="00AA32E4">
        <w:rPr>
          <w:rFonts w:hint="eastAsia"/>
        </w:rPr>
        <w:t>和</w:t>
      </w:r>
      <w:r w:rsidR="00AA32E4">
        <w:rPr>
          <w:rFonts w:hint="eastAsia"/>
        </w:rPr>
        <w:t>SRIF</w:t>
      </w:r>
      <w:r w:rsidR="00AA32E4">
        <w:t>-</w:t>
      </w:r>
      <w:r w:rsidR="00AA32E4">
        <w:rPr>
          <w:rFonts w:hint="eastAsia"/>
        </w:rPr>
        <w:t>Fix</w:t>
      </w:r>
      <w:r w:rsidR="00AA32E4">
        <w:t>-</w:t>
      </w:r>
      <w:r w:rsidR="00AA32E4">
        <w:rPr>
          <w:rFonts w:hint="eastAsia"/>
        </w:rPr>
        <w:t>ALL</w:t>
      </w:r>
      <w:r w:rsidR="00AA32E4">
        <w:rPr>
          <w:rFonts w:hint="eastAsia"/>
        </w:rPr>
        <w:t>两</w:t>
      </w:r>
      <w:del w:id="628" w:author="王 庆云" w:date="2022-04-18T13:46:00Z">
        <w:r w:rsidR="00AA32E4" w:rsidDel="009C55E3">
          <w:rPr>
            <w:rFonts w:hint="eastAsia"/>
          </w:rPr>
          <w:delText>者</w:delText>
        </w:r>
      </w:del>
      <w:ins w:id="629" w:author="王 庆云" w:date="2022-04-18T13:46:00Z">
        <w:r w:rsidR="009C55E3">
          <w:rPr>
            <w:rFonts w:hint="eastAsia"/>
          </w:rPr>
          <w:t>个</w:t>
        </w:r>
      </w:ins>
      <w:r w:rsidR="00AA32E4">
        <w:rPr>
          <w:rFonts w:hint="eastAsia"/>
        </w:rPr>
        <w:t>方案而言，</w:t>
      </w:r>
      <w:del w:id="630" w:author="王 庆云" w:date="2022-04-18T13:42:00Z">
        <w:r w:rsidR="00AA32E4" w:rsidDel="009C55E3">
          <w:rPr>
            <w:rFonts w:hint="eastAsia"/>
          </w:rPr>
          <w:delText>改善</w:delText>
        </w:r>
      </w:del>
      <w:ins w:id="631" w:author="王 庆云" w:date="2022-04-18T13:42:00Z">
        <w:r w:rsidR="009C55E3">
          <w:rPr>
            <w:rFonts w:hint="eastAsia"/>
          </w:rPr>
          <w:t>精度</w:t>
        </w:r>
      </w:ins>
      <w:r w:rsidR="00AA32E4">
        <w:rPr>
          <w:rFonts w:hint="eastAsia"/>
        </w:rPr>
        <w:t>差距主要体现在切向和法向上。考虑到两者处理策略的区别主要在于</w:t>
      </w:r>
      <w:del w:id="632" w:author="王 庆云" w:date="2022-04-18T13:44:00Z">
        <w:r w:rsidR="00AA32E4" w:rsidDel="009C55E3">
          <w:rPr>
            <w:rFonts w:hint="eastAsia"/>
          </w:rPr>
          <w:delText>待</w:delText>
        </w:r>
      </w:del>
      <w:r w:rsidR="00AA32E4">
        <w:rPr>
          <w:rFonts w:hint="eastAsia"/>
        </w:rPr>
        <w:t>模糊度独立基线的选取以及模糊度固定约束上，而在实时滤波轨道处理中，实时模糊度求解的质量相较于事后求解质量更差（理论上是单向平滑和双向平滑的差距），由此可能进一步</w:t>
      </w:r>
      <w:del w:id="633" w:author="王 庆云" w:date="2022-04-18T13:45:00Z">
        <w:r w:rsidR="00AA32E4" w:rsidDel="009C55E3">
          <w:rPr>
            <w:rFonts w:hint="eastAsia"/>
          </w:rPr>
          <w:delText>导致</w:delText>
        </w:r>
      </w:del>
      <w:ins w:id="634" w:author="王 庆云" w:date="2022-04-18T13:45:00Z">
        <w:r w:rsidR="009C55E3">
          <w:rPr>
            <w:rFonts w:hint="eastAsia"/>
          </w:rPr>
          <w:t>引起</w:t>
        </w:r>
      </w:ins>
      <w:r w:rsidR="00AA32E4">
        <w:rPr>
          <w:rFonts w:hint="eastAsia"/>
        </w:rPr>
        <w:t>了模糊度固定错误率较高，从而导致两者固定解方案结果出现差异。对于</w:t>
      </w:r>
      <w:r w:rsidR="00AA32E4">
        <w:rPr>
          <w:rFonts w:hint="eastAsia"/>
        </w:rPr>
        <w:t>SRIF</w:t>
      </w:r>
      <w:r w:rsidR="00AA32E4">
        <w:t>-</w:t>
      </w:r>
      <w:r w:rsidR="00AA32E4">
        <w:rPr>
          <w:rFonts w:hint="eastAsia"/>
        </w:rPr>
        <w:t>Fix</w:t>
      </w:r>
      <w:r w:rsidR="00AA32E4">
        <w:t>-ALL</w:t>
      </w:r>
      <w:r w:rsidR="00AA32E4">
        <w:rPr>
          <w:rFonts w:hint="eastAsia"/>
        </w:rPr>
        <w:t>方案而言，由于添加了所有模糊度的松约束方程，能够较好地抵消错误固定的模糊度的影响，因此呈现了更好地改善结果。</w:t>
      </w:r>
    </w:p>
    <w:p w14:paraId="0A1885D3" w14:textId="12164FE9"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w:t>
      </w:r>
      <w:del w:id="635" w:author="王 庆云" w:date="2022-04-18T13:46:00Z">
        <w:r w:rsidDel="009C55E3">
          <w:rPr>
            <w:rFonts w:hint="eastAsia"/>
          </w:rPr>
          <w:delText>者</w:delText>
        </w:r>
      </w:del>
      <w:r>
        <w:rPr>
          <w:rFonts w:hint="eastAsia"/>
        </w:rPr>
        <w:t>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897A40">
        <w:rPr>
          <w:rFonts w:hint="eastAsia"/>
        </w:rPr>
        <w:t>图</w:t>
      </w:r>
      <w:r w:rsidR="00897A40">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w:t>
      </w:r>
      <w:del w:id="636" w:author="王 庆云" w:date="2022-04-18T13:49:00Z">
        <w:r w:rsidDel="005C3CA8">
          <w:rPr>
            <w:rFonts w:hint="eastAsia"/>
          </w:rPr>
          <w:delText>于</w:delText>
        </w:r>
      </w:del>
      <w:ins w:id="637" w:author="王 庆云" w:date="2022-04-18T13:49:00Z">
        <w:r w:rsidR="005C3CA8">
          <w:rPr>
            <w:rFonts w:hint="eastAsia"/>
          </w:rPr>
          <w:t>本</w:t>
        </w:r>
      </w:ins>
      <w:r>
        <w:rPr>
          <w:rFonts w:hint="eastAsia"/>
        </w:rPr>
        <w:t>没有改变，与之前的结果一致。</w:t>
      </w:r>
    </w:p>
    <w:p w14:paraId="69D2AED1" w14:textId="77777777" w:rsidR="00AA32E4" w:rsidRDefault="00AA32E4" w:rsidP="00AA32E4">
      <w:pPr>
        <w:pStyle w:val="aa"/>
        <w:spacing w:before="120" w:after="120"/>
      </w:pPr>
      <w:r>
        <w:rPr>
          <w:noProof/>
        </w:rPr>
        <w:drawing>
          <wp:inline distT="0" distB="0" distL="0" distR="0" wp14:anchorId="70821398" wp14:editId="4936A94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14:paraId="5289667C" w14:textId="77777777" w:rsidR="00AA32E4" w:rsidRDefault="00AA32E4" w:rsidP="00AA32E4">
      <w:pPr>
        <w:pStyle w:val="a"/>
        <w:spacing w:before="120" w:after="120"/>
      </w:pPr>
      <w:bookmarkStart w:id="638" w:name="fig_fixind_fixall_compare"/>
      <w:bookmarkEnd w:id="638"/>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14:paraId="7C2D85B9" w14:textId="44D47866"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897A40">
        <w:rPr>
          <w:rFonts w:hint="eastAsia"/>
        </w:rPr>
        <w:t>图</w:t>
      </w:r>
      <w:r w:rsidR="00897A40">
        <w:rPr>
          <w:rFonts w:hint="eastAsia"/>
        </w:rPr>
        <w:t>3-9</w:t>
      </w:r>
      <w:r>
        <w:fldChar w:fldCharType="end"/>
      </w:r>
      <w:r>
        <w:rPr>
          <w:rFonts w:hint="eastAsia"/>
        </w:rPr>
        <w:t>则给出了处理弧段内两</w:t>
      </w:r>
      <w:del w:id="639" w:author="王 庆云" w:date="2022-04-18T13:49:00Z">
        <w:r w:rsidDel="005C3CA8">
          <w:rPr>
            <w:rFonts w:hint="eastAsia"/>
          </w:rPr>
          <w:delText>者</w:delText>
        </w:r>
      </w:del>
      <w:ins w:id="640" w:author="王 庆云" w:date="2022-04-18T13:49:00Z">
        <w:r w:rsidR="005C3CA8">
          <w:rPr>
            <w:rFonts w:hint="eastAsia"/>
          </w:rPr>
          <w:t>种</w:t>
        </w:r>
      </w:ins>
      <w:r>
        <w:rPr>
          <w:rFonts w:hint="eastAsia"/>
        </w:rPr>
        <w:t>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897A40">
        <w:rPr>
          <w:rFonts w:hint="eastAsia"/>
        </w:rPr>
        <w:t>表</w:t>
      </w:r>
      <w:r w:rsidR="00897A40">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w:t>
      </w:r>
      <w:del w:id="641" w:author="王 庆云" w:date="2022-04-18T13:52:00Z">
        <w:r w:rsidDel="00817350">
          <w:rPr>
            <w:rFonts w:hint="eastAsia"/>
          </w:rPr>
          <w:delText>中</w:delText>
        </w:r>
        <w:r w:rsidDel="00817350">
          <w:rPr>
            <w:rFonts w:hint="eastAsia"/>
          </w:rPr>
          <w:delText>SRIF</w:delText>
        </w:r>
        <w:r w:rsidDel="00817350">
          <w:delText>-</w:delText>
        </w:r>
        <w:r w:rsidDel="00817350">
          <w:rPr>
            <w:rFonts w:hint="eastAsia"/>
          </w:rPr>
          <w:delText>Fix</w:delText>
        </w:r>
        <w:r w:rsidDel="00817350">
          <w:delText>-</w:delText>
        </w:r>
        <w:r w:rsidDel="00817350">
          <w:rPr>
            <w:rFonts w:hint="eastAsia"/>
          </w:rPr>
          <w:delText>IND</w:delText>
        </w:r>
        <w:r w:rsidDel="00817350">
          <w:rPr>
            <w:rFonts w:hint="eastAsia"/>
          </w:rPr>
          <w:delText>方案的</w:delText>
        </w:r>
      </w:del>
      <w:r>
        <w:rPr>
          <w:rFonts w:hint="eastAsia"/>
        </w:rPr>
        <w:t>WL</w:t>
      </w:r>
      <w:r>
        <w:rPr>
          <w:rFonts w:hint="eastAsia"/>
        </w:rPr>
        <w:t>和</w:t>
      </w:r>
      <w:r>
        <w:rPr>
          <w:rFonts w:hint="eastAsia"/>
        </w:rPr>
        <w:t>NL</w:t>
      </w:r>
      <w:r>
        <w:rPr>
          <w:rFonts w:hint="eastAsia"/>
        </w:rPr>
        <w:t>模糊度的固定率均值</w:t>
      </w:r>
      <w:ins w:id="642" w:author="王 庆云" w:date="2022-04-18T13:53:00Z">
        <w:r w:rsidR="00817350">
          <w:rPr>
            <w:rFonts w:hint="eastAsia"/>
          </w:rPr>
          <w:t>分别为</w:t>
        </w:r>
      </w:ins>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w:t>
      </w:r>
      <w:del w:id="643" w:author="王 庆云" w:date="2022-04-18T13:53:00Z">
        <w:r w:rsidDel="00817350">
          <w:rPr>
            <w:rFonts w:hint="eastAsia"/>
          </w:rPr>
          <w:delText>对于</w:delText>
        </w:r>
      </w:del>
      <w:r>
        <w:rPr>
          <w:rFonts w:hint="eastAsia"/>
        </w:rPr>
        <w:t>SRIF</w:t>
      </w:r>
      <w:r>
        <w:t>-</w:t>
      </w:r>
      <w:r>
        <w:rPr>
          <w:rFonts w:hint="eastAsia"/>
        </w:rPr>
        <w:t>Fix</w:t>
      </w:r>
      <w:r>
        <w:t>-IND</w:t>
      </w:r>
      <w:del w:id="644" w:author="王 庆云" w:date="2022-04-18T13:54:00Z">
        <w:r w:rsidDel="00817350">
          <w:rPr>
            <w:rFonts w:hint="eastAsia"/>
          </w:rPr>
          <w:delText>上</w:delText>
        </w:r>
      </w:del>
      <w:r>
        <w:rPr>
          <w:rFonts w:hint="eastAsia"/>
        </w:rPr>
        <w:t>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w:t>
      </w:r>
      <w:ins w:id="645" w:author="王 庆云" w:date="2022-04-18T13:54:00Z">
        <w:r w:rsidR="00817350">
          <w:rPr>
            <w:rFonts w:hint="eastAsia"/>
          </w:rPr>
          <w:t>基线</w:t>
        </w:r>
      </w:ins>
      <w:del w:id="646" w:author="王 庆云" w:date="2022-04-18T13:54:00Z">
        <w:r w:rsidDel="00817350">
          <w:rPr>
            <w:rFonts w:hint="eastAsia"/>
          </w:rPr>
          <w:delText>集</w:delText>
        </w:r>
      </w:del>
      <w:r>
        <w:rPr>
          <w:rFonts w:hint="eastAsia"/>
        </w:rPr>
        <w:t>选取方法仍是沿用事后处理相同的算法，并不适用于实时处理。对于实时滤波轨道处理中，由于每个历元的模糊度信息是实时动态变化的，常规的算法容易受限，</w:t>
      </w:r>
      <w:del w:id="647" w:author="王 庆云" w:date="2022-04-18T13:58:00Z">
        <w:r w:rsidDel="00612872">
          <w:rPr>
            <w:rFonts w:hint="eastAsia"/>
          </w:rPr>
          <w:delText>这里的</w:delText>
        </w:r>
      </w:del>
      <w:r>
        <w:rPr>
          <w:rFonts w:hint="eastAsia"/>
        </w:rPr>
        <w:t>一个表现就是</w:t>
      </w:r>
      <w:r>
        <w:rPr>
          <w:rFonts w:hint="eastAsia"/>
        </w:rPr>
        <w:t>SRIF</w:t>
      </w:r>
      <w:r>
        <w:t>-</w:t>
      </w:r>
      <w:r>
        <w:rPr>
          <w:rFonts w:hint="eastAsia"/>
        </w:rPr>
        <w:t>Fix-IND</w:t>
      </w:r>
      <w:r>
        <w:rPr>
          <w:rFonts w:hint="eastAsia"/>
        </w:rPr>
        <w:t>方案的模糊度固定率随时间</w:t>
      </w:r>
      <w:del w:id="648" w:author="王 庆云" w:date="2022-04-18T13:58:00Z">
        <w:r w:rsidDel="00612872">
          <w:rPr>
            <w:rFonts w:hint="eastAsia"/>
          </w:rPr>
          <w:delText>的</w:delText>
        </w:r>
      </w:del>
      <w:r>
        <w:rPr>
          <w:rFonts w:hint="eastAsia"/>
        </w:rPr>
        <w:t>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w:t>
      </w:r>
      <w:ins w:id="649" w:author="王 庆云" w:date="2022-04-18T13:59:00Z">
        <w:r w:rsidR="00612872">
          <w:rPr>
            <w:rFonts w:hint="eastAsia"/>
          </w:rPr>
          <w:t>SRIF</w:t>
        </w:r>
        <w:r w:rsidR="00612872">
          <w:t>-</w:t>
        </w:r>
        <w:r w:rsidR="00612872">
          <w:rPr>
            <w:rFonts w:hint="eastAsia"/>
          </w:rPr>
          <w:t>F</w:t>
        </w:r>
        <w:r w:rsidR="00612872">
          <w:t>i</w:t>
        </w:r>
        <w:r w:rsidR="00612872">
          <w:rPr>
            <w:rFonts w:hint="eastAsia"/>
          </w:rPr>
          <w:t>x</w:t>
        </w:r>
        <w:r w:rsidR="00612872">
          <w:t>-</w:t>
        </w:r>
        <w:r w:rsidR="00612872">
          <w:rPr>
            <w:rFonts w:hint="eastAsia"/>
          </w:rPr>
          <w:t>ALL</w:t>
        </w:r>
        <w:r w:rsidR="00612872">
          <w:rPr>
            <w:rFonts w:hint="eastAsia"/>
          </w:rPr>
          <w:t>方案</w:t>
        </w:r>
      </w:ins>
      <w:del w:id="650" w:author="王 庆云" w:date="2022-04-18T13:59:00Z">
        <w:r w:rsidDel="00612872">
          <w:rPr>
            <w:rFonts w:hint="eastAsia"/>
          </w:rPr>
          <w:delText>其</w:delText>
        </w:r>
      </w:del>
      <w:r>
        <w:rPr>
          <w:rFonts w:hint="eastAsia"/>
        </w:rPr>
        <w:t>在实时滤波轨道处理中的会表现出更好的稳定性和改善效果。</w:t>
      </w:r>
    </w:p>
    <w:p w14:paraId="797012E0" w14:textId="77777777" w:rsidR="00AA32E4" w:rsidRDefault="00AA32E4" w:rsidP="00AA32E4">
      <w:pPr>
        <w:pStyle w:val="aa"/>
        <w:spacing w:before="120" w:after="120"/>
      </w:pPr>
      <w:r>
        <w:rPr>
          <w:noProof/>
        </w:rPr>
        <w:drawing>
          <wp:inline distT="0" distB="0" distL="0" distR="0" wp14:anchorId="5107DFFB" wp14:editId="362870F5">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5B910134" w14:textId="77777777" w:rsidR="00AA32E4" w:rsidRDefault="00AA32E4" w:rsidP="00AA32E4">
      <w:pPr>
        <w:pStyle w:val="a"/>
        <w:spacing w:before="120" w:after="120"/>
      </w:pPr>
      <w:bookmarkStart w:id="651" w:name="fig_fixrate_ind_all_G"/>
      <w:bookmarkEnd w:id="651"/>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64E7FC08" w14:textId="77777777" w:rsidR="00AA32E4" w:rsidRDefault="00AA32E4" w:rsidP="00DF6C0A">
      <w:pPr>
        <w:pStyle w:val="a0"/>
        <w:spacing w:before="120" w:after="120"/>
      </w:pPr>
      <w:bookmarkStart w:id="652" w:name="table_fixrate_ind_all_G"/>
      <w:bookmarkEnd w:id="652"/>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14:paraId="7F900552" w14:textId="77777777"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14:paraId="32BCBE6F" w14:textId="77777777" w:rsidR="00AA32E4" w:rsidRDefault="00056527" w:rsidP="009D1295">
            <w:pPr>
              <w:pStyle w:val="ab"/>
              <w:spacing w:beforeLines="50" w:before="120" w:after="120"/>
            </w:pPr>
            <w:r>
              <w:rPr>
                <w:rFonts w:hint="eastAsia"/>
              </w:rPr>
              <w:t>处理策略</w:t>
            </w:r>
          </w:p>
        </w:tc>
        <w:tc>
          <w:tcPr>
            <w:tcW w:w="0" w:type="auto"/>
          </w:tcPr>
          <w:p w14:paraId="0DE28803" w14:textId="77777777" w:rsidR="00AA32E4" w:rsidRDefault="00AA32E4" w:rsidP="009D1295">
            <w:pPr>
              <w:pStyle w:val="ab"/>
              <w:spacing w:beforeLines="50" w:before="120" w:after="120"/>
            </w:pPr>
            <w:r>
              <w:rPr>
                <w:rFonts w:hint="eastAsia"/>
              </w:rPr>
              <w:t>W</w:t>
            </w:r>
            <w:r>
              <w:t>L [%]</w:t>
            </w:r>
          </w:p>
        </w:tc>
        <w:tc>
          <w:tcPr>
            <w:tcW w:w="0" w:type="auto"/>
          </w:tcPr>
          <w:p w14:paraId="46888CD8" w14:textId="77777777" w:rsidR="00AA32E4" w:rsidRDefault="00AA32E4" w:rsidP="009D1295">
            <w:pPr>
              <w:pStyle w:val="ab"/>
              <w:spacing w:beforeLines="50" w:before="120" w:after="120"/>
            </w:pPr>
            <w:r>
              <w:rPr>
                <w:rFonts w:hint="eastAsia"/>
              </w:rPr>
              <w:t>N</w:t>
            </w:r>
            <w:r>
              <w:t>L [%]</w:t>
            </w:r>
          </w:p>
        </w:tc>
      </w:tr>
      <w:tr w:rsidR="00AA32E4" w14:paraId="05653E2E" w14:textId="77777777" w:rsidTr="0040698F">
        <w:trPr>
          <w:trHeight w:val="591"/>
        </w:trPr>
        <w:tc>
          <w:tcPr>
            <w:tcW w:w="0" w:type="auto"/>
          </w:tcPr>
          <w:p w14:paraId="5329063C" w14:textId="77777777"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14:paraId="67E117EB" w14:textId="77777777" w:rsidR="00AA32E4" w:rsidRDefault="00AA32E4" w:rsidP="009D1295">
            <w:pPr>
              <w:pStyle w:val="ab"/>
              <w:spacing w:beforeLines="50" w:before="120" w:after="120"/>
            </w:pPr>
            <w:r>
              <w:rPr>
                <w:rFonts w:hint="eastAsia"/>
              </w:rPr>
              <w:t>8</w:t>
            </w:r>
            <w:r>
              <w:t>0.8</w:t>
            </w:r>
          </w:p>
        </w:tc>
        <w:tc>
          <w:tcPr>
            <w:tcW w:w="0" w:type="auto"/>
          </w:tcPr>
          <w:p w14:paraId="415F7055" w14:textId="77777777" w:rsidR="00AA32E4" w:rsidRDefault="00AA32E4" w:rsidP="009D1295">
            <w:pPr>
              <w:pStyle w:val="ab"/>
              <w:spacing w:beforeLines="50" w:before="120" w:after="120"/>
            </w:pPr>
            <w:r>
              <w:rPr>
                <w:rFonts w:hint="eastAsia"/>
              </w:rPr>
              <w:t>6</w:t>
            </w:r>
            <w:r>
              <w:t>5.1</w:t>
            </w:r>
          </w:p>
        </w:tc>
      </w:tr>
      <w:tr w:rsidR="00AA32E4" w14:paraId="46D72ADA" w14:textId="77777777" w:rsidTr="0040698F">
        <w:trPr>
          <w:trHeight w:val="602"/>
        </w:trPr>
        <w:tc>
          <w:tcPr>
            <w:tcW w:w="0" w:type="auto"/>
          </w:tcPr>
          <w:p w14:paraId="180F2143" w14:textId="77777777" w:rsidR="00AA32E4" w:rsidRDefault="00AA32E4" w:rsidP="009D1295">
            <w:pPr>
              <w:pStyle w:val="ab"/>
              <w:spacing w:beforeLines="50" w:before="120" w:after="120"/>
            </w:pPr>
            <w:r>
              <w:rPr>
                <w:rFonts w:hint="eastAsia"/>
              </w:rPr>
              <w:t>S</w:t>
            </w:r>
            <w:r>
              <w:t>RIF-Fix-ALL</w:t>
            </w:r>
          </w:p>
        </w:tc>
        <w:tc>
          <w:tcPr>
            <w:tcW w:w="0" w:type="auto"/>
          </w:tcPr>
          <w:p w14:paraId="177BC3CF" w14:textId="77777777" w:rsidR="00AA32E4" w:rsidRDefault="00AA32E4" w:rsidP="009D1295">
            <w:pPr>
              <w:pStyle w:val="ab"/>
              <w:spacing w:beforeLines="50" w:before="120" w:after="120"/>
            </w:pPr>
            <w:r>
              <w:rPr>
                <w:rFonts w:hint="eastAsia"/>
              </w:rPr>
              <w:t>6</w:t>
            </w:r>
            <w:r>
              <w:t>1.1</w:t>
            </w:r>
          </w:p>
        </w:tc>
        <w:tc>
          <w:tcPr>
            <w:tcW w:w="0" w:type="auto"/>
          </w:tcPr>
          <w:p w14:paraId="0213A615" w14:textId="77777777" w:rsidR="00AA32E4" w:rsidRDefault="00AA32E4" w:rsidP="009D1295">
            <w:pPr>
              <w:pStyle w:val="ab"/>
              <w:spacing w:beforeLines="50" w:before="120" w:after="120"/>
            </w:pPr>
            <w:r>
              <w:rPr>
                <w:rFonts w:hint="eastAsia"/>
              </w:rPr>
              <w:t>4</w:t>
            </w:r>
            <w:r>
              <w:t>7.8</w:t>
            </w:r>
          </w:p>
        </w:tc>
      </w:tr>
    </w:tbl>
    <w:p w14:paraId="4793C204" w14:textId="77777777" w:rsidR="00AA32E4" w:rsidRDefault="00AA32E4" w:rsidP="00AA32E4">
      <w:pPr>
        <w:pStyle w:val="ab"/>
        <w:spacing w:before="120" w:after="120"/>
      </w:pPr>
    </w:p>
    <w:p w14:paraId="0A86F59D" w14:textId="20C366D3"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w:t>
      </w:r>
      <w:del w:id="653" w:author="王 庆云" w:date="2022-04-18T14:03:00Z">
        <w:r w:rsidDel="00152C44">
          <w:rPr>
            <w:rFonts w:hint="eastAsia"/>
          </w:rPr>
          <w:delText>。</w:delText>
        </w:r>
      </w:del>
      <w:ins w:id="654" w:author="王 庆云" w:date="2022-04-18T14:03:00Z">
        <w:r w:rsidR="00152C44">
          <w:rPr>
            <w:rFonts w:hint="eastAsia"/>
          </w:rPr>
          <w:t>，</w:t>
        </w:r>
      </w:ins>
      <w:r>
        <w:rPr>
          <w:rFonts w:hint="eastAsia"/>
        </w:rPr>
        <w:t>接下来分别</w:t>
      </w:r>
      <w:del w:id="655" w:author="王 庆云" w:date="2022-04-18T14:03:00Z">
        <w:r w:rsidDel="00152C44">
          <w:rPr>
            <w:rFonts w:hint="eastAsia"/>
          </w:rPr>
          <w:delText>给出</w:delText>
        </w:r>
      </w:del>
      <w:ins w:id="656" w:author="王 庆云" w:date="2022-04-18T14:03:00Z">
        <w:r w:rsidR="00152C44">
          <w:rPr>
            <w:rFonts w:hint="eastAsia"/>
          </w:rPr>
          <w:t>展示</w:t>
        </w:r>
      </w:ins>
      <w:del w:id="657" w:author="王 庆云" w:date="2022-04-18T14:03:00Z">
        <w:r w:rsidDel="00152C44">
          <w:rPr>
            <w:rFonts w:hint="eastAsia"/>
          </w:rPr>
          <w:delText>模糊度固定算法在</w:delText>
        </w:r>
      </w:del>
      <w:r w:rsidR="00D20C7E">
        <w:rPr>
          <w:rFonts w:hint="eastAsia"/>
        </w:rPr>
        <w:t>Galileo</w:t>
      </w:r>
      <w:r>
        <w:rPr>
          <w:rFonts w:hint="eastAsia"/>
        </w:rPr>
        <w:t>和</w:t>
      </w:r>
      <w:r>
        <w:rPr>
          <w:rFonts w:hint="eastAsia"/>
        </w:rPr>
        <w:t>BDS</w:t>
      </w:r>
      <w:r>
        <w:rPr>
          <w:rFonts w:hint="eastAsia"/>
        </w:rPr>
        <w:t>系统</w:t>
      </w:r>
      <w:del w:id="658" w:author="王 庆云" w:date="2022-04-18T14:03:00Z">
        <w:r w:rsidDel="00152C44">
          <w:rPr>
            <w:rFonts w:hint="eastAsia"/>
          </w:rPr>
          <w:delText>上</w:delText>
        </w:r>
      </w:del>
      <w:r>
        <w:rPr>
          <w:rFonts w:hint="eastAsia"/>
        </w:rPr>
        <w:t>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897A40">
        <w:rPr>
          <w:rFonts w:hint="eastAsia"/>
        </w:rPr>
        <w:t>图</w:t>
      </w:r>
      <w:r w:rsidR="00897A40">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w:t>
      </w:r>
      <w:del w:id="659" w:author="王 庆云" w:date="2022-04-18T14:06:00Z">
        <w:r w:rsidDel="00152C44">
          <w:rPr>
            <w:rFonts w:hint="eastAsia"/>
          </w:rPr>
          <w:delText>而言</w:delText>
        </w:r>
      </w:del>
      <w:r>
        <w:rPr>
          <w:rFonts w:hint="eastAsia"/>
        </w:rPr>
        <w:t>，其浮点解轨道精度在切向，法向和径向上的精度分别优于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w:t>
      </w:r>
      <w:ins w:id="660" w:author="王 庆云" w:date="2022-04-18T14:07:00Z">
        <w:r w:rsidR="00152C44">
          <w:rPr>
            <w:rFonts w:hint="eastAsia"/>
          </w:rPr>
          <w:t>则</w:t>
        </w:r>
      </w:ins>
      <w:del w:id="661" w:author="王 庆云" w:date="2022-04-18T14:07:00Z">
        <w:r w:rsidDel="00152C44">
          <w:rPr>
            <w:rFonts w:hint="eastAsia"/>
          </w:rPr>
          <w:delText>则改善</w:delText>
        </w:r>
      </w:del>
      <w:ins w:id="662" w:author="王 庆云" w:date="2022-04-18T14:07:00Z">
        <w:r w:rsidR="00152C44">
          <w:rPr>
            <w:rFonts w:hint="eastAsia"/>
          </w:rPr>
          <w:t>稍</w:t>
        </w:r>
      </w:ins>
      <w:del w:id="663" w:author="王 庆云" w:date="2022-04-18T14:07:00Z">
        <w:r w:rsidDel="00152C44">
          <w:rPr>
            <w:rFonts w:hint="eastAsia"/>
          </w:rPr>
          <w:delText>微</w:delText>
        </w:r>
      </w:del>
      <w:r>
        <w:rPr>
          <w:rFonts w:hint="eastAsia"/>
        </w:rPr>
        <w:t>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897A40">
        <w:rPr>
          <w:rFonts w:hint="eastAsia"/>
        </w:rPr>
        <w:t>表</w:t>
      </w:r>
      <w:r w:rsidR="00897A40">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del w:id="664" w:author="王 庆云" w:date="2022-04-18T14:08:00Z">
        <w:r w:rsidDel="00D56B44">
          <w:rPr>
            <w:rFonts w:hint="eastAsia"/>
          </w:rPr>
          <w:delText>。</w:delText>
        </w:r>
      </w:del>
      <w:ins w:id="665" w:author="王 庆云" w:date="2022-04-18T14:08:00Z">
        <w:r w:rsidR="00D56B44">
          <w:rPr>
            <w:rFonts w:hint="eastAsia"/>
          </w:rPr>
          <w:t>；</w:t>
        </w:r>
      </w:ins>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14:paraId="7689398F" w14:textId="77777777" w:rsidR="00AA32E4" w:rsidRDefault="00AA32E4" w:rsidP="00AA32E4">
      <w:pPr>
        <w:pStyle w:val="aa"/>
        <w:spacing w:before="120" w:after="120"/>
      </w:pPr>
      <w:r>
        <w:rPr>
          <w:noProof/>
        </w:rPr>
        <w:drawing>
          <wp:inline distT="0" distB="0" distL="0" distR="0" wp14:anchorId="48823980" wp14:editId="46E4BCD0">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14:paraId="097225A1" w14:textId="77777777" w:rsidR="00AA32E4" w:rsidRDefault="00D20C7E" w:rsidP="009069F3">
      <w:pPr>
        <w:pStyle w:val="a"/>
        <w:spacing w:before="120" w:after="120"/>
      </w:pPr>
      <w:bookmarkStart w:id="666" w:name="fig_srif_float_fixind_fixall_compare_E"/>
      <w:bookmarkEnd w:id="666"/>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14:paraId="7B1A3C92" w14:textId="77777777" w:rsidR="00AA32E4" w:rsidRDefault="00D20C7E" w:rsidP="00AA32E4">
      <w:pPr>
        <w:pStyle w:val="a0"/>
        <w:spacing w:before="120" w:after="120"/>
      </w:pPr>
      <w:bookmarkStart w:id="667" w:name="table_float_fixind_fixall_compare_E"/>
      <w:bookmarkEnd w:id="667"/>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14:paraId="4279E5BD"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9297E3" w14:textId="77777777" w:rsidR="00AA32E4" w:rsidRDefault="00293CA6" w:rsidP="002061B4">
            <w:pPr>
              <w:pStyle w:val="ab"/>
              <w:spacing w:beforeLines="50" w:before="120" w:after="120"/>
            </w:pPr>
            <w:r>
              <w:rPr>
                <w:rFonts w:hint="eastAsia"/>
              </w:rPr>
              <w:t>处理策略</w:t>
            </w:r>
          </w:p>
        </w:tc>
        <w:tc>
          <w:tcPr>
            <w:tcW w:w="0" w:type="auto"/>
          </w:tcPr>
          <w:p w14:paraId="6AD9BA33" w14:textId="77777777" w:rsidR="00AA32E4" w:rsidRDefault="00293CA6" w:rsidP="002061B4">
            <w:pPr>
              <w:pStyle w:val="ab"/>
              <w:spacing w:beforeLines="50" w:before="120" w:after="120"/>
            </w:pPr>
            <w:r>
              <w:rPr>
                <w:rFonts w:hint="eastAsia"/>
              </w:rPr>
              <w:t>切向</w:t>
            </w:r>
            <w:r w:rsidR="00AA32E4">
              <w:t>[cm]</w:t>
            </w:r>
          </w:p>
        </w:tc>
        <w:tc>
          <w:tcPr>
            <w:tcW w:w="0" w:type="auto"/>
          </w:tcPr>
          <w:p w14:paraId="3DC93575" w14:textId="77777777" w:rsidR="00AA32E4" w:rsidRDefault="00293CA6" w:rsidP="002061B4">
            <w:pPr>
              <w:pStyle w:val="ab"/>
              <w:spacing w:beforeLines="50" w:before="120" w:after="120"/>
            </w:pPr>
            <w:r>
              <w:rPr>
                <w:rFonts w:hint="eastAsia"/>
              </w:rPr>
              <w:t>法向</w:t>
            </w:r>
            <w:r w:rsidR="00AA32E4">
              <w:t>[cm]</w:t>
            </w:r>
          </w:p>
        </w:tc>
        <w:tc>
          <w:tcPr>
            <w:tcW w:w="0" w:type="auto"/>
          </w:tcPr>
          <w:p w14:paraId="6B1497F4" w14:textId="77777777" w:rsidR="00AA32E4" w:rsidRDefault="00293CA6" w:rsidP="002061B4">
            <w:pPr>
              <w:pStyle w:val="ab"/>
              <w:spacing w:beforeLines="50" w:before="120" w:after="120"/>
            </w:pPr>
            <w:r>
              <w:rPr>
                <w:rFonts w:hint="eastAsia"/>
              </w:rPr>
              <w:t>径向</w:t>
            </w:r>
            <w:r w:rsidR="00AA32E4">
              <w:t>[cm]</w:t>
            </w:r>
          </w:p>
        </w:tc>
        <w:tc>
          <w:tcPr>
            <w:tcW w:w="0" w:type="auto"/>
          </w:tcPr>
          <w:p w14:paraId="10164C4D" w14:textId="77777777" w:rsidR="00AA32E4" w:rsidRDefault="00AA32E4" w:rsidP="002061B4">
            <w:pPr>
              <w:pStyle w:val="ab"/>
              <w:spacing w:beforeLines="50" w:before="120" w:after="120"/>
            </w:pPr>
            <w:r>
              <w:rPr>
                <w:rFonts w:hint="eastAsia"/>
              </w:rPr>
              <w:t>3</w:t>
            </w:r>
            <w:r>
              <w:t>D[cm]</w:t>
            </w:r>
          </w:p>
        </w:tc>
      </w:tr>
      <w:tr w:rsidR="00AA32E4" w14:paraId="2070CDCF" w14:textId="77777777" w:rsidTr="009040C2">
        <w:tc>
          <w:tcPr>
            <w:tcW w:w="0" w:type="auto"/>
          </w:tcPr>
          <w:p w14:paraId="596F4D3D" w14:textId="77777777" w:rsidR="00AA32E4" w:rsidRDefault="00AA32E4" w:rsidP="002061B4">
            <w:pPr>
              <w:pStyle w:val="ab"/>
              <w:spacing w:beforeLines="50" w:before="120" w:after="120"/>
            </w:pPr>
            <w:r>
              <w:rPr>
                <w:rFonts w:hint="eastAsia"/>
              </w:rPr>
              <w:t>S</w:t>
            </w:r>
            <w:r>
              <w:t>RIF-Float</w:t>
            </w:r>
          </w:p>
        </w:tc>
        <w:tc>
          <w:tcPr>
            <w:tcW w:w="0" w:type="auto"/>
          </w:tcPr>
          <w:p w14:paraId="1DF3053D" w14:textId="77777777" w:rsidR="00AA32E4" w:rsidRDefault="00AA32E4" w:rsidP="002061B4">
            <w:pPr>
              <w:pStyle w:val="ab"/>
              <w:spacing w:beforeLines="50" w:before="120" w:after="120"/>
            </w:pPr>
            <w:r>
              <w:rPr>
                <w:rFonts w:hint="eastAsia"/>
              </w:rPr>
              <w:t>7</w:t>
            </w:r>
            <w:r>
              <w:t>.2</w:t>
            </w:r>
          </w:p>
        </w:tc>
        <w:tc>
          <w:tcPr>
            <w:tcW w:w="0" w:type="auto"/>
          </w:tcPr>
          <w:p w14:paraId="0F1CB41A" w14:textId="77777777" w:rsidR="00AA32E4" w:rsidRDefault="00AA32E4" w:rsidP="002061B4">
            <w:pPr>
              <w:pStyle w:val="ab"/>
              <w:spacing w:beforeLines="50" w:before="120" w:after="120"/>
            </w:pPr>
            <w:r>
              <w:rPr>
                <w:rFonts w:hint="eastAsia"/>
              </w:rPr>
              <w:t>4</w:t>
            </w:r>
            <w:r>
              <w:t>.9</w:t>
            </w:r>
          </w:p>
        </w:tc>
        <w:tc>
          <w:tcPr>
            <w:tcW w:w="0" w:type="auto"/>
          </w:tcPr>
          <w:p w14:paraId="5B361319" w14:textId="77777777" w:rsidR="00AA32E4" w:rsidRDefault="00AA32E4" w:rsidP="002061B4">
            <w:pPr>
              <w:pStyle w:val="ab"/>
              <w:spacing w:beforeLines="50" w:before="120" w:after="120"/>
            </w:pPr>
            <w:r>
              <w:rPr>
                <w:rFonts w:hint="eastAsia"/>
              </w:rPr>
              <w:t>3</w:t>
            </w:r>
            <w:r>
              <w:t>.8</w:t>
            </w:r>
          </w:p>
        </w:tc>
        <w:tc>
          <w:tcPr>
            <w:tcW w:w="0" w:type="auto"/>
          </w:tcPr>
          <w:p w14:paraId="44879520" w14:textId="77777777" w:rsidR="00AA32E4" w:rsidRDefault="00AA32E4" w:rsidP="002061B4">
            <w:pPr>
              <w:pStyle w:val="ab"/>
              <w:spacing w:beforeLines="50" w:before="120" w:after="120"/>
            </w:pPr>
            <w:r>
              <w:rPr>
                <w:rFonts w:hint="eastAsia"/>
              </w:rPr>
              <w:t>9</w:t>
            </w:r>
            <w:r>
              <w:t>.8</w:t>
            </w:r>
          </w:p>
        </w:tc>
      </w:tr>
      <w:tr w:rsidR="00AA32E4" w14:paraId="05DE88E1" w14:textId="77777777" w:rsidTr="009040C2">
        <w:tc>
          <w:tcPr>
            <w:tcW w:w="0" w:type="auto"/>
          </w:tcPr>
          <w:p w14:paraId="2294483B" w14:textId="77777777" w:rsidR="00AA32E4" w:rsidRDefault="00AA32E4" w:rsidP="002061B4">
            <w:pPr>
              <w:pStyle w:val="ab"/>
              <w:spacing w:beforeLines="50" w:before="120" w:after="120"/>
            </w:pPr>
            <w:r>
              <w:rPr>
                <w:rFonts w:hint="eastAsia"/>
              </w:rPr>
              <w:t>S</w:t>
            </w:r>
            <w:r>
              <w:t>RIF-Fix-IND</w:t>
            </w:r>
          </w:p>
        </w:tc>
        <w:tc>
          <w:tcPr>
            <w:tcW w:w="0" w:type="auto"/>
          </w:tcPr>
          <w:p w14:paraId="2DA3C498" w14:textId="77777777" w:rsidR="00AA32E4" w:rsidRDefault="00AA32E4" w:rsidP="002061B4">
            <w:pPr>
              <w:pStyle w:val="ab"/>
              <w:spacing w:beforeLines="50" w:before="120" w:after="120"/>
            </w:pPr>
            <w:r>
              <w:rPr>
                <w:rFonts w:hint="eastAsia"/>
              </w:rPr>
              <w:t>6</w:t>
            </w:r>
            <w:r>
              <w:t>.7</w:t>
            </w:r>
          </w:p>
        </w:tc>
        <w:tc>
          <w:tcPr>
            <w:tcW w:w="0" w:type="auto"/>
          </w:tcPr>
          <w:p w14:paraId="7EB9C7CB" w14:textId="77777777" w:rsidR="00AA32E4" w:rsidRDefault="00AA32E4" w:rsidP="002061B4">
            <w:pPr>
              <w:pStyle w:val="ab"/>
              <w:spacing w:beforeLines="50" w:before="120" w:after="120"/>
            </w:pPr>
            <w:r>
              <w:rPr>
                <w:rFonts w:hint="eastAsia"/>
              </w:rPr>
              <w:t>4</w:t>
            </w:r>
            <w:r>
              <w:t>.6</w:t>
            </w:r>
          </w:p>
        </w:tc>
        <w:tc>
          <w:tcPr>
            <w:tcW w:w="0" w:type="auto"/>
          </w:tcPr>
          <w:p w14:paraId="3832A903" w14:textId="77777777" w:rsidR="00AA32E4" w:rsidRDefault="00AA32E4" w:rsidP="002061B4">
            <w:pPr>
              <w:pStyle w:val="ab"/>
              <w:spacing w:beforeLines="50" w:before="120" w:after="120"/>
            </w:pPr>
            <w:r>
              <w:rPr>
                <w:rFonts w:hint="eastAsia"/>
              </w:rPr>
              <w:t>3</w:t>
            </w:r>
            <w:r>
              <w:t>.7</w:t>
            </w:r>
          </w:p>
        </w:tc>
        <w:tc>
          <w:tcPr>
            <w:tcW w:w="0" w:type="auto"/>
          </w:tcPr>
          <w:p w14:paraId="0A8AB215" w14:textId="77777777" w:rsidR="00AA32E4" w:rsidRDefault="00AA32E4" w:rsidP="002061B4">
            <w:pPr>
              <w:pStyle w:val="ab"/>
              <w:spacing w:beforeLines="50" w:before="120" w:after="120"/>
            </w:pPr>
            <w:r>
              <w:rPr>
                <w:rFonts w:hint="eastAsia"/>
              </w:rPr>
              <w:t>9</w:t>
            </w:r>
            <w:r>
              <w:t>.2</w:t>
            </w:r>
          </w:p>
        </w:tc>
      </w:tr>
      <w:tr w:rsidR="00AA32E4" w14:paraId="2F5891C7" w14:textId="77777777" w:rsidTr="009040C2">
        <w:tc>
          <w:tcPr>
            <w:tcW w:w="0" w:type="auto"/>
          </w:tcPr>
          <w:p w14:paraId="4535CA86" w14:textId="77777777" w:rsidR="00AA32E4" w:rsidRDefault="00AA32E4" w:rsidP="002061B4">
            <w:pPr>
              <w:pStyle w:val="ab"/>
              <w:spacing w:beforeLines="50" w:before="120" w:after="120"/>
            </w:pPr>
            <w:r>
              <w:rPr>
                <w:rFonts w:hint="eastAsia"/>
              </w:rPr>
              <w:t>S</w:t>
            </w:r>
            <w:r>
              <w:t>RIF-Fix-ALL</w:t>
            </w:r>
          </w:p>
        </w:tc>
        <w:tc>
          <w:tcPr>
            <w:tcW w:w="0" w:type="auto"/>
          </w:tcPr>
          <w:p w14:paraId="3BA745A8" w14:textId="77777777" w:rsidR="00AA32E4" w:rsidRDefault="00AA32E4" w:rsidP="002061B4">
            <w:pPr>
              <w:pStyle w:val="ab"/>
              <w:spacing w:beforeLines="50" w:before="120" w:after="120"/>
            </w:pPr>
            <w:r>
              <w:rPr>
                <w:rFonts w:hint="eastAsia"/>
              </w:rPr>
              <w:t>4</w:t>
            </w:r>
            <w:r>
              <w:t>.1</w:t>
            </w:r>
          </w:p>
        </w:tc>
        <w:tc>
          <w:tcPr>
            <w:tcW w:w="0" w:type="auto"/>
          </w:tcPr>
          <w:p w14:paraId="1B2802BE" w14:textId="77777777" w:rsidR="00AA32E4" w:rsidRDefault="00AA32E4" w:rsidP="002061B4">
            <w:pPr>
              <w:pStyle w:val="ab"/>
              <w:spacing w:beforeLines="50" w:before="120" w:after="120"/>
            </w:pPr>
            <w:r>
              <w:rPr>
                <w:rFonts w:hint="eastAsia"/>
              </w:rPr>
              <w:t>3</w:t>
            </w:r>
            <w:r>
              <w:t>.2</w:t>
            </w:r>
          </w:p>
        </w:tc>
        <w:tc>
          <w:tcPr>
            <w:tcW w:w="0" w:type="auto"/>
          </w:tcPr>
          <w:p w14:paraId="68FDFC27" w14:textId="77777777" w:rsidR="00AA32E4" w:rsidRDefault="00AA32E4" w:rsidP="002061B4">
            <w:pPr>
              <w:pStyle w:val="ab"/>
              <w:spacing w:beforeLines="50" w:before="120" w:after="120"/>
            </w:pPr>
            <w:r>
              <w:rPr>
                <w:rFonts w:hint="eastAsia"/>
              </w:rPr>
              <w:t>3</w:t>
            </w:r>
            <w:r>
              <w:t>.6</w:t>
            </w:r>
          </w:p>
        </w:tc>
        <w:tc>
          <w:tcPr>
            <w:tcW w:w="0" w:type="auto"/>
          </w:tcPr>
          <w:p w14:paraId="72BF48CB" w14:textId="77777777" w:rsidR="00AA32E4" w:rsidRDefault="00AA32E4" w:rsidP="002061B4">
            <w:pPr>
              <w:pStyle w:val="ab"/>
              <w:spacing w:beforeLines="50" w:before="120" w:after="120"/>
            </w:pPr>
            <w:r>
              <w:rPr>
                <w:rFonts w:hint="eastAsia"/>
              </w:rPr>
              <w:t>6</w:t>
            </w:r>
            <w:r>
              <w:t>.5</w:t>
            </w:r>
          </w:p>
        </w:tc>
      </w:tr>
    </w:tbl>
    <w:p w14:paraId="73DD46D9" w14:textId="77777777" w:rsidR="00AA32E4" w:rsidRDefault="00AA32E4" w:rsidP="00AA32E4">
      <w:pPr>
        <w:pStyle w:val="ab"/>
        <w:spacing w:before="120" w:after="120"/>
      </w:pPr>
    </w:p>
    <w:p w14:paraId="36273673" w14:textId="1BD0D1C5" w:rsidR="00D56B44" w:rsidDel="00D56B44" w:rsidRDefault="00AA32E4" w:rsidP="00D56B44">
      <w:pPr>
        <w:spacing w:before="60" w:after="60"/>
        <w:ind w:firstLine="480"/>
        <w:rPr>
          <w:del w:id="668" w:author="王 庆云" w:date="2022-04-18T14:13:00Z"/>
          <w:moveTo w:id="669" w:author="王 庆云" w:date="2022-04-18T14:13:00Z"/>
        </w:rPr>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897A40">
        <w:rPr>
          <w:rFonts w:hint="eastAsia"/>
        </w:rPr>
        <w:t>图</w:t>
      </w:r>
      <w:r w:rsidR="00897A40">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897A40">
        <w:rPr>
          <w:rFonts w:hint="eastAsia"/>
        </w:rPr>
        <w:t>图</w:t>
      </w:r>
      <w:r w:rsidR="00897A40">
        <w:rPr>
          <w:rFonts w:hint="eastAsia"/>
        </w:rPr>
        <w:t>3-12</w:t>
      </w:r>
      <w:r>
        <w:fldChar w:fldCharType="end"/>
      </w:r>
      <w:r>
        <w:rPr>
          <w:rFonts w:hint="eastAsia"/>
        </w:rPr>
        <w:t>则给出了两</w:t>
      </w:r>
      <w:del w:id="670" w:author="王 庆云" w:date="2022-04-18T14:13:00Z">
        <w:r w:rsidDel="008A786B">
          <w:rPr>
            <w:rFonts w:hint="eastAsia"/>
          </w:rPr>
          <w:delText>者</w:delText>
        </w:r>
      </w:del>
      <w:ins w:id="671" w:author="王 庆云" w:date="2022-04-18T14:13:00Z">
        <w:r w:rsidR="008A786B">
          <w:rPr>
            <w:rFonts w:hint="eastAsia"/>
          </w:rPr>
          <w:t>个</w:t>
        </w:r>
      </w:ins>
      <w:r>
        <w:rPr>
          <w:rFonts w:hint="eastAsia"/>
        </w:rPr>
        <w:t>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897A40">
        <w:rPr>
          <w:rFonts w:hint="eastAsia"/>
        </w:rPr>
        <w:t>表</w:t>
      </w:r>
      <w:r w:rsidR="00897A40">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w:t>
      </w:r>
      <w:del w:id="672" w:author="王 庆云" w:date="2022-04-18T14:13:00Z">
        <w:r w:rsidDel="00D56B44">
          <w:rPr>
            <w:rFonts w:hint="eastAsia"/>
          </w:rPr>
          <w:delText>，</w:delText>
        </w:r>
      </w:del>
      <w:ins w:id="673" w:author="王 庆云" w:date="2022-04-18T14:13:00Z">
        <w:r w:rsidR="00D56B44">
          <w:rPr>
            <w:rFonts w:hint="eastAsia"/>
          </w:rPr>
          <w:t>。</w:t>
        </w:r>
      </w:ins>
      <w:moveToRangeStart w:id="674" w:author="王 庆云" w:date="2022-04-18T14:13:00Z" w:name="move101183614"/>
      <w:moveTo w:id="675" w:author="王 庆云" w:date="2022-04-18T14:13:00Z">
        <w:r w:rsidR="00D56B44">
          <w:rPr>
            <w:rFonts w:hint="eastAsia"/>
          </w:rPr>
          <w:t>其中，</w:t>
        </w:r>
        <w:r w:rsidR="00D56B44">
          <w:rPr>
            <w:rFonts w:hint="eastAsia"/>
          </w:rPr>
          <w:t>SRIF</w:t>
        </w:r>
        <w:r w:rsidR="00D56B44">
          <w:t>-</w:t>
        </w:r>
        <w:r w:rsidR="00D56B44">
          <w:rPr>
            <w:rFonts w:hint="eastAsia"/>
          </w:rPr>
          <w:t>Fix</w:t>
        </w:r>
        <w:r w:rsidR="00D56B44">
          <w:t>-IND</w:t>
        </w:r>
        <w:r w:rsidR="00D56B44">
          <w:rPr>
            <w:rFonts w:hint="eastAsia"/>
          </w:rPr>
          <w:t>的</w:t>
        </w:r>
        <w:r w:rsidR="00D56B44">
          <w:rPr>
            <w:rFonts w:hint="eastAsia"/>
          </w:rPr>
          <w:t>WL</w:t>
        </w:r>
        <w:r w:rsidR="00D56B44">
          <w:rPr>
            <w:rFonts w:hint="eastAsia"/>
          </w:rPr>
          <w:t>和</w:t>
        </w:r>
        <w:r w:rsidR="00D56B44">
          <w:rPr>
            <w:rFonts w:hint="eastAsia"/>
          </w:rPr>
          <w:t>NL</w:t>
        </w:r>
        <w:r w:rsidR="00D56B44">
          <w:rPr>
            <w:rFonts w:hint="eastAsia"/>
          </w:rPr>
          <w:t>模糊度固定率能够达到</w:t>
        </w:r>
        <w:r w:rsidR="00D56B44">
          <w:t>90.4%</w:t>
        </w:r>
        <w:r w:rsidR="00D56B44">
          <w:rPr>
            <w:rFonts w:hint="eastAsia"/>
          </w:rPr>
          <w:t>和</w:t>
        </w:r>
        <w:r w:rsidR="00D56B44">
          <w:rPr>
            <w:rFonts w:hint="eastAsia"/>
          </w:rPr>
          <w:t>8</w:t>
        </w:r>
        <w:r w:rsidR="00D56B44">
          <w:t>0.9%</w:t>
        </w:r>
        <w:r w:rsidR="00D56B44">
          <w:rPr>
            <w:rFonts w:hint="eastAsia"/>
          </w:rPr>
          <w:t>，而</w:t>
        </w:r>
        <w:r w:rsidR="00D56B44">
          <w:rPr>
            <w:rFonts w:hint="eastAsia"/>
          </w:rPr>
          <w:t>SRIF</w:t>
        </w:r>
        <w:r w:rsidR="00D56B44">
          <w:t>-</w:t>
        </w:r>
        <w:r w:rsidR="00D56B44">
          <w:rPr>
            <w:rFonts w:hint="eastAsia"/>
          </w:rPr>
          <w:t>Fix</w:t>
        </w:r>
        <w:r w:rsidR="00D56B44">
          <w:t>-</w:t>
        </w:r>
        <w:r w:rsidR="00D56B44">
          <w:rPr>
            <w:rFonts w:hint="eastAsia"/>
          </w:rPr>
          <w:t>ALL</w:t>
        </w:r>
        <w:r w:rsidR="00D56B44">
          <w:rPr>
            <w:rFonts w:hint="eastAsia"/>
          </w:rPr>
          <w:t>的</w:t>
        </w:r>
        <w:r w:rsidR="00D56B44">
          <w:rPr>
            <w:rFonts w:hint="eastAsia"/>
          </w:rPr>
          <w:t>WL</w:t>
        </w:r>
        <w:r w:rsidR="00D56B44">
          <w:rPr>
            <w:rFonts w:hint="eastAsia"/>
          </w:rPr>
          <w:t>和</w:t>
        </w:r>
        <w:r w:rsidR="00D56B44">
          <w:rPr>
            <w:rFonts w:hint="eastAsia"/>
          </w:rPr>
          <w:t>NL</w:t>
        </w:r>
        <w:r w:rsidR="00D56B44">
          <w:rPr>
            <w:rFonts w:hint="eastAsia"/>
          </w:rPr>
          <w:t>模糊度固定率为</w:t>
        </w:r>
        <w:r w:rsidR="00D56B44">
          <w:rPr>
            <w:rFonts w:hint="eastAsia"/>
          </w:rPr>
          <w:t>7</w:t>
        </w:r>
        <w:r w:rsidR="00D56B44">
          <w:t>7.4%</w:t>
        </w:r>
        <w:r w:rsidR="00D56B44">
          <w:rPr>
            <w:rFonts w:hint="eastAsia"/>
          </w:rPr>
          <w:t>和</w:t>
        </w:r>
        <w:r w:rsidR="00D56B44">
          <w:rPr>
            <w:rFonts w:hint="eastAsia"/>
          </w:rPr>
          <w:t>6</w:t>
        </w:r>
        <w:r w:rsidR="00D56B44">
          <w:t>6.0%</w:t>
        </w:r>
        <w:r w:rsidR="00D56B44">
          <w:rPr>
            <w:rFonts w:hint="eastAsia"/>
          </w:rPr>
          <w:t>。</w:t>
        </w:r>
      </w:moveTo>
      <w:ins w:id="676" w:author="王 庆云" w:date="2022-04-18T14:14:00Z">
        <w:r w:rsidR="008A786B">
          <w:rPr>
            <w:rFonts w:hint="eastAsia"/>
          </w:rPr>
          <w:t>Galileo</w:t>
        </w:r>
        <w:r w:rsidR="008A786B">
          <w:rPr>
            <w:rFonts w:hint="eastAsia"/>
          </w:rPr>
          <w:t>系统</w:t>
        </w:r>
      </w:ins>
      <w:moveTo w:id="677" w:author="王 庆云" w:date="2022-04-18T14:13:00Z">
        <w:r w:rsidR="00D56B44">
          <w:rPr>
            <w:rFonts w:hint="eastAsia"/>
          </w:rPr>
          <w:t>两</w:t>
        </w:r>
        <w:del w:id="678" w:author="王 庆云" w:date="2022-04-18T14:14:00Z">
          <w:r w:rsidR="00D56B44" w:rsidDel="008A786B">
            <w:rPr>
              <w:rFonts w:hint="eastAsia"/>
            </w:rPr>
            <w:delText>者</w:delText>
          </w:r>
        </w:del>
        <w:r w:rsidR="00D56B44">
          <w:rPr>
            <w:rFonts w:hint="eastAsia"/>
          </w:rPr>
          <w:t>方案的模糊度固定率均显著高于</w:t>
        </w:r>
        <w:del w:id="679" w:author="王 庆云" w:date="2022-04-18T14:14:00Z">
          <w:r w:rsidR="00D56B44" w:rsidDel="008A786B">
            <w:rPr>
              <w:rFonts w:hint="eastAsia"/>
            </w:rPr>
            <w:delText>了</w:delText>
          </w:r>
        </w:del>
        <w:r w:rsidR="00D56B44">
          <w:rPr>
            <w:rFonts w:hint="eastAsia"/>
          </w:rPr>
          <w:t>GPS</w:t>
        </w:r>
      </w:moveTo>
      <w:ins w:id="680" w:author="王 庆云" w:date="2022-04-18T14:14:00Z">
        <w:r w:rsidR="008A786B">
          <w:rPr>
            <w:rFonts w:hint="eastAsia"/>
          </w:rPr>
          <w:t>系统</w:t>
        </w:r>
      </w:ins>
      <w:moveTo w:id="681" w:author="王 庆云" w:date="2022-04-18T14:13:00Z">
        <w:del w:id="682" w:author="王 庆云" w:date="2022-04-18T14:14:00Z">
          <w:r w:rsidR="00D56B44" w:rsidDel="008A786B">
            <w:rPr>
              <w:rFonts w:hint="eastAsia"/>
            </w:rPr>
            <w:delText>的模糊度固定率</w:delText>
          </w:r>
        </w:del>
        <w:r w:rsidR="00D56B44">
          <w:rPr>
            <w:rFonts w:hint="eastAsia"/>
          </w:rPr>
          <w:t>。</w:t>
        </w:r>
      </w:moveTo>
    </w:p>
    <w:moveToRangeEnd w:id="674"/>
    <w:p w14:paraId="0AF3DE95" w14:textId="19609918" w:rsidR="00AA32E4" w:rsidRDefault="00AA32E4" w:rsidP="00D56B44">
      <w:pPr>
        <w:spacing w:before="60" w:after="60"/>
        <w:ind w:firstLine="480"/>
      </w:pPr>
      <w:r>
        <w:rPr>
          <w:rFonts w:hint="eastAsia"/>
        </w:rPr>
        <w:t>同时</w:t>
      </w:r>
      <w:r>
        <w:rPr>
          <w:rFonts w:hint="eastAsia"/>
        </w:rPr>
        <w:t>SRIF</w:t>
      </w:r>
      <w:r>
        <w:t>-</w:t>
      </w:r>
      <w:r>
        <w:rPr>
          <w:rFonts w:hint="eastAsia"/>
        </w:rPr>
        <w:t>Fix-IND</w:t>
      </w:r>
      <w:r>
        <w:rPr>
          <w:rFonts w:hint="eastAsia"/>
        </w:rPr>
        <w:t>的模糊度固定率随时间变化幅度</w:t>
      </w:r>
      <w:ins w:id="683" w:author="王 庆云" w:date="2022-04-18T14:12:00Z">
        <w:r w:rsidR="00D56B44">
          <w:rPr>
            <w:rFonts w:hint="eastAsia"/>
          </w:rPr>
          <w:t>较大</w:t>
        </w:r>
      </w:ins>
      <w:r>
        <w:rPr>
          <w:rFonts w:hint="eastAsia"/>
        </w:rPr>
        <w:t>，而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w:t>
      </w:r>
      <w:moveFromRangeStart w:id="684" w:author="王 庆云" w:date="2022-04-18T14:13:00Z" w:name="move101183614"/>
      <w:moveFrom w:id="685" w:author="王 庆云" w:date="2022-04-18T14:13:00Z">
        <w:r w:rsidDel="00D56B44">
          <w:rPr>
            <w:rFonts w:hint="eastAsia"/>
          </w:rPr>
          <w:t>其中，</w:t>
        </w:r>
        <w:r w:rsidDel="00D56B44">
          <w:rPr>
            <w:rFonts w:hint="eastAsia"/>
          </w:rPr>
          <w:t>SRIF</w:t>
        </w:r>
        <w:r w:rsidDel="00D56B44">
          <w:t>-</w:t>
        </w:r>
        <w:r w:rsidDel="00D56B44">
          <w:rPr>
            <w:rFonts w:hint="eastAsia"/>
          </w:rPr>
          <w:t>Fix</w:t>
        </w:r>
        <w:r w:rsidDel="00D56B44">
          <w:t>-IND</w:t>
        </w:r>
        <w:r w:rsidDel="00D56B44">
          <w:rPr>
            <w:rFonts w:hint="eastAsia"/>
          </w:rPr>
          <w:t>的</w:t>
        </w:r>
        <w:r w:rsidDel="00D56B44">
          <w:rPr>
            <w:rFonts w:hint="eastAsia"/>
          </w:rPr>
          <w:t>WL</w:t>
        </w:r>
        <w:r w:rsidDel="00D56B44">
          <w:rPr>
            <w:rFonts w:hint="eastAsia"/>
          </w:rPr>
          <w:t>和</w:t>
        </w:r>
        <w:r w:rsidDel="00D56B44">
          <w:rPr>
            <w:rFonts w:hint="eastAsia"/>
          </w:rPr>
          <w:t>NL</w:t>
        </w:r>
        <w:r w:rsidDel="00D56B44">
          <w:rPr>
            <w:rFonts w:hint="eastAsia"/>
          </w:rPr>
          <w:t>模糊度固定率能够达到</w:t>
        </w:r>
        <w:r w:rsidDel="00D56B44">
          <w:t>90.4%</w:t>
        </w:r>
        <w:r w:rsidDel="00D56B44">
          <w:rPr>
            <w:rFonts w:hint="eastAsia"/>
          </w:rPr>
          <w:t>和</w:t>
        </w:r>
        <w:r w:rsidDel="00D56B44">
          <w:rPr>
            <w:rFonts w:hint="eastAsia"/>
          </w:rPr>
          <w:t>8</w:t>
        </w:r>
        <w:r w:rsidDel="00D56B44">
          <w:t>0.9%</w:t>
        </w:r>
        <w:r w:rsidDel="00D56B44">
          <w:rPr>
            <w:rFonts w:hint="eastAsia"/>
          </w:rPr>
          <w:t>，而</w:t>
        </w:r>
        <w:r w:rsidDel="00D56B44">
          <w:rPr>
            <w:rFonts w:hint="eastAsia"/>
          </w:rPr>
          <w:t>SRIF</w:t>
        </w:r>
        <w:r w:rsidDel="00D56B44">
          <w:t>-</w:t>
        </w:r>
        <w:r w:rsidDel="00D56B44">
          <w:rPr>
            <w:rFonts w:hint="eastAsia"/>
          </w:rPr>
          <w:t>Fix</w:t>
        </w:r>
        <w:r w:rsidDel="00D56B44">
          <w:t>-</w:t>
        </w:r>
        <w:r w:rsidDel="00D56B44">
          <w:rPr>
            <w:rFonts w:hint="eastAsia"/>
          </w:rPr>
          <w:t>ALL</w:t>
        </w:r>
        <w:r w:rsidDel="00D56B44">
          <w:rPr>
            <w:rFonts w:hint="eastAsia"/>
          </w:rPr>
          <w:t>的</w:t>
        </w:r>
        <w:r w:rsidDel="00D56B44">
          <w:rPr>
            <w:rFonts w:hint="eastAsia"/>
          </w:rPr>
          <w:t>WL</w:t>
        </w:r>
        <w:r w:rsidDel="00D56B44">
          <w:rPr>
            <w:rFonts w:hint="eastAsia"/>
          </w:rPr>
          <w:t>和</w:t>
        </w:r>
        <w:r w:rsidDel="00D56B44">
          <w:rPr>
            <w:rFonts w:hint="eastAsia"/>
          </w:rPr>
          <w:t>NL</w:t>
        </w:r>
        <w:r w:rsidDel="00D56B44">
          <w:rPr>
            <w:rFonts w:hint="eastAsia"/>
          </w:rPr>
          <w:t>模糊度固定率为</w:t>
        </w:r>
        <w:r w:rsidDel="00D56B44">
          <w:rPr>
            <w:rFonts w:hint="eastAsia"/>
          </w:rPr>
          <w:t>7</w:t>
        </w:r>
        <w:r w:rsidDel="00D56B44">
          <w:t>7.4%</w:t>
        </w:r>
        <w:r w:rsidDel="00D56B44">
          <w:rPr>
            <w:rFonts w:hint="eastAsia"/>
          </w:rPr>
          <w:t>和</w:t>
        </w:r>
        <w:r w:rsidDel="00D56B44">
          <w:rPr>
            <w:rFonts w:hint="eastAsia"/>
          </w:rPr>
          <w:t>6</w:t>
        </w:r>
        <w:r w:rsidDel="00D56B44">
          <w:t>6.0%</w:t>
        </w:r>
        <w:r w:rsidDel="00D56B44">
          <w:rPr>
            <w:rFonts w:hint="eastAsia"/>
          </w:rPr>
          <w:t>。两者方案的模糊度固定率均显著高于了</w:t>
        </w:r>
        <w:r w:rsidDel="00D56B44">
          <w:rPr>
            <w:rFonts w:hint="eastAsia"/>
          </w:rPr>
          <w:t>GPS</w:t>
        </w:r>
        <w:r w:rsidDel="00D56B44">
          <w:rPr>
            <w:rFonts w:hint="eastAsia"/>
          </w:rPr>
          <w:t>的模糊度固定率。</w:t>
        </w:r>
      </w:moveFrom>
      <w:moveFromRangeEnd w:id="684"/>
    </w:p>
    <w:p w14:paraId="48AEB566" w14:textId="77777777" w:rsidR="00AA32E4" w:rsidRDefault="00AA32E4" w:rsidP="00AA32E4">
      <w:pPr>
        <w:pStyle w:val="aa"/>
        <w:spacing w:before="120" w:after="120"/>
      </w:pPr>
      <w:r>
        <w:rPr>
          <w:noProof/>
        </w:rPr>
        <w:drawing>
          <wp:inline distT="0" distB="0" distL="0" distR="0" wp14:anchorId="502C652F" wp14:editId="52328BF2">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171D787" w14:textId="77777777" w:rsidR="00AA32E4" w:rsidRDefault="00D20C7E" w:rsidP="00AA32E4">
      <w:pPr>
        <w:pStyle w:val="a"/>
        <w:spacing w:before="120" w:after="120"/>
        <w:ind w:firstLine="480"/>
      </w:pPr>
      <w:bookmarkStart w:id="686" w:name="fig_fixind_fixall_compare_E"/>
      <w:bookmarkEnd w:id="686"/>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14:paraId="37664F34" w14:textId="77777777" w:rsidR="00AA32E4" w:rsidRDefault="00AA32E4" w:rsidP="00AA32E4">
      <w:pPr>
        <w:pStyle w:val="aa"/>
        <w:spacing w:before="120" w:after="120"/>
      </w:pPr>
      <w:r>
        <w:rPr>
          <w:noProof/>
        </w:rPr>
        <w:drawing>
          <wp:inline distT="0" distB="0" distL="0" distR="0" wp14:anchorId="782FB4E0" wp14:editId="593B0024">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AF94CCA" w14:textId="77777777" w:rsidR="00AA32E4" w:rsidRDefault="00D20C7E" w:rsidP="00AA32E4">
      <w:pPr>
        <w:pStyle w:val="a"/>
        <w:spacing w:before="120" w:after="120"/>
      </w:pPr>
      <w:bookmarkStart w:id="687" w:name="fig_fixrate_ind_all_E"/>
      <w:bookmarkEnd w:id="687"/>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14:paraId="7903C57C" w14:textId="77777777" w:rsidR="00AA32E4" w:rsidRDefault="00D20C7E" w:rsidP="00AA32E4">
      <w:pPr>
        <w:pStyle w:val="a0"/>
        <w:spacing w:before="120" w:after="120"/>
      </w:pPr>
      <w:bookmarkStart w:id="688" w:name="table_fixrate_ind_all_E"/>
      <w:bookmarkEnd w:id="688"/>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14:paraId="42ADC2D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20BC19AA" w14:textId="77777777" w:rsidR="00AA32E4" w:rsidRDefault="00121BF6" w:rsidP="002A4828">
            <w:pPr>
              <w:pStyle w:val="ab"/>
              <w:spacing w:beforeLines="50" w:before="120" w:after="120"/>
            </w:pPr>
            <w:r>
              <w:rPr>
                <w:rFonts w:hint="eastAsia"/>
              </w:rPr>
              <w:t>处理策略</w:t>
            </w:r>
          </w:p>
        </w:tc>
        <w:tc>
          <w:tcPr>
            <w:tcW w:w="0" w:type="auto"/>
          </w:tcPr>
          <w:p w14:paraId="6B314CB9" w14:textId="77777777" w:rsidR="00AA32E4" w:rsidRDefault="00AA32E4" w:rsidP="002A4828">
            <w:pPr>
              <w:pStyle w:val="ab"/>
              <w:spacing w:beforeLines="50" w:before="120" w:after="120"/>
            </w:pPr>
            <w:r>
              <w:rPr>
                <w:rFonts w:hint="eastAsia"/>
              </w:rPr>
              <w:t>WL</w:t>
            </w:r>
            <w:r>
              <w:t xml:space="preserve"> [%]</w:t>
            </w:r>
          </w:p>
        </w:tc>
        <w:tc>
          <w:tcPr>
            <w:tcW w:w="0" w:type="auto"/>
          </w:tcPr>
          <w:p w14:paraId="5D59375D" w14:textId="77777777" w:rsidR="00AA32E4" w:rsidRDefault="00AA32E4" w:rsidP="002A4828">
            <w:pPr>
              <w:pStyle w:val="ab"/>
              <w:spacing w:beforeLines="50" w:before="120" w:after="120"/>
            </w:pPr>
            <w:r>
              <w:rPr>
                <w:rFonts w:hint="eastAsia"/>
              </w:rPr>
              <w:t>N</w:t>
            </w:r>
            <w:r>
              <w:t>L [%]</w:t>
            </w:r>
          </w:p>
        </w:tc>
      </w:tr>
      <w:tr w:rsidR="00AA32E4" w14:paraId="3F3A0478" w14:textId="77777777" w:rsidTr="009040C2">
        <w:tc>
          <w:tcPr>
            <w:tcW w:w="0" w:type="auto"/>
          </w:tcPr>
          <w:p w14:paraId="1F1802E7" w14:textId="77777777" w:rsidR="00AA32E4" w:rsidRDefault="00AA32E4" w:rsidP="002A4828">
            <w:pPr>
              <w:pStyle w:val="ab"/>
              <w:spacing w:beforeLines="50" w:before="120" w:after="120"/>
            </w:pPr>
            <w:r>
              <w:rPr>
                <w:rFonts w:hint="eastAsia"/>
              </w:rPr>
              <w:t>S</w:t>
            </w:r>
            <w:r>
              <w:t>RIF-Fix-IND</w:t>
            </w:r>
          </w:p>
        </w:tc>
        <w:tc>
          <w:tcPr>
            <w:tcW w:w="0" w:type="auto"/>
          </w:tcPr>
          <w:p w14:paraId="7734211F" w14:textId="77777777" w:rsidR="00AA32E4" w:rsidRDefault="00AA32E4" w:rsidP="002A4828">
            <w:pPr>
              <w:pStyle w:val="ab"/>
              <w:spacing w:beforeLines="50" w:before="120" w:after="120"/>
            </w:pPr>
            <w:r>
              <w:rPr>
                <w:rFonts w:hint="eastAsia"/>
              </w:rPr>
              <w:t>9</w:t>
            </w:r>
            <w:r>
              <w:t>0.4</w:t>
            </w:r>
          </w:p>
        </w:tc>
        <w:tc>
          <w:tcPr>
            <w:tcW w:w="0" w:type="auto"/>
          </w:tcPr>
          <w:p w14:paraId="25E78DDC" w14:textId="77777777" w:rsidR="00AA32E4" w:rsidRDefault="00AA32E4" w:rsidP="002A4828">
            <w:pPr>
              <w:pStyle w:val="ab"/>
              <w:spacing w:beforeLines="50" w:before="120" w:after="120"/>
            </w:pPr>
            <w:r>
              <w:rPr>
                <w:rFonts w:hint="eastAsia"/>
              </w:rPr>
              <w:t>8</w:t>
            </w:r>
            <w:r>
              <w:t>0.9</w:t>
            </w:r>
          </w:p>
        </w:tc>
      </w:tr>
      <w:tr w:rsidR="00AA32E4" w14:paraId="6E24E1E6" w14:textId="77777777" w:rsidTr="009040C2">
        <w:tc>
          <w:tcPr>
            <w:tcW w:w="0" w:type="auto"/>
          </w:tcPr>
          <w:p w14:paraId="2FCA3760" w14:textId="77777777"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14:paraId="7BBB3829" w14:textId="77777777" w:rsidR="00AA32E4" w:rsidRDefault="00AA32E4" w:rsidP="002A4828">
            <w:pPr>
              <w:pStyle w:val="ab"/>
              <w:spacing w:beforeLines="50" w:before="120" w:after="120"/>
            </w:pPr>
            <w:r>
              <w:rPr>
                <w:rFonts w:hint="eastAsia"/>
              </w:rPr>
              <w:t>7</w:t>
            </w:r>
            <w:r>
              <w:t>7.4</w:t>
            </w:r>
          </w:p>
        </w:tc>
        <w:tc>
          <w:tcPr>
            <w:tcW w:w="0" w:type="auto"/>
          </w:tcPr>
          <w:p w14:paraId="58667860" w14:textId="77777777" w:rsidR="00AA32E4" w:rsidRDefault="00AA32E4" w:rsidP="002A4828">
            <w:pPr>
              <w:pStyle w:val="ab"/>
              <w:spacing w:beforeLines="50" w:before="120" w:after="120"/>
            </w:pPr>
            <w:r>
              <w:rPr>
                <w:rFonts w:hint="eastAsia"/>
              </w:rPr>
              <w:t>6</w:t>
            </w:r>
            <w:r>
              <w:t>6.0</w:t>
            </w:r>
          </w:p>
        </w:tc>
      </w:tr>
    </w:tbl>
    <w:p w14:paraId="17FB2B65" w14:textId="77777777" w:rsidR="00AA32E4" w:rsidRDefault="00AA32E4" w:rsidP="00AA32E4">
      <w:pPr>
        <w:pStyle w:val="ab"/>
        <w:spacing w:before="120" w:after="120"/>
      </w:pPr>
    </w:p>
    <w:p w14:paraId="19BC7877" w14:textId="20E30EF2" w:rsidR="00AA32E4" w:rsidRDefault="00AA32E4" w:rsidP="00AA32E4">
      <w:pPr>
        <w:spacing w:before="60" w:after="60"/>
        <w:ind w:firstLine="480"/>
      </w:pPr>
      <w:r>
        <w:rPr>
          <w:rFonts w:hint="eastAsia"/>
        </w:rPr>
        <w:t>对于</w:t>
      </w:r>
      <w:del w:id="689" w:author="王 庆云" w:date="2022-04-18T14:19:00Z">
        <w:r w:rsidDel="006936C3">
          <w:rPr>
            <w:rFonts w:hint="eastAsia"/>
          </w:rPr>
          <w:delText>北斗</w:delText>
        </w:r>
      </w:del>
      <w:ins w:id="690" w:author="王 庆云" w:date="2022-04-18T14:19:00Z">
        <w:r w:rsidR="006936C3">
          <w:rPr>
            <w:rFonts w:hint="eastAsia"/>
          </w:rPr>
          <w:t>BDS</w:t>
        </w:r>
      </w:ins>
      <w:r>
        <w:rPr>
          <w:rFonts w:hint="eastAsia"/>
        </w:rPr>
        <w:t>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897A40">
        <w:rPr>
          <w:rFonts w:hint="eastAsia"/>
        </w:rPr>
        <w:t>图</w:t>
      </w:r>
      <w:r w:rsidR="00897A40">
        <w:rPr>
          <w:rFonts w:hint="eastAsia"/>
        </w:rPr>
        <w:t>3-13</w:t>
      </w:r>
      <w:r>
        <w:fldChar w:fldCharType="end"/>
      </w:r>
      <w:r>
        <w:rPr>
          <w:rFonts w:hint="eastAsia"/>
        </w:rPr>
        <w:t>和</w:t>
      </w:r>
      <w:ins w:id="691" w:author="王 庆云" w:date="2022-04-18T14:20:00Z">
        <w:r w:rsidR="006936C3">
          <w:fldChar w:fldCharType="begin"/>
        </w:r>
        <w:r w:rsidR="006936C3">
          <w:instrText xml:space="preserve"> HYPERLINK  \l "fig_mutli_BDSIGSO_bar" </w:instrText>
        </w:r>
        <w:r w:rsidR="006936C3">
          <w:fldChar w:fldCharType="separate"/>
        </w:r>
        <w:r w:rsidRPr="006936C3">
          <w:rPr>
            <w:rStyle w:val="af8"/>
          </w:rPr>
          <w:fldChar w:fldCharType="begin"/>
        </w:r>
        <w:r w:rsidRPr="006936C3">
          <w:rPr>
            <w:rStyle w:val="af8"/>
          </w:rPr>
          <w:instrText xml:space="preserve"> </w:instrText>
        </w:r>
        <w:r w:rsidRPr="006936C3">
          <w:rPr>
            <w:rStyle w:val="af8"/>
            <w:rFonts w:hint="eastAsia"/>
          </w:rPr>
          <w:instrText>REF fig_srif_float_fixind_fixall_comp_C_IGSO \r \h</w:instrText>
        </w:r>
        <w:r w:rsidRPr="006936C3">
          <w:rPr>
            <w:rStyle w:val="af8"/>
          </w:rPr>
          <w:instrText xml:space="preserve"> </w:instrText>
        </w:r>
      </w:ins>
      <w:r w:rsidRPr="006936C3">
        <w:rPr>
          <w:rStyle w:val="af8"/>
        </w:rPr>
      </w:r>
      <w:ins w:id="692" w:author="王 庆云" w:date="2022-04-18T14:20:00Z">
        <w:r w:rsidRPr="006936C3">
          <w:rPr>
            <w:rStyle w:val="af8"/>
          </w:rPr>
          <w:fldChar w:fldCharType="separate"/>
        </w:r>
        <w:r w:rsidR="006936C3">
          <w:rPr>
            <w:rStyle w:val="af8"/>
            <w:rFonts w:hint="eastAsia"/>
          </w:rPr>
          <w:t>图</w:t>
        </w:r>
        <w:r w:rsidR="006936C3">
          <w:rPr>
            <w:rStyle w:val="af8"/>
            <w:rFonts w:hint="eastAsia"/>
          </w:rPr>
          <w:t>3-14</w:t>
        </w:r>
        <w:del w:id="693" w:author="王 庆云" w:date="2022-04-18T14:20:00Z">
          <w:r w:rsidR="00897A40" w:rsidRPr="006936C3" w:rsidDel="006936C3">
            <w:rPr>
              <w:rStyle w:val="af8"/>
              <w:rFonts w:hint="eastAsia"/>
            </w:rPr>
            <w:delText>图</w:delText>
          </w:r>
          <w:r w:rsidR="00897A40" w:rsidRPr="006936C3" w:rsidDel="006936C3">
            <w:rPr>
              <w:rStyle w:val="af8"/>
              <w:rFonts w:hint="eastAsia"/>
            </w:rPr>
            <w:delText>3-14</w:delText>
          </w:r>
        </w:del>
        <w:r w:rsidRPr="006936C3">
          <w:rPr>
            <w:rStyle w:val="af8"/>
          </w:rPr>
          <w:fldChar w:fldCharType="end"/>
        </w:r>
        <w:r w:rsidR="006936C3">
          <w:fldChar w:fldCharType="end"/>
        </w:r>
      </w:ins>
      <w:r>
        <w:rPr>
          <w:rFonts w:hint="eastAsia"/>
        </w:rPr>
        <w:t>分别给出了</w:t>
      </w:r>
      <w:r>
        <w:rPr>
          <w:rFonts w:hint="eastAsia"/>
        </w:rPr>
        <w:t>BDS MEO</w:t>
      </w:r>
      <w:r>
        <w:rPr>
          <w:rFonts w:hint="eastAsia"/>
        </w:rPr>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del w:id="694" w:author="王 庆云" w:date="2022-04-18T14:30:00Z">
        <w:r w:rsidDel="004957B3">
          <w:rPr>
            <w:rFonts w:hint="eastAsia"/>
          </w:rPr>
          <w:delText>BDS</w:delText>
        </w:r>
        <w:r w:rsidDel="004957B3">
          <w:delText xml:space="preserve"> </w:delText>
        </w:r>
      </w:del>
      <w:ins w:id="695" w:author="王 庆云" w:date="2022-04-18T14:30:00Z">
        <w:r w:rsidR="004957B3">
          <w:rPr>
            <w:rFonts w:hint="eastAsia"/>
          </w:rPr>
          <w:t>BDS</w:t>
        </w:r>
        <w:r w:rsidR="004957B3">
          <w:t>-</w:t>
        </w:r>
      </w:ins>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del w:id="696" w:author="王 庆云" w:date="2022-04-18T14:24:00Z">
        <w:r w:rsidDel="00D049E3">
          <w:rPr>
            <w:rFonts w:hint="eastAsia"/>
          </w:rPr>
          <w:delText>BDS</w:delText>
        </w:r>
        <w:r w:rsidDel="00D049E3">
          <w:delText xml:space="preserve"> </w:delText>
        </w:r>
      </w:del>
      <w:ins w:id="697" w:author="王 庆云" w:date="2022-04-18T14:24:00Z">
        <w:r w:rsidR="00D049E3">
          <w:rPr>
            <w:rFonts w:hint="eastAsia"/>
          </w:rPr>
          <w:t>BDS</w:t>
        </w:r>
        <w:r w:rsidR="00D049E3">
          <w:t>-</w:t>
        </w:r>
      </w:ins>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w:t>
      </w:r>
      <w:del w:id="698" w:author="王 庆云" w:date="2022-04-18T14:24:00Z">
        <w:r w:rsidDel="00D049E3">
          <w:rPr>
            <w:rFonts w:hint="eastAsia"/>
          </w:rPr>
          <w:delText>在</w:delText>
        </w:r>
      </w:del>
      <w:ins w:id="699" w:author="王 庆云" w:date="2022-04-18T14:24:00Z">
        <w:r w:rsidR="00D049E3">
          <w:rPr>
            <w:rFonts w:hint="eastAsia"/>
          </w:rPr>
          <w:t>对于</w:t>
        </w:r>
      </w:ins>
      <w:r>
        <w:rPr>
          <w:rFonts w:hint="eastAsia"/>
        </w:rPr>
        <w:t>部分卫星</w:t>
      </w:r>
      <w:del w:id="700" w:author="王 庆云" w:date="2022-04-18T14:24:00Z">
        <w:r w:rsidDel="00D049E3">
          <w:rPr>
            <w:rFonts w:hint="eastAsia"/>
          </w:rPr>
          <w:delText>上</w:delText>
        </w:r>
      </w:del>
      <w:r>
        <w:rPr>
          <w:rFonts w:hint="eastAsia"/>
        </w:rPr>
        <w:t>（</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w:t>
      </w:r>
      <w:ins w:id="701" w:author="王 庆云" w:date="2022-04-18T14:24:00Z">
        <w:r w:rsidR="00D049E3">
          <w:rPr>
            <w:rFonts w:hint="eastAsia"/>
          </w:rPr>
          <w:t>，</w:t>
        </w:r>
      </w:ins>
      <w:del w:id="702" w:author="王 庆云" w:date="2022-04-18T14:24:00Z">
        <w:r w:rsidDel="00D049E3">
          <w:rPr>
            <w:rFonts w:hint="eastAsia"/>
          </w:rPr>
          <w:delText>上</w:delText>
        </w:r>
      </w:del>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897A40">
        <w:rPr>
          <w:rFonts w:hint="eastAsia"/>
        </w:rPr>
        <w:t>表</w:t>
      </w:r>
      <w:r w:rsidR="00897A40">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del w:id="703" w:author="王 庆云" w:date="2022-04-18T14:28:00Z">
        <w:r w:rsidDel="004957B3">
          <w:rPr>
            <w:rFonts w:hint="eastAsia"/>
          </w:rPr>
          <w:delText>BDS</w:delText>
        </w:r>
        <w:r w:rsidDel="004957B3">
          <w:delText xml:space="preserve"> </w:delText>
        </w:r>
      </w:del>
      <w:ins w:id="704" w:author="王 庆云" w:date="2022-04-18T14:28:00Z">
        <w:r w:rsidR="004957B3">
          <w:rPr>
            <w:rFonts w:hint="eastAsia"/>
          </w:rPr>
          <w:t>BDS</w:t>
        </w:r>
        <w:r w:rsidR="004957B3">
          <w:t>-</w:t>
        </w:r>
      </w:ins>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del w:id="705" w:author="王 庆云" w:date="2022-04-18T14:28:00Z">
        <w:r w:rsidDel="004957B3">
          <w:rPr>
            <w:rFonts w:hint="eastAsia"/>
          </w:rPr>
          <w:delText>BDS</w:delText>
        </w:r>
        <w:r w:rsidDel="004957B3">
          <w:delText xml:space="preserve"> </w:delText>
        </w:r>
      </w:del>
      <w:ins w:id="706" w:author="王 庆云" w:date="2022-04-18T14:28:00Z">
        <w:r w:rsidR="004957B3">
          <w:rPr>
            <w:rFonts w:hint="eastAsia"/>
          </w:rPr>
          <w:t>BDS</w:t>
        </w:r>
        <w:r w:rsidR="004957B3">
          <w:t>-</w:t>
        </w:r>
      </w:ins>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w:t>
      </w:r>
      <w:del w:id="707" w:author="王 庆云" w:date="2022-04-18T14:27:00Z">
        <w:r w:rsidDel="004957B3">
          <w:rPr>
            <w:rFonts w:hint="eastAsia"/>
          </w:rPr>
          <w:delText>者</w:delText>
        </w:r>
      </w:del>
      <w:ins w:id="708" w:author="王 庆云" w:date="2022-04-18T14:27:00Z">
        <w:r w:rsidR="004957B3">
          <w:rPr>
            <w:rFonts w:hint="eastAsia"/>
          </w:rPr>
          <w:t>种</w:t>
        </w:r>
      </w:ins>
      <w:r>
        <w:rPr>
          <w:rFonts w:hint="eastAsia"/>
        </w:rPr>
        <w:t>固定解方案对</w:t>
      </w:r>
      <w:r>
        <w:rPr>
          <w:rFonts w:hint="eastAsia"/>
        </w:rPr>
        <w:t>BDS</w:t>
      </w:r>
      <w:ins w:id="709" w:author="王 庆云" w:date="2022-04-18T14:27:00Z">
        <w:r w:rsidR="004957B3">
          <w:t>-</w:t>
        </w:r>
      </w:ins>
      <w:del w:id="710" w:author="王 庆云" w:date="2022-04-18T14:27:00Z">
        <w:r w:rsidDel="004957B3">
          <w:delText xml:space="preserve"> </w:delText>
        </w:r>
      </w:del>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w:t>
      </w:r>
      <w:del w:id="711" w:author="王 庆云" w:date="2022-04-18T14:27:00Z">
        <w:r w:rsidDel="004957B3">
          <w:rPr>
            <w:rFonts w:hint="eastAsia"/>
          </w:rPr>
          <w:delText>会</w:delText>
        </w:r>
      </w:del>
      <w:r>
        <w:rPr>
          <w:rFonts w:hint="eastAsia"/>
        </w:rPr>
        <w:t>略优于</w:t>
      </w:r>
      <w:r>
        <w:rPr>
          <w:rFonts w:hint="eastAsia"/>
        </w:rPr>
        <w:t>SRIF</w:t>
      </w:r>
      <w:r>
        <w:t>-</w:t>
      </w:r>
      <w:r>
        <w:rPr>
          <w:rFonts w:hint="eastAsia"/>
        </w:rPr>
        <w:t>Fix-IND</w:t>
      </w:r>
      <w:r>
        <w:rPr>
          <w:rFonts w:hint="eastAsia"/>
        </w:rPr>
        <w:t>方案。对于</w:t>
      </w:r>
      <w:r>
        <w:rPr>
          <w:rFonts w:hint="eastAsia"/>
        </w:rPr>
        <w:t>BDS</w:t>
      </w:r>
      <w:ins w:id="712" w:author="王 庆云" w:date="2022-04-18T14:28:00Z">
        <w:r w:rsidR="004957B3">
          <w:t>-</w:t>
        </w:r>
      </w:ins>
      <w:del w:id="713" w:author="王 庆云" w:date="2022-04-18T14:28:00Z">
        <w:r w:rsidDel="004957B3">
          <w:delText xml:space="preserve"> </w:delText>
        </w:r>
      </w:del>
      <w:r>
        <w:rPr>
          <w:rFonts w:hint="eastAsia"/>
        </w:rPr>
        <w:t>IGSO</w:t>
      </w:r>
      <w:r>
        <w:rPr>
          <w:rFonts w:hint="eastAsia"/>
        </w:rPr>
        <w:t>卫星而言，两</w:t>
      </w:r>
      <w:del w:id="714" w:author="王 庆云" w:date="2022-04-18T14:28:00Z">
        <w:r w:rsidDel="004957B3">
          <w:rPr>
            <w:rFonts w:hint="eastAsia"/>
          </w:rPr>
          <w:delText>者</w:delText>
        </w:r>
      </w:del>
      <w:ins w:id="715" w:author="王 庆云" w:date="2022-04-18T14:28:00Z">
        <w:r w:rsidR="004957B3">
          <w:rPr>
            <w:rFonts w:hint="eastAsia"/>
          </w:rPr>
          <w:t>种</w:t>
        </w:r>
      </w:ins>
      <w:r>
        <w:rPr>
          <w:rFonts w:hint="eastAsia"/>
        </w:rPr>
        <w:t>固定解方案同样对于径向上的轨道精度均没有改善。在切向和法向上，使用</w:t>
      </w:r>
      <w:r>
        <w:rPr>
          <w:rFonts w:hint="eastAsia"/>
        </w:rPr>
        <w:t>SRIF-</w:t>
      </w:r>
      <w:r>
        <w:t>Fix-IND</w:t>
      </w:r>
      <w:r>
        <w:rPr>
          <w:rFonts w:hint="eastAsia"/>
        </w:rPr>
        <w:t>方案轨道精度</w:t>
      </w:r>
      <w:ins w:id="716" w:author="王 庆云" w:date="2022-04-18T14:26:00Z">
        <w:r w:rsidR="00D049E3">
          <w:rPr>
            <w:rFonts w:hint="eastAsia"/>
          </w:rPr>
          <w:t>分别</w:t>
        </w:r>
      </w:ins>
      <w:r>
        <w:rPr>
          <w:rFonts w:hint="eastAsia"/>
        </w:rPr>
        <w:t>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w:t>
      </w:r>
      <w:ins w:id="717" w:author="王 庆云" w:date="2022-04-18T14:26:00Z">
        <w:r w:rsidR="00D049E3">
          <w:rPr>
            <w:rFonts w:hint="eastAsia"/>
          </w:rPr>
          <w:t>分别</w:t>
        </w:r>
      </w:ins>
      <w:r>
        <w:rPr>
          <w:rFonts w:hint="eastAsia"/>
        </w:rPr>
        <w:t>提升了</w:t>
      </w:r>
      <w:r>
        <w:t>23.0%</w:t>
      </w:r>
      <w:r>
        <w:rPr>
          <w:rFonts w:hint="eastAsia"/>
        </w:rPr>
        <w:t>和</w:t>
      </w:r>
      <w:r>
        <w:rPr>
          <w:rFonts w:hint="eastAsia"/>
        </w:rPr>
        <w:t>1</w:t>
      </w:r>
      <w:r>
        <w:t>9.5%</w:t>
      </w:r>
      <w:r>
        <w:rPr>
          <w:rFonts w:hint="eastAsia"/>
        </w:rPr>
        <w:t>。</w:t>
      </w:r>
      <w:del w:id="718" w:author="王 庆云" w:date="2022-04-18T14:27:00Z">
        <w:r w:rsidDel="004957B3">
          <w:rPr>
            <w:rFonts w:hint="eastAsia"/>
          </w:rPr>
          <w:delText>使用</w:delText>
        </w:r>
      </w:del>
      <w:r>
        <w:rPr>
          <w:rFonts w:hint="eastAsia"/>
        </w:rPr>
        <w:t>两</w:t>
      </w:r>
      <w:del w:id="719" w:author="王 庆云" w:date="2022-04-18T14:27:00Z">
        <w:r w:rsidDel="004957B3">
          <w:rPr>
            <w:rFonts w:hint="eastAsia"/>
          </w:rPr>
          <w:delText>者</w:delText>
        </w:r>
      </w:del>
      <w:ins w:id="720" w:author="王 庆云" w:date="2022-04-18T14:27:00Z">
        <w:r w:rsidR="004957B3">
          <w:rPr>
            <w:rFonts w:hint="eastAsia"/>
          </w:rPr>
          <w:t>种</w:t>
        </w:r>
      </w:ins>
      <w:r>
        <w:rPr>
          <w:rFonts w:hint="eastAsia"/>
        </w:rPr>
        <w:t>方案最终</w:t>
      </w:r>
      <w:ins w:id="721" w:author="王 庆云" w:date="2022-04-18T14:27:00Z">
        <w:r w:rsidR="004957B3">
          <w:rPr>
            <w:rFonts w:hint="eastAsia"/>
          </w:rPr>
          <w:t>得到</w:t>
        </w:r>
      </w:ins>
      <w:r>
        <w:rPr>
          <w:rFonts w:hint="eastAsia"/>
        </w:rPr>
        <w:t>的</w:t>
      </w:r>
      <w:ins w:id="722" w:author="王 庆云" w:date="2022-04-18T14:27:00Z">
        <w:r w:rsidR="004957B3">
          <w:rPr>
            <w:rFonts w:hint="eastAsia"/>
          </w:rPr>
          <w:t>BDS</w:t>
        </w:r>
      </w:ins>
      <w:r>
        <w:rPr>
          <w:rFonts w:hint="eastAsia"/>
        </w:rPr>
        <w:t>轨道三维精度</w:t>
      </w:r>
      <w:ins w:id="723" w:author="王 庆云" w:date="2022-04-18T14:27:00Z">
        <w:r w:rsidR="004957B3">
          <w:rPr>
            <w:rFonts w:hint="eastAsia"/>
          </w:rPr>
          <w:t>分别</w:t>
        </w:r>
      </w:ins>
      <w:r>
        <w:rPr>
          <w:rFonts w:hint="eastAsia"/>
        </w:rPr>
        <w:t>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14:paraId="6E663E9A" w14:textId="77777777" w:rsidR="00AA32E4" w:rsidRDefault="00AA32E4" w:rsidP="00AA32E4">
      <w:pPr>
        <w:pStyle w:val="aa"/>
        <w:spacing w:before="120" w:after="120"/>
      </w:pPr>
      <w:r>
        <w:rPr>
          <w:noProof/>
        </w:rPr>
        <w:drawing>
          <wp:inline distT="0" distB="0" distL="0" distR="0" wp14:anchorId="47814E34" wp14:editId="46A1F4A9">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14:paraId="637C7DD3" w14:textId="77777777" w:rsidR="00AA32E4" w:rsidRDefault="00AA32E4" w:rsidP="00AA32E4">
      <w:pPr>
        <w:pStyle w:val="a"/>
        <w:spacing w:before="120" w:after="120"/>
      </w:pPr>
      <w:bookmarkStart w:id="724" w:name="fig_srif_float_fixind_fixall_compare_C"/>
      <w:bookmarkEnd w:id="724"/>
      <w:r>
        <w:rPr>
          <w:rFonts w:hint="eastAsia"/>
        </w:rPr>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39F3E670" w14:textId="77777777" w:rsidR="00AA32E4" w:rsidRDefault="00AA32E4" w:rsidP="00AA32E4">
      <w:pPr>
        <w:spacing w:before="60" w:after="60"/>
        <w:ind w:firstLine="480"/>
      </w:pPr>
    </w:p>
    <w:p w14:paraId="5CDC27E9" w14:textId="77777777" w:rsidR="00AA32E4" w:rsidRDefault="00AA32E4" w:rsidP="00AA32E4">
      <w:pPr>
        <w:pStyle w:val="aa"/>
        <w:spacing w:before="120" w:after="120"/>
      </w:pPr>
      <w:r>
        <w:rPr>
          <w:noProof/>
        </w:rPr>
        <w:drawing>
          <wp:inline distT="0" distB="0" distL="0" distR="0" wp14:anchorId="4E33D415" wp14:editId="355BF78E">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14:paraId="04F3EB97" w14:textId="77777777" w:rsidR="00AA32E4" w:rsidRDefault="00AA32E4" w:rsidP="00AA32E4">
      <w:pPr>
        <w:pStyle w:val="a"/>
        <w:spacing w:before="120" w:after="120"/>
      </w:pPr>
      <w:bookmarkStart w:id="725" w:name="fig_srif_float_fixind_fixall_comp_C_IGSO"/>
      <w:bookmarkEnd w:id="725"/>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1CA1C072" w14:textId="77777777" w:rsidR="00AA32E4" w:rsidRDefault="00AA32E4" w:rsidP="00AA32E4">
      <w:pPr>
        <w:pStyle w:val="a0"/>
        <w:spacing w:before="120" w:after="120"/>
      </w:pPr>
      <w:bookmarkStart w:id="726" w:name="table_float_fixind_fixall_compare_C"/>
      <w:bookmarkEnd w:id="726"/>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14:paraId="63AAF69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4609EEC" w14:textId="77777777" w:rsidR="00AA32E4" w:rsidRDefault="00847BFB" w:rsidP="00944378">
            <w:pPr>
              <w:pStyle w:val="ab"/>
              <w:spacing w:beforeLines="50" w:before="120" w:after="120"/>
            </w:pPr>
            <w:r>
              <w:rPr>
                <w:rFonts w:hint="eastAsia"/>
              </w:rPr>
              <w:t>处理策略</w:t>
            </w:r>
          </w:p>
        </w:tc>
        <w:tc>
          <w:tcPr>
            <w:tcW w:w="0" w:type="auto"/>
          </w:tcPr>
          <w:p w14:paraId="09BD7E7B" w14:textId="77777777" w:rsidR="00AA32E4" w:rsidRDefault="00F04F9F" w:rsidP="00944378">
            <w:pPr>
              <w:pStyle w:val="ab"/>
              <w:spacing w:beforeLines="50" w:before="120" w:after="120"/>
            </w:pPr>
            <w:r>
              <w:rPr>
                <w:rFonts w:hint="eastAsia"/>
              </w:rPr>
              <w:t>切向</w:t>
            </w:r>
            <w:r w:rsidR="00AA32E4">
              <w:t>[cm]</w:t>
            </w:r>
          </w:p>
        </w:tc>
        <w:tc>
          <w:tcPr>
            <w:tcW w:w="0" w:type="auto"/>
          </w:tcPr>
          <w:p w14:paraId="45A9F7BF" w14:textId="77777777" w:rsidR="00AA32E4" w:rsidRDefault="00F04F9F" w:rsidP="00944378">
            <w:pPr>
              <w:pStyle w:val="ab"/>
              <w:spacing w:beforeLines="50" w:before="120" w:after="120"/>
            </w:pPr>
            <w:r>
              <w:rPr>
                <w:rFonts w:hint="eastAsia"/>
              </w:rPr>
              <w:t>法向</w:t>
            </w:r>
            <w:r w:rsidR="00AA32E4">
              <w:t>[cm]</w:t>
            </w:r>
          </w:p>
        </w:tc>
        <w:tc>
          <w:tcPr>
            <w:tcW w:w="0" w:type="auto"/>
          </w:tcPr>
          <w:p w14:paraId="249223AB" w14:textId="77777777" w:rsidR="00AA32E4" w:rsidRDefault="00F04F9F" w:rsidP="00242688">
            <w:pPr>
              <w:pStyle w:val="ab"/>
              <w:spacing w:beforeLines="50" w:before="120" w:after="120"/>
            </w:pPr>
            <w:r>
              <w:rPr>
                <w:rFonts w:hint="eastAsia"/>
              </w:rPr>
              <w:t>径向</w:t>
            </w:r>
            <w:r w:rsidR="00AA32E4">
              <w:t>[cm]</w:t>
            </w:r>
          </w:p>
        </w:tc>
        <w:tc>
          <w:tcPr>
            <w:tcW w:w="0" w:type="auto"/>
          </w:tcPr>
          <w:p w14:paraId="156F2353" w14:textId="77777777" w:rsidR="00AA32E4" w:rsidRDefault="00AA32E4" w:rsidP="00242688">
            <w:pPr>
              <w:pStyle w:val="ab"/>
              <w:spacing w:beforeLines="50" w:before="120" w:after="120"/>
            </w:pPr>
            <w:r>
              <w:rPr>
                <w:rFonts w:hint="eastAsia"/>
              </w:rPr>
              <w:t>3</w:t>
            </w:r>
            <w:r>
              <w:t>D[cm]</w:t>
            </w:r>
          </w:p>
        </w:tc>
      </w:tr>
      <w:tr w:rsidR="00AA32E4" w14:paraId="37C2BFEE" w14:textId="77777777" w:rsidTr="009040C2">
        <w:tc>
          <w:tcPr>
            <w:tcW w:w="0" w:type="auto"/>
          </w:tcPr>
          <w:p w14:paraId="30C253EC" w14:textId="77777777" w:rsidR="00AA32E4" w:rsidRDefault="00AA32E4" w:rsidP="00242688">
            <w:pPr>
              <w:pStyle w:val="ab"/>
              <w:spacing w:beforeLines="50" w:before="120" w:after="120"/>
            </w:pPr>
          </w:p>
        </w:tc>
        <w:tc>
          <w:tcPr>
            <w:tcW w:w="0" w:type="auto"/>
          </w:tcPr>
          <w:p w14:paraId="2A1A5B81" w14:textId="77777777" w:rsidR="00AA32E4" w:rsidRDefault="00AA32E4" w:rsidP="00242688">
            <w:pPr>
              <w:pStyle w:val="ab"/>
              <w:spacing w:beforeLines="50" w:before="120" w:after="120"/>
            </w:pPr>
            <w:r>
              <w:rPr>
                <w:rFonts w:hint="eastAsia"/>
              </w:rPr>
              <w:t>S</w:t>
            </w:r>
            <w:r>
              <w:t>RIF-Float</w:t>
            </w:r>
          </w:p>
        </w:tc>
        <w:tc>
          <w:tcPr>
            <w:tcW w:w="0" w:type="auto"/>
          </w:tcPr>
          <w:p w14:paraId="50352460" w14:textId="77777777" w:rsidR="00AA32E4" w:rsidRDefault="00AA32E4" w:rsidP="00242688">
            <w:pPr>
              <w:pStyle w:val="ab"/>
              <w:spacing w:beforeLines="50" w:before="120" w:after="120"/>
            </w:pPr>
            <w:r>
              <w:rPr>
                <w:rFonts w:hint="eastAsia"/>
              </w:rPr>
              <w:t>1</w:t>
            </w:r>
            <w:r>
              <w:t>2.3</w:t>
            </w:r>
          </w:p>
        </w:tc>
        <w:tc>
          <w:tcPr>
            <w:tcW w:w="0" w:type="auto"/>
          </w:tcPr>
          <w:p w14:paraId="21C15FC7" w14:textId="77777777" w:rsidR="00AA32E4" w:rsidRDefault="00AA32E4" w:rsidP="00242688">
            <w:pPr>
              <w:pStyle w:val="ab"/>
              <w:spacing w:beforeLines="50" w:before="120" w:after="120"/>
            </w:pPr>
            <w:r>
              <w:rPr>
                <w:rFonts w:hint="eastAsia"/>
              </w:rPr>
              <w:t>7</w:t>
            </w:r>
            <w:r>
              <w:t>.6</w:t>
            </w:r>
          </w:p>
        </w:tc>
        <w:tc>
          <w:tcPr>
            <w:tcW w:w="0" w:type="auto"/>
          </w:tcPr>
          <w:p w14:paraId="12841429" w14:textId="77777777" w:rsidR="00AA32E4" w:rsidRDefault="00AA32E4" w:rsidP="00242688">
            <w:pPr>
              <w:pStyle w:val="ab"/>
              <w:spacing w:beforeLines="50" w:before="120" w:after="120"/>
            </w:pPr>
            <w:r>
              <w:rPr>
                <w:rFonts w:hint="eastAsia"/>
              </w:rPr>
              <w:t>4</w:t>
            </w:r>
            <w:r>
              <w:t>.2</w:t>
            </w:r>
          </w:p>
        </w:tc>
        <w:tc>
          <w:tcPr>
            <w:tcW w:w="0" w:type="auto"/>
          </w:tcPr>
          <w:p w14:paraId="70062B94" w14:textId="77777777" w:rsidR="00AA32E4" w:rsidRDefault="00AA32E4" w:rsidP="00242688">
            <w:pPr>
              <w:pStyle w:val="ab"/>
              <w:spacing w:beforeLines="50" w:before="120" w:after="120"/>
            </w:pPr>
            <w:r>
              <w:rPr>
                <w:rFonts w:hint="eastAsia"/>
              </w:rPr>
              <w:t>1</w:t>
            </w:r>
            <w:r>
              <w:t>5.5</w:t>
            </w:r>
          </w:p>
        </w:tc>
      </w:tr>
      <w:tr w:rsidR="00AA32E4" w14:paraId="3498BD49" w14:textId="77777777" w:rsidTr="009040C2">
        <w:tc>
          <w:tcPr>
            <w:tcW w:w="0" w:type="auto"/>
          </w:tcPr>
          <w:p w14:paraId="4549EE58" w14:textId="77777777" w:rsidR="00AA32E4" w:rsidRDefault="00AA32E4" w:rsidP="00242688">
            <w:pPr>
              <w:pStyle w:val="ab"/>
              <w:spacing w:beforeLines="50" w:before="120" w:after="120"/>
            </w:pPr>
            <w:r>
              <w:rPr>
                <w:rFonts w:hint="eastAsia"/>
              </w:rPr>
              <w:t>B</w:t>
            </w:r>
            <w:r>
              <w:t>DS-MEO</w:t>
            </w:r>
          </w:p>
        </w:tc>
        <w:tc>
          <w:tcPr>
            <w:tcW w:w="0" w:type="auto"/>
          </w:tcPr>
          <w:p w14:paraId="40497A7D" w14:textId="77777777" w:rsidR="00AA32E4" w:rsidRDefault="00AA32E4" w:rsidP="00242688">
            <w:pPr>
              <w:pStyle w:val="ab"/>
              <w:spacing w:beforeLines="50" w:before="120" w:after="120"/>
            </w:pPr>
            <w:r>
              <w:rPr>
                <w:rFonts w:hint="eastAsia"/>
              </w:rPr>
              <w:t>S</w:t>
            </w:r>
            <w:r>
              <w:t>RIF-Fix-IND</w:t>
            </w:r>
          </w:p>
        </w:tc>
        <w:tc>
          <w:tcPr>
            <w:tcW w:w="0" w:type="auto"/>
          </w:tcPr>
          <w:p w14:paraId="5DECE30D" w14:textId="77777777" w:rsidR="00AA32E4" w:rsidRDefault="00AA32E4" w:rsidP="00242688">
            <w:pPr>
              <w:pStyle w:val="ab"/>
              <w:spacing w:beforeLines="50" w:before="120" w:after="120"/>
            </w:pPr>
            <w:r>
              <w:rPr>
                <w:rFonts w:hint="eastAsia"/>
              </w:rPr>
              <w:t>1</w:t>
            </w:r>
            <w:r>
              <w:t>0.2</w:t>
            </w:r>
          </w:p>
        </w:tc>
        <w:tc>
          <w:tcPr>
            <w:tcW w:w="0" w:type="auto"/>
          </w:tcPr>
          <w:p w14:paraId="63CF5B2A" w14:textId="77777777" w:rsidR="00AA32E4" w:rsidRDefault="00AA32E4" w:rsidP="00242688">
            <w:pPr>
              <w:pStyle w:val="ab"/>
              <w:spacing w:beforeLines="50" w:before="120" w:after="120"/>
            </w:pPr>
            <w:r>
              <w:rPr>
                <w:rFonts w:hint="eastAsia"/>
              </w:rPr>
              <w:t>6</w:t>
            </w:r>
            <w:r>
              <w:t>.8</w:t>
            </w:r>
          </w:p>
        </w:tc>
        <w:tc>
          <w:tcPr>
            <w:tcW w:w="0" w:type="auto"/>
          </w:tcPr>
          <w:p w14:paraId="24E93440" w14:textId="77777777" w:rsidR="00AA32E4" w:rsidRDefault="00AA32E4" w:rsidP="00242688">
            <w:pPr>
              <w:pStyle w:val="ab"/>
              <w:spacing w:beforeLines="50" w:before="120" w:after="120"/>
            </w:pPr>
            <w:r>
              <w:rPr>
                <w:rFonts w:hint="eastAsia"/>
              </w:rPr>
              <w:t>4</w:t>
            </w:r>
            <w:r>
              <w:t>.3</w:t>
            </w:r>
          </w:p>
        </w:tc>
        <w:tc>
          <w:tcPr>
            <w:tcW w:w="0" w:type="auto"/>
          </w:tcPr>
          <w:p w14:paraId="2186347F" w14:textId="77777777" w:rsidR="00AA32E4" w:rsidRDefault="00AA32E4" w:rsidP="00242688">
            <w:pPr>
              <w:pStyle w:val="ab"/>
              <w:spacing w:beforeLines="50" w:before="120" w:after="120"/>
            </w:pPr>
            <w:r>
              <w:rPr>
                <w:rFonts w:hint="eastAsia"/>
              </w:rPr>
              <w:t>1</w:t>
            </w:r>
            <w:r>
              <w:t>3.3</w:t>
            </w:r>
          </w:p>
        </w:tc>
      </w:tr>
      <w:tr w:rsidR="00AA32E4" w14:paraId="537635E8" w14:textId="77777777" w:rsidTr="009040C2">
        <w:tc>
          <w:tcPr>
            <w:tcW w:w="0" w:type="auto"/>
            <w:tcBorders>
              <w:bottom w:val="single" w:sz="12" w:space="0" w:color="auto"/>
            </w:tcBorders>
          </w:tcPr>
          <w:p w14:paraId="62A2687E" w14:textId="77777777" w:rsidR="00AA32E4" w:rsidRDefault="00AA32E4" w:rsidP="00242688">
            <w:pPr>
              <w:pStyle w:val="ab"/>
              <w:spacing w:beforeLines="50" w:before="120" w:after="120"/>
            </w:pPr>
          </w:p>
        </w:tc>
        <w:tc>
          <w:tcPr>
            <w:tcW w:w="0" w:type="auto"/>
            <w:tcBorders>
              <w:bottom w:val="single" w:sz="12" w:space="0" w:color="auto"/>
            </w:tcBorders>
          </w:tcPr>
          <w:p w14:paraId="0B8F94D9"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E4E11F7" w14:textId="77777777"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14:paraId="3413EEFF" w14:textId="77777777"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14:paraId="7BC4844D" w14:textId="77777777"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14:paraId="3D146BBE" w14:textId="77777777" w:rsidR="00AA32E4" w:rsidRDefault="00AA32E4" w:rsidP="00242688">
            <w:pPr>
              <w:pStyle w:val="ab"/>
              <w:spacing w:beforeLines="50" w:before="120" w:after="120"/>
            </w:pPr>
            <w:r>
              <w:rPr>
                <w:rFonts w:hint="eastAsia"/>
              </w:rPr>
              <w:t>1</w:t>
            </w:r>
            <w:r>
              <w:t>2.8</w:t>
            </w:r>
          </w:p>
        </w:tc>
      </w:tr>
      <w:tr w:rsidR="00AA32E4" w14:paraId="38019C89" w14:textId="77777777" w:rsidTr="009040C2">
        <w:tc>
          <w:tcPr>
            <w:tcW w:w="0" w:type="auto"/>
            <w:tcBorders>
              <w:top w:val="single" w:sz="12" w:space="0" w:color="auto"/>
              <w:bottom w:val="nil"/>
            </w:tcBorders>
          </w:tcPr>
          <w:p w14:paraId="78FEF5F8" w14:textId="77777777" w:rsidR="00AA32E4" w:rsidRDefault="00AA32E4" w:rsidP="00242688">
            <w:pPr>
              <w:pStyle w:val="ab"/>
              <w:spacing w:beforeLines="50" w:before="120" w:after="120"/>
            </w:pPr>
          </w:p>
        </w:tc>
        <w:tc>
          <w:tcPr>
            <w:tcW w:w="0" w:type="auto"/>
            <w:tcBorders>
              <w:top w:val="single" w:sz="12" w:space="0" w:color="auto"/>
              <w:bottom w:val="nil"/>
            </w:tcBorders>
          </w:tcPr>
          <w:p w14:paraId="682F327D" w14:textId="77777777"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14:paraId="75B0C7F0" w14:textId="77777777"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14:paraId="19F33CEC" w14:textId="77777777"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14:paraId="2374F198" w14:textId="77777777"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14:paraId="58650F1C" w14:textId="77777777" w:rsidR="00AA32E4" w:rsidRDefault="00AA32E4" w:rsidP="00242688">
            <w:pPr>
              <w:pStyle w:val="ab"/>
              <w:spacing w:beforeLines="50" w:before="120" w:after="120"/>
            </w:pPr>
            <w:r>
              <w:rPr>
                <w:rFonts w:hint="eastAsia"/>
              </w:rPr>
              <w:t>3</w:t>
            </w:r>
            <w:r>
              <w:t>3.7</w:t>
            </w:r>
          </w:p>
        </w:tc>
      </w:tr>
      <w:tr w:rsidR="00AA32E4" w14:paraId="73A230ED" w14:textId="77777777" w:rsidTr="009040C2">
        <w:tc>
          <w:tcPr>
            <w:tcW w:w="0" w:type="auto"/>
            <w:tcBorders>
              <w:bottom w:val="nil"/>
            </w:tcBorders>
          </w:tcPr>
          <w:p w14:paraId="30DEF4CF" w14:textId="77777777" w:rsidR="00AA32E4" w:rsidRDefault="00AA32E4" w:rsidP="00242688">
            <w:pPr>
              <w:pStyle w:val="ab"/>
              <w:spacing w:beforeLines="50" w:before="120" w:after="120"/>
            </w:pPr>
            <w:r>
              <w:rPr>
                <w:rFonts w:hint="eastAsia"/>
              </w:rPr>
              <w:t>B</w:t>
            </w:r>
            <w:r>
              <w:t>DS-IGSO</w:t>
            </w:r>
          </w:p>
        </w:tc>
        <w:tc>
          <w:tcPr>
            <w:tcW w:w="0" w:type="auto"/>
            <w:tcBorders>
              <w:bottom w:val="nil"/>
            </w:tcBorders>
          </w:tcPr>
          <w:p w14:paraId="74627626" w14:textId="77777777" w:rsidR="00AA32E4" w:rsidRDefault="00AA32E4" w:rsidP="00242688">
            <w:pPr>
              <w:pStyle w:val="ab"/>
              <w:spacing w:beforeLines="50" w:before="120" w:after="120"/>
            </w:pPr>
            <w:r>
              <w:rPr>
                <w:rFonts w:hint="eastAsia"/>
              </w:rPr>
              <w:t>S</w:t>
            </w:r>
            <w:r>
              <w:t>RIF-Fix-IND</w:t>
            </w:r>
          </w:p>
        </w:tc>
        <w:tc>
          <w:tcPr>
            <w:tcW w:w="0" w:type="auto"/>
            <w:tcBorders>
              <w:bottom w:val="nil"/>
            </w:tcBorders>
          </w:tcPr>
          <w:p w14:paraId="005B7E8E" w14:textId="77777777" w:rsidR="00AA32E4" w:rsidRDefault="00AA32E4" w:rsidP="00242688">
            <w:pPr>
              <w:pStyle w:val="ab"/>
              <w:spacing w:beforeLines="50" w:before="120" w:after="120"/>
            </w:pPr>
            <w:r>
              <w:rPr>
                <w:rFonts w:hint="eastAsia"/>
              </w:rPr>
              <w:t>1</w:t>
            </w:r>
            <w:r>
              <w:t>5.3</w:t>
            </w:r>
          </w:p>
        </w:tc>
        <w:tc>
          <w:tcPr>
            <w:tcW w:w="0" w:type="auto"/>
            <w:tcBorders>
              <w:bottom w:val="nil"/>
            </w:tcBorders>
          </w:tcPr>
          <w:p w14:paraId="5112ACAE" w14:textId="77777777" w:rsidR="00AA32E4" w:rsidRDefault="00AA32E4" w:rsidP="00242688">
            <w:pPr>
              <w:pStyle w:val="ab"/>
              <w:spacing w:beforeLines="50" w:before="120" w:after="120"/>
            </w:pPr>
            <w:r>
              <w:rPr>
                <w:rFonts w:hint="eastAsia"/>
              </w:rPr>
              <w:t>1</w:t>
            </w:r>
            <w:r>
              <w:t>7.4</w:t>
            </w:r>
          </w:p>
        </w:tc>
        <w:tc>
          <w:tcPr>
            <w:tcW w:w="0" w:type="auto"/>
            <w:tcBorders>
              <w:bottom w:val="nil"/>
            </w:tcBorders>
          </w:tcPr>
          <w:p w14:paraId="547777A9" w14:textId="77777777" w:rsidR="00AA32E4" w:rsidRDefault="00AA32E4" w:rsidP="00242688">
            <w:pPr>
              <w:pStyle w:val="ab"/>
              <w:spacing w:beforeLines="50" w:before="120" w:after="120"/>
            </w:pPr>
            <w:r>
              <w:rPr>
                <w:rFonts w:hint="eastAsia"/>
              </w:rPr>
              <w:t>1</w:t>
            </w:r>
            <w:r>
              <w:t>3.6</w:t>
            </w:r>
          </w:p>
        </w:tc>
        <w:tc>
          <w:tcPr>
            <w:tcW w:w="0" w:type="auto"/>
            <w:tcBorders>
              <w:bottom w:val="nil"/>
            </w:tcBorders>
          </w:tcPr>
          <w:p w14:paraId="06367E91" w14:textId="77777777" w:rsidR="00AA32E4" w:rsidRDefault="00AA32E4" w:rsidP="00242688">
            <w:pPr>
              <w:pStyle w:val="ab"/>
              <w:spacing w:beforeLines="50" w:before="120" w:after="120"/>
            </w:pPr>
            <w:r>
              <w:rPr>
                <w:rFonts w:hint="eastAsia"/>
              </w:rPr>
              <w:t>2</w:t>
            </w:r>
            <w:r>
              <w:t>7.4</w:t>
            </w:r>
          </w:p>
        </w:tc>
      </w:tr>
      <w:tr w:rsidR="00AA32E4" w14:paraId="639AB4D1" w14:textId="77777777" w:rsidTr="009040C2">
        <w:tc>
          <w:tcPr>
            <w:tcW w:w="0" w:type="auto"/>
            <w:tcBorders>
              <w:bottom w:val="single" w:sz="12" w:space="0" w:color="auto"/>
            </w:tcBorders>
          </w:tcPr>
          <w:p w14:paraId="303BF367" w14:textId="77777777" w:rsidR="00AA32E4" w:rsidRDefault="00AA32E4" w:rsidP="00242688">
            <w:pPr>
              <w:pStyle w:val="ab"/>
              <w:spacing w:beforeLines="50" w:before="120" w:after="120"/>
            </w:pPr>
          </w:p>
        </w:tc>
        <w:tc>
          <w:tcPr>
            <w:tcW w:w="0" w:type="auto"/>
            <w:tcBorders>
              <w:bottom w:val="single" w:sz="12" w:space="0" w:color="auto"/>
            </w:tcBorders>
          </w:tcPr>
          <w:p w14:paraId="06F58146"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36D1F84" w14:textId="77777777"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14:paraId="5C5ED08F" w14:textId="77777777"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14:paraId="3C73F456" w14:textId="77777777"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14:paraId="477160C8" w14:textId="77777777" w:rsidR="00AA32E4" w:rsidRDefault="00AA32E4" w:rsidP="00242688">
            <w:pPr>
              <w:pStyle w:val="ab"/>
              <w:spacing w:beforeLines="50" w:before="120" w:after="120"/>
            </w:pPr>
            <w:r>
              <w:rPr>
                <w:rFonts w:hint="eastAsia"/>
              </w:rPr>
              <w:t>2</w:t>
            </w:r>
            <w:r>
              <w:t>7.8</w:t>
            </w:r>
          </w:p>
        </w:tc>
      </w:tr>
    </w:tbl>
    <w:p w14:paraId="41179FCD" w14:textId="77777777" w:rsidR="00AA32E4" w:rsidRDefault="00AA32E4" w:rsidP="00AA32E4">
      <w:pPr>
        <w:pStyle w:val="ab"/>
        <w:spacing w:before="120" w:after="120"/>
      </w:pPr>
    </w:p>
    <w:p w14:paraId="425A4833" w14:textId="79A318EE"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w:t>
      </w:r>
      <w:del w:id="727" w:author="王 庆云" w:date="2022-04-18T14:31:00Z">
        <w:r w:rsidDel="004957B3">
          <w:rPr>
            <w:rFonts w:hint="eastAsia"/>
          </w:rPr>
          <w:delText>，对于</w:delText>
        </w:r>
      </w:del>
      <w:r>
        <w:rPr>
          <w:rFonts w:hint="eastAsia"/>
        </w:rPr>
        <w:t>BDS</w:t>
      </w:r>
      <w:r>
        <w:rPr>
          <w:rFonts w:hint="eastAsia"/>
        </w:rPr>
        <w:t>实时滤波轨道确定中所采用的力学模型尚不完善，导致轨道参数吸收了力学模型模型中</w:t>
      </w:r>
      <w:del w:id="728" w:author="王 庆云" w:date="2022-04-18T14:31:00Z">
        <w:r w:rsidDel="004957B3">
          <w:rPr>
            <w:rFonts w:hint="eastAsia"/>
          </w:rPr>
          <w:delText>带来</w:delText>
        </w:r>
      </w:del>
      <w:r>
        <w:rPr>
          <w:rFonts w:hint="eastAsia"/>
        </w:rPr>
        <w:t>的误差，估计精度受限</w:t>
      </w:r>
      <w:del w:id="729" w:author="王 庆云" w:date="2022-04-18T14:32:00Z">
        <w:r w:rsidDel="004957B3">
          <w:rPr>
            <w:rFonts w:hint="eastAsia"/>
          </w:rPr>
          <w:delText>，</w:delText>
        </w:r>
      </w:del>
      <w:ins w:id="730" w:author="王 庆云" w:date="2022-04-18T14:32:00Z">
        <w:r w:rsidR="004957B3">
          <w:rPr>
            <w:rFonts w:hint="eastAsia"/>
          </w:rPr>
          <w:t>。</w:t>
        </w:r>
      </w:ins>
      <w:r>
        <w:rPr>
          <w:rFonts w:hint="eastAsia"/>
        </w:rPr>
        <w:t>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w:t>
      </w:r>
      <w:ins w:id="731" w:author="王 庆云" w:date="2022-04-18T14:32:00Z">
        <w:r w:rsidR="004957B3">
          <w:rPr>
            <w:rFonts w:hint="eastAsia"/>
          </w:rPr>
          <w:t>，</w:t>
        </w:r>
      </w:ins>
      <w:del w:id="732" w:author="王 庆云" w:date="2022-04-18T14:32:00Z">
        <w:r w:rsidDel="004957B3">
          <w:rPr>
            <w:rFonts w:hint="eastAsia"/>
          </w:rPr>
          <w:delText>。</w:delText>
        </w:r>
      </w:del>
      <w:r>
        <w:rPr>
          <w:rFonts w:hint="eastAsia"/>
        </w:rPr>
        <w:t>进而导致轨道参数对模糊度固定带来的改善并没有那么敏感</w:t>
      </w:r>
      <w:del w:id="733" w:author="王 庆云" w:date="2022-04-18T14:33:00Z">
        <w:r w:rsidDel="00F302C8">
          <w:rPr>
            <w:rFonts w:hint="eastAsia"/>
          </w:rPr>
          <w:delText>。</w:delText>
        </w:r>
      </w:del>
      <w:ins w:id="734" w:author="王 庆云" w:date="2022-04-18T14:33:00Z">
        <w:r w:rsidR="00F302C8">
          <w:rPr>
            <w:rFonts w:hint="eastAsia"/>
          </w:rPr>
          <w:t>，</w:t>
        </w:r>
      </w:ins>
      <w:r>
        <w:rPr>
          <w:rFonts w:hint="eastAsia"/>
        </w:rPr>
        <w:t>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给出了</w:t>
      </w:r>
      <w:r>
        <w:rPr>
          <w:rFonts w:hint="eastAsia"/>
        </w:rPr>
        <w:t>BDS</w:t>
      </w:r>
      <w:r>
        <w:rPr>
          <w:rFonts w:hint="eastAsia"/>
        </w:rPr>
        <w:t>仿实时滤波轨道解</w:t>
      </w:r>
      <w:del w:id="735" w:author="王 庆云" w:date="2022-04-18T14:33:00Z">
        <w:r w:rsidDel="00F302C8">
          <w:rPr>
            <w:rFonts w:hint="eastAsia"/>
          </w:rPr>
          <w:delText>于</w:delText>
        </w:r>
      </w:del>
      <w:ins w:id="736" w:author="王 庆云" w:date="2022-04-18T14:33:00Z">
        <w:r w:rsidR="00F302C8">
          <w:rPr>
            <w:rFonts w:hint="eastAsia"/>
          </w:rPr>
          <w:t>与</w:t>
        </w:r>
      </w:ins>
      <w:r>
        <w:rPr>
          <w:rFonts w:hint="eastAsia"/>
        </w:rPr>
        <w:t>COD</w:t>
      </w:r>
      <w:r>
        <w:rPr>
          <w:rFonts w:hint="eastAsia"/>
        </w:rPr>
        <w:t>产品轨道比较的平均</w:t>
      </w:r>
      <w:r>
        <w:rPr>
          <w:rFonts w:hint="eastAsia"/>
        </w:rPr>
        <w:t>RMS</w:t>
      </w:r>
      <w:r>
        <w:rPr>
          <w:rFonts w:hint="eastAsia"/>
        </w:rPr>
        <w:t>时序图。可以看到两</w:t>
      </w:r>
      <w:del w:id="737" w:author="王 庆云" w:date="2022-04-18T14:33:00Z">
        <w:r w:rsidDel="00F302C8">
          <w:rPr>
            <w:rFonts w:hint="eastAsia"/>
          </w:rPr>
          <w:delText>者</w:delText>
        </w:r>
      </w:del>
      <w:ins w:id="738" w:author="王 庆云" w:date="2022-04-18T14:33:00Z">
        <w:r w:rsidR="00F302C8">
          <w:rPr>
            <w:rFonts w:hint="eastAsia"/>
          </w:rPr>
          <w:t>种</w:t>
        </w:r>
      </w:ins>
      <w:r>
        <w:rPr>
          <w:rFonts w:hint="eastAsia"/>
        </w:rPr>
        <w:t>固定解方案的轨道精度随时间变化处于基本相当的趋势，大部分时间下</w:t>
      </w:r>
      <w:r>
        <w:rPr>
          <w:rFonts w:hint="eastAsia"/>
        </w:rPr>
        <w:t>SRIF</w:t>
      </w:r>
      <w:r>
        <w:t>-</w:t>
      </w:r>
      <w:r>
        <w:rPr>
          <w:rFonts w:hint="eastAsia"/>
        </w:rPr>
        <w:t>Fix</w:t>
      </w:r>
      <w:r>
        <w:t>-</w:t>
      </w:r>
      <w:r>
        <w:rPr>
          <w:rFonts w:hint="eastAsia"/>
        </w:rPr>
        <w:t>ALL</w:t>
      </w:r>
      <w:del w:id="739" w:author="王 庆云" w:date="2022-04-18T14:34:00Z">
        <w:r w:rsidDel="00F302C8">
          <w:rPr>
            <w:rFonts w:hint="eastAsia"/>
          </w:rPr>
          <w:delText>的</w:delText>
        </w:r>
      </w:del>
      <w:r>
        <w:rPr>
          <w:rFonts w:hint="eastAsia"/>
        </w:rPr>
        <w:t>方案</w:t>
      </w:r>
      <w:ins w:id="740" w:author="王 庆云" w:date="2022-04-18T14:34:00Z">
        <w:r w:rsidR="00F302C8">
          <w:rPr>
            <w:rFonts w:hint="eastAsia"/>
          </w:rPr>
          <w:t>的轨道精度略优于</w:t>
        </w:r>
      </w:ins>
      <w:del w:id="741" w:author="王 庆云" w:date="2022-04-18T14:34:00Z">
        <w:r w:rsidDel="00F302C8">
          <w:rPr>
            <w:rFonts w:hint="eastAsia"/>
          </w:rPr>
          <w:delText>相较于</w:delText>
        </w:r>
      </w:del>
      <w:r>
        <w:rPr>
          <w:rFonts w:hint="eastAsia"/>
        </w:rPr>
        <w:t>SRIF</w:t>
      </w:r>
      <w:r>
        <w:t>-</w:t>
      </w:r>
      <w:r>
        <w:rPr>
          <w:rFonts w:hint="eastAsia"/>
        </w:rPr>
        <w:t>Fix</w:t>
      </w:r>
      <w:r>
        <w:t>-</w:t>
      </w:r>
      <w:r>
        <w:rPr>
          <w:rFonts w:hint="eastAsia"/>
        </w:rPr>
        <w:t>ALL</w:t>
      </w:r>
      <w:del w:id="742" w:author="王 庆云" w:date="2022-04-18T14:34:00Z">
        <w:r w:rsidDel="00F302C8">
          <w:rPr>
            <w:rFonts w:hint="eastAsia"/>
          </w:rPr>
          <w:delText>仍处在精度略优的趋势</w:delText>
        </w:r>
      </w:del>
      <w:r>
        <w:rPr>
          <w:rFonts w:hint="eastAsia"/>
        </w:rPr>
        <w:t>。</w:t>
      </w:r>
      <w:r>
        <w:fldChar w:fldCharType="begin"/>
      </w:r>
      <w:r>
        <w:instrText xml:space="preserve"> </w:instrText>
      </w:r>
      <w:r>
        <w:rPr>
          <w:rFonts w:hint="eastAsia"/>
        </w:rPr>
        <w:instrText>REF fig_fixrate_ind_all_C \r \h</w:instrText>
      </w:r>
      <w:r>
        <w:instrText xml:space="preserve"> </w:instrText>
      </w:r>
      <w:r>
        <w:fldChar w:fldCharType="separate"/>
      </w:r>
      <w:r w:rsidR="00897A40">
        <w:rPr>
          <w:rFonts w:hint="eastAsia"/>
        </w:rPr>
        <w:t>图</w:t>
      </w:r>
      <w:r w:rsidR="00897A40">
        <w:rPr>
          <w:rFonts w:hint="eastAsia"/>
        </w:rPr>
        <w:t>3-16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897A40">
        <w:rPr>
          <w:rFonts w:hint="eastAsia"/>
        </w:rPr>
        <w:t>表</w:t>
      </w:r>
      <w:r w:rsidR="00897A40">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del w:id="743" w:author="王 庆云" w:date="2022-04-18T14:35:00Z">
        <w:r w:rsidDel="00F302C8">
          <w:rPr>
            <w:rFonts w:hint="eastAsia"/>
          </w:rPr>
          <w:delText>。其</w:delText>
        </w:r>
      </w:del>
      <w:ins w:id="744" w:author="王 庆云" w:date="2022-04-18T14:35:00Z">
        <w:r w:rsidR="00F302C8">
          <w:rPr>
            <w:rFonts w:hint="eastAsia"/>
          </w:rPr>
          <w:t>，这一</w:t>
        </w:r>
      </w:ins>
      <w:r>
        <w:rPr>
          <w:rFonts w:hint="eastAsia"/>
        </w:rPr>
        <w:t>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ins w:id="745" w:author="王 庆云" w:date="2022-04-18T14:35:00Z">
        <w:r w:rsidR="00F302C8">
          <w:rPr>
            <w:rFonts w:hint="eastAsia"/>
          </w:rPr>
          <w:t>的是</w:t>
        </w:r>
      </w:ins>
      <w:r>
        <w:rPr>
          <w:rFonts w:hint="eastAsia"/>
        </w:rPr>
        <w:t>，</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w:t>
      </w:r>
      <w:del w:id="746" w:author="王 庆云" w:date="2022-04-18T14:35:00Z">
        <w:r w:rsidDel="00F302C8">
          <w:rPr>
            <w:rFonts w:hint="eastAsia"/>
          </w:rPr>
          <w:delText>变化</w:delText>
        </w:r>
      </w:del>
      <w:r>
        <w:rPr>
          <w:rFonts w:hint="eastAsia"/>
        </w:rPr>
        <w:t>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w:t>
      </w:r>
      <w:del w:id="747" w:author="王 庆云" w:date="2022-04-18T14:36:00Z">
        <w:r w:rsidDel="00F302C8">
          <w:rPr>
            <w:rFonts w:hint="eastAsia"/>
          </w:rPr>
          <w:delText>，进而影响了固定解轨道精度</w:delText>
        </w:r>
      </w:del>
      <w:r>
        <w:rPr>
          <w:rFonts w:hint="eastAsia"/>
        </w:rPr>
        <w:t>，从而导致了轨道精度一定程度上的降低</w:t>
      </w:r>
      <w:del w:id="748" w:author="王 庆云" w:date="2022-04-18T14:37:00Z">
        <w:r w:rsidDel="00F302C8">
          <w:rPr>
            <w:rFonts w:hint="eastAsia"/>
          </w:rPr>
          <w:delText>，</w:delText>
        </w:r>
      </w:del>
      <w:ins w:id="749" w:author="王 庆云" w:date="2022-04-18T14:37:00Z">
        <w:r w:rsidR="00F302C8">
          <w:rPr>
            <w:rFonts w:hint="eastAsia"/>
          </w:rPr>
          <w:t>。</w:t>
        </w:r>
      </w:ins>
      <w:r>
        <w:rPr>
          <w:rFonts w:hint="eastAsia"/>
        </w:rPr>
        <w:t>这里从</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也可以看出在年积日为</w:t>
      </w:r>
      <w:r>
        <w:rPr>
          <w:rFonts w:hint="eastAsia"/>
        </w:rPr>
        <w:t>1</w:t>
      </w:r>
      <w:r>
        <w:t>33</w:t>
      </w:r>
      <w:r>
        <w:rPr>
          <w:rFonts w:hint="eastAsia"/>
        </w:rPr>
        <w:t>天</w:t>
      </w:r>
      <w:del w:id="750" w:author="王 庆云" w:date="2022-04-18T14:37:00Z">
        <w:r w:rsidDel="00F302C8">
          <w:rPr>
            <w:rFonts w:hint="eastAsia"/>
          </w:rPr>
          <w:delText>下</w:delText>
        </w:r>
      </w:del>
      <w:ins w:id="751" w:author="王 庆云" w:date="2022-04-18T14:37:00Z">
        <w:r w:rsidR="00F302C8">
          <w:rPr>
            <w:rFonts w:hint="eastAsia"/>
          </w:rPr>
          <w:t>时，</w:t>
        </w:r>
      </w:ins>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14:paraId="1C90A65E" w14:textId="77777777"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14:anchorId="2434D8D5" wp14:editId="1A6F197B">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01852"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33313CB5" wp14:editId="02F2A80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44B35D1" w14:textId="77777777" w:rsidR="00AA32E4" w:rsidRDefault="00AA32E4" w:rsidP="00AA32E4">
      <w:pPr>
        <w:pStyle w:val="a"/>
        <w:spacing w:before="120" w:after="120"/>
      </w:pPr>
      <w:bookmarkStart w:id="752" w:name="fig_fixind_fixall_compare_C"/>
      <w:bookmarkEnd w:id="752"/>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14:paraId="045C92AF" w14:textId="77777777" w:rsidR="00AA32E4" w:rsidRDefault="00AA32E4" w:rsidP="00AA32E4">
      <w:pPr>
        <w:pStyle w:val="aa"/>
        <w:spacing w:before="120" w:after="120"/>
      </w:pPr>
      <w:r>
        <w:rPr>
          <w:noProof/>
        </w:rPr>
        <w:drawing>
          <wp:inline distT="0" distB="0" distL="0" distR="0" wp14:anchorId="3223BCFA" wp14:editId="20158669">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E73EB82" w14:textId="77777777" w:rsidR="00AA32E4" w:rsidRDefault="00AA32E4" w:rsidP="00AA32E4">
      <w:pPr>
        <w:pStyle w:val="a"/>
        <w:spacing w:before="120" w:after="120"/>
      </w:pPr>
      <w:bookmarkStart w:id="753" w:name="fig_fixrate_ind_all_C"/>
      <w:bookmarkEnd w:id="753"/>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701ED34F" w14:textId="77777777" w:rsidR="00AA32E4" w:rsidRDefault="00AA32E4" w:rsidP="00AA32E4">
      <w:pPr>
        <w:pStyle w:val="a0"/>
        <w:spacing w:before="120" w:after="120"/>
      </w:pPr>
      <w:bookmarkStart w:id="754" w:name="table_fixrate_ind_all_C"/>
      <w:bookmarkEnd w:id="754"/>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14:paraId="60BD625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99D6BEB" w14:textId="77777777" w:rsidR="00AA32E4" w:rsidRDefault="004E6E1F" w:rsidP="00E50FB5">
            <w:pPr>
              <w:pStyle w:val="ab"/>
              <w:spacing w:beforeLines="50" w:before="120" w:after="120"/>
            </w:pPr>
            <w:r>
              <w:rPr>
                <w:rFonts w:hint="eastAsia"/>
              </w:rPr>
              <w:t>处理策略</w:t>
            </w:r>
          </w:p>
        </w:tc>
        <w:tc>
          <w:tcPr>
            <w:tcW w:w="0" w:type="auto"/>
          </w:tcPr>
          <w:p w14:paraId="5741F7B4" w14:textId="77777777" w:rsidR="00AA32E4" w:rsidRDefault="00AA32E4" w:rsidP="00E50FB5">
            <w:pPr>
              <w:pStyle w:val="ab"/>
              <w:spacing w:beforeLines="50" w:before="120" w:after="120"/>
            </w:pPr>
            <w:r>
              <w:rPr>
                <w:rFonts w:hint="eastAsia"/>
              </w:rPr>
              <w:t>WL</w:t>
            </w:r>
            <w:r>
              <w:t xml:space="preserve"> [%]</w:t>
            </w:r>
          </w:p>
        </w:tc>
        <w:tc>
          <w:tcPr>
            <w:tcW w:w="0" w:type="auto"/>
          </w:tcPr>
          <w:p w14:paraId="18C88C5C" w14:textId="77777777" w:rsidR="00AA32E4" w:rsidRDefault="00AA32E4" w:rsidP="00E50FB5">
            <w:pPr>
              <w:pStyle w:val="ab"/>
              <w:spacing w:beforeLines="50" w:before="120" w:after="120"/>
            </w:pPr>
            <w:r>
              <w:rPr>
                <w:rFonts w:hint="eastAsia"/>
              </w:rPr>
              <w:t>N</w:t>
            </w:r>
            <w:r>
              <w:t>L [%]</w:t>
            </w:r>
          </w:p>
        </w:tc>
      </w:tr>
      <w:tr w:rsidR="00AA32E4" w14:paraId="2C986CF7" w14:textId="77777777" w:rsidTr="009040C2">
        <w:tc>
          <w:tcPr>
            <w:tcW w:w="0" w:type="auto"/>
          </w:tcPr>
          <w:p w14:paraId="5C7270EE" w14:textId="77777777" w:rsidR="00AA32E4" w:rsidRDefault="00AA32E4" w:rsidP="00E50FB5">
            <w:pPr>
              <w:pStyle w:val="ab"/>
              <w:spacing w:beforeLines="50" w:before="120" w:after="120"/>
            </w:pPr>
            <w:r>
              <w:rPr>
                <w:rFonts w:hint="eastAsia"/>
              </w:rPr>
              <w:t>S</w:t>
            </w:r>
            <w:r>
              <w:t>RIF-Fix-IND</w:t>
            </w:r>
          </w:p>
        </w:tc>
        <w:tc>
          <w:tcPr>
            <w:tcW w:w="0" w:type="auto"/>
          </w:tcPr>
          <w:p w14:paraId="2D6345AF" w14:textId="77777777" w:rsidR="00AA32E4" w:rsidRDefault="00AA32E4" w:rsidP="00E50FB5">
            <w:pPr>
              <w:pStyle w:val="ab"/>
              <w:spacing w:beforeLines="50" w:before="120" w:after="120"/>
            </w:pPr>
            <w:r>
              <w:rPr>
                <w:rFonts w:hint="eastAsia"/>
              </w:rPr>
              <w:t>8</w:t>
            </w:r>
            <w:r>
              <w:t>5.1</w:t>
            </w:r>
          </w:p>
        </w:tc>
        <w:tc>
          <w:tcPr>
            <w:tcW w:w="0" w:type="auto"/>
          </w:tcPr>
          <w:p w14:paraId="547521A4" w14:textId="77777777" w:rsidR="00AA32E4" w:rsidRDefault="00AA32E4" w:rsidP="00E50FB5">
            <w:pPr>
              <w:pStyle w:val="ab"/>
              <w:spacing w:beforeLines="50" w:before="120" w:after="120"/>
            </w:pPr>
            <w:r>
              <w:rPr>
                <w:rFonts w:hint="eastAsia"/>
              </w:rPr>
              <w:t>7</w:t>
            </w:r>
            <w:r>
              <w:t>4.3</w:t>
            </w:r>
          </w:p>
        </w:tc>
      </w:tr>
      <w:tr w:rsidR="00AA32E4" w14:paraId="47D3B779" w14:textId="77777777" w:rsidTr="009040C2">
        <w:tc>
          <w:tcPr>
            <w:tcW w:w="0" w:type="auto"/>
          </w:tcPr>
          <w:p w14:paraId="6E991825" w14:textId="77777777" w:rsidR="00AA32E4" w:rsidRDefault="00AA32E4" w:rsidP="00E50FB5">
            <w:pPr>
              <w:pStyle w:val="ab"/>
              <w:spacing w:beforeLines="50" w:before="120" w:after="120"/>
            </w:pPr>
            <w:r>
              <w:rPr>
                <w:rFonts w:hint="eastAsia"/>
              </w:rPr>
              <w:t>S</w:t>
            </w:r>
            <w:r>
              <w:t>RIF-Fix-ALL</w:t>
            </w:r>
          </w:p>
        </w:tc>
        <w:tc>
          <w:tcPr>
            <w:tcW w:w="0" w:type="auto"/>
          </w:tcPr>
          <w:p w14:paraId="02402A2C" w14:textId="77777777" w:rsidR="00AA32E4" w:rsidRDefault="00AA32E4" w:rsidP="00E50FB5">
            <w:pPr>
              <w:pStyle w:val="ab"/>
              <w:spacing w:beforeLines="50" w:before="120" w:after="120"/>
            </w:pPr>
            <w:r>
              <w:rPr>
                <w:rFonts w:hint="eastAsia"/>
              </w:rPr>
              <w:t>5</w:t>
            </w:r>
            <w:r>
              <w:t>3.5</w:t>
            </w:r>
          </w:p>
        </w:tc>
        <w:tc>
          <w:tcPr>
            <w:tcW w:w="0" w:type="auto"/>
          </w:tcPr>
          <w:p w14:paraId="729E8EA8" w14:textId="77777777" w:rsidR="00AA32E4" w:rsidRDefault="00AA32E4" w:rsidP="00E50FB5">
            <w:pPr>
              <w:pStyle w:val="ab"/>
              <w:spacing w:beforeLines="50" w:before="120" w:after="120"/>
            </w:pPr>
            <w:r>
              <w:rPr>
                <w:rFonts w:hint="eastAsia"/>
              </w:rPr>
              <w:t>3</w:t>
            </w:r>
            <w:r>
              <w:t>5.6</w:t>
            </w:r>
          </w:p>
        </w:tc>
      </w:tr>
    </w:tbl>
    <w:p w14:paraId="203271DA" w14:textId="77777777" w:rsidR="00AA32E4" w:rsidRDefault="00AA32E4" w:rsidP="00AA32E4">
      <w:pPr>
        <w:pStyle w:val="ab"/>
        <w:spacing w:before="120" w:after="120"/>
      </w:pPr>
    </w:p>
    <w:p w14:paraId="4A468A51" w14:textId="62DA9850" w:rsidR="00AA32E4" w:rsidRDefault="00AA32E4" w:rsidP="00AA32E4">
      <w:pPr>
        <w:spacing w:before="60" w:after="60"/>
        <w:ind w:firstLine="480"/>
      </w:pPr>
      <w:r>
        <w:rPr>
          <w:rFonts w:hint="eastAsia"/>
        </w:rPr>
        <w:t>综上所述，前述的双差模糊度固定算法能够有效地提升实时滤波轨道的精度，同时实验进一步验证了</w:t>
      </w:r>
      <w:del w:id="755" w:author="王 庆云" w:date="2022-04-18T14:37:00Z">
        <w:r w:rsidDel="005F64B1">
          <w:rPr>
            <w:rFonts w:hint="eastAsia"/>
          </w:rPr>
          <w:delText>采用</w:delText>
        </w:r>
      </w:del>
      <w:r>
        <w:rPr>
          <w:rFonts w:hint="eastAsia"/>
        </w:rPr>
        <w:t>SRIF</w:t>
      </w:r>
      <w:r>
        <w:t>-</w:t>
      </w:r>
      <w:r>
        <w:rPr>
          <w:rFonts w:hint="eastAsia"/>
        </w:rPr>
        <w:t>Fix</w:t>
      </w:r>
      <w:r>
        <w:t>-</w:t>
      </w:r>
      <w:r>
        <w:rPr>
          <w:rFonts w:hint="eastAsia"/>
        </w:rPr>
        <w:t>ALL</w:t>
      </w:r>
      <w:r>
        <w:rPr>
          <w:rFonts w:hint="eastAsia"/>
        </w:rPr>
        <w:t>的固定解方案更适用于实时轨道处理</w:t>
      </w:r>
      <w:del w:id="756" w:author="王 庆云" w:date="2022-04-18T14:37:00Z">
        <w:r w:rsidDel="005F64B1">
          <w:rPr>
            <w:rFonts w:hint="eastAsia"/>
          </w:rPr>
          <w:delText>中</w:delText>
        </w:r>
      </w:del>
      <w:r>
        <w:rPr>
          <w:rFonts w:hint="eastAsia"/>
        </w:rPr>
        <w:t>，特别</w:t>
      </w:r>
      <w:ins w:id="757" w:author="王 庆云" w:date="2022-04-18T14:37:00Z">
        <w:r w:rsidR="005F64B1">
          <w:rPr>
            <w:rFonts w:hint="eastAsia"/>
          </w:rPr>
          <w:t>是</w:t>
        </w:r>
      </w:ins>
      <w:r>
        <w:rPr>
          <w:rFonts w:hint="eastAsia"/>
        </w:rPr>
        <w:t>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14:paraId="0F352244" w14:textId="77777777" w:rsidR="00AA32E4" w:rsidRDefault="00AA32E4" w:rsidP="00596A6E">
      <w:pPr>
        <w:pStyle w:val="2"/>
      </w:pPr>
      <w:bookmarkStart w:id="758" w:name="_Toc101082663"/>
      <w:r>
        <w:rPr>
          <w:rFonts w:hint="eastAsia"/>
        </w:rPr>
        <w:t>实时滤波精密轨道处理软件平台</w:t>
      </w:r>
      <w:bookmarkEnd w:id="758"/>
    </w:p>
    <w:p w14:paraId="04704035" w14:textId="47EE7BA5" w:rsidR="00AA32E4" w:rsidRDefault="00AA32E4" w:rsidP="00AA32E4">
      <w:pPr>
        <w:spacing w:before="60" w:after="60"/>
        <w:ind w:firstLine="480"/>
      </w:pPr>
      <w:del w:id="759" w:author="王 庆云" w:date="2022-04-18T12:38:00Z">
        <w:r w:rsidDel="00D266D2">
          <w:rPr>
            <w:rFonts w:hint="eastAsia"/>
          </w:rPr>
          <w:delText>前面</w:delText>
        </w:r>
      </w:del>
      <w:ins w:id="760" w:author="王 庆云" w:date="2022-04-18T12:38:00Z">
        <w:r w:rsidR="00D266D2">
          <w:rPr>
            <w:rFonts w:hint="eastAsia"/>
          </w:rPr>
          <w:t>在</w:t>
        </w:r>
      </w:ins>
      <w:r>
        <w:rPr>
          <w:rFonts w:hint="eastAsia"/>
        </w:rPr>
        <w:t>依次针对</w:t>
      </w:r>
      <w:r>
        <w:rPr>
          <w:rFonts w:hint="eastAsia"/>
        </w:rPr>
        <w:t>GNSS</w:t>
      </w:r>
      <w:r>
        <w:rPr>
          <w:rFonts w:hint="eastAsia"/>
        </w:rPr>
        <w:t>实时滤波精密定轨中的参数估计、数据质量精化以及模糊度固定算法进行了推导和实验验证</w:t>
      </w:r>
      <w:ins w:id="761" w:author="王 庆云" w:date="2022-04-18T12:38:00Z">
        <w:r w:rsidR="00D266D2">
          <w:rPr>
            <w:rFonts w:hint="eastAsia"/>
          </w:rPr>
          <w:t>后，</w:t>
        </w:r>
      </w:ins>
      <w:del w:id="762" w:author="王 庆云" w:date="2022-04-18T12:38:00Z">
        <w:r w:rsidDel="00D266D2">
          <w:rPr>
            <w:rFonts w:hint="eastAsia"/>
          </w:rPr>
          <w:delText>。</w:delText>
        </w:r>
      </w:del>
      <w:r>
        <w:rPr>
          <w:rFonts w:hint="eastAsia"/>
        </w:rPr>
        <w:t>本人</w:t>
      </w:r>
      <w:del w:id="763" w:author="王 庆云" w:date="2022-04-18T12:38:00Z">
        <w:r w:rsidDel="00D266D2">
          <w:rPr>
            <w:rFonts w:hint="eastAsia"/>
          </w:rPr>
          <w:delText>则</w:delText>
        </w:r>
      </w:del>
      <w:r>
        <w:rPr>
          <w:rFonts w:hint="eastAsia"/>
        </w:rPr>
        <w:t>在</w:t>
      </w:r>
      <w:r>
        <w:rPr>
          <w:rFonts w:hint="eastAsia"/>
        </w:rPr>
        <w:t>GREAT</w:t>
      </w:r>
      <w:del w:id="764" w:author="王 庆云" w:date="2022-04-18T12:39:00Z">
        <w:r w:rsidDel="00D266D2">
          <w:rPr>
            <w:rFonts w:hint="eastAsia"/>
          </w:rPr>
          <w:delText>（</w:delText>
        </w:r>
        <w:r w:rsidDel="00D266D2">
          <w:rPr>
            <w:rFonts w:hint="eastAsia"/>
          </w:rPr>
          <w:delText>GNSS</w:delText>
        </w:r>
        <w:r w:rsidDel="00D266D2">
          <w:delText xml:space="preserve">+ </w:delText>
        </w:r>
        <w:r w:rsidDel="00D266D2">
          <w:rPr>
            <w:rFonts w:hint="eastAsia"/>
          </w:rPr>
          <w:delText>Re</w:delText>
        </w:r>
        <w:r w:rsidDel="00D266D2">
          <w:delText>search, Application and Teaching</w:delText>
        </w:r>
        <w:r w:rsidDel="00D266D2">
          <w:rPr>
            <w:rFonts w:hint="eastAsia"/>
          </w:rPr>
          <w:delText>）</w:delText>
        </w:r>
      </w:del>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w:t>
      </w:r>
      <w:del w:id="765" w:author="王 庆云" w:date="2022-04-18T12:41:00Z">
        <w:r w:rsidDel="00E81D67">
          <w:rPr>
            <w:rFonts w:hint="eastAsia"/>
          </w:rPr>
          <w:delText>是</w:delText>
        </w:r>
      </w:del>
      <w:r>
        <w:rPr>
          <w:rFonts w:hint="eastAsia"/>
        </w:rPr>
        <w:t>由武汉大学测绘学院开发和设计，其主要用于大地测量、导航定位领域内的科学工程研究和教学工作（</w:t>
      </w:r>
      <w:commentRangeStart w:id="766"/>
      <w:r>
        <w:rPr>
          <w:rFonts w:hint="eastAsia"/>
        </w:rPr>
        <w:t>参考文献，</w:t>
      </w:r>
      <w:r>
        <w:rPr>
          <w:rFonts w:hint="eastAsia"/>
        </w:rPr>
        <w:t>GREAT</w:t>
      </w:r>
      <w:r>
        <w:t>-</w:t>
      </w:r>
      <w:r>
        <w:rPr>
          <w:rFonts w:hint="eastAsia"/>
        </w:rPr>
        <w:t>UPD</w:t>
      </w:r>
      <w:commentRangeEnd w:id="766"/>
      <w:r w:rsidR="00E81D67">
        <w:rPr>
          <w:rStyle w:val="aff"/>
        </w:rPr>
        <w:commentReference w:id="766"/>
      </w:r>
      <w:r>
        <w:rPr>
          <w:rFonts w:hint="eastAsia"/>
        </w:rPr>
        <w:t>）。接下来对</w:t>
      </w:r>
      <w:del w:id="767" w:author="王 庆云" w:date="2022-04-18T12:42:00Z">
        <w:r w:rsidDel="00E81D67">
          <w:rPr>
            <w:rFonts w:hint="eastAsia"/>
          </w:rPr>
          <w:delText>其中</w:delText>
        </w:r>
      </w:del>
      <w:ins w:id="768" w:author="王 庆云" w:date="2022-04-18T12:42:00Z">
        <w:r w:rsidR="00E81D67">
          <w:rPr>
            <w:rFonts w:hint="eastAsia"/>
          </w:rPr>
          <w:t>自主研发</w:t>
        </w:r>
      </w:ins>
      <w:del w:id="769" w:author="王 庆云" w:date="2022-04-18T12:42:00Z">
        <w:r w:rsidDel="00E81D67">
          <w:rPr>
            <w:rFonts w:hint="eastAsia"/>
          </w:rPr>
          <w:delText>完成</w:delText>
        </w:r>
      </w:del>
      <w:r>
        <w:rPr>
          <w:rFonts w:hint="eastAsia"/>
        </w:rPr>
        <w:t>的实时滤波轨道功能模块和算法流程进行简单介绍。</w:t>
      </w:r>
    </w:p>
    <w:p w14:paraId="615BD8E4" w14:textId="1908A72D" w:rsidR="00AA32E4" w:rsidRDefault="00E81D67" w:rsidP="00AA32E4">
      <w:pPr>
        <w:spacing w:before="60" w:after="60"/>
        <w:ind w:firstLine="480"/>
      </w:pPr>
      <w:ins w:id="770" w:author="王 庆云" w:date="2022-04-18T12:42:00Z">
        <w:r>
          <w:rPr>
            <w:rFonts w:hint="eastAsia"/>
          </w:rPr>
          <w:t>GNSS</w:t>
        </w:r>
      </w:ins>
      <w:del w:id="771" w:author="王 庆云" w:date="2022-04-18T12:42:00Z">
        <w:r w:rsidR="00AA32E4" w:rsidDel="00E81D67">
          <w:rPr>
            <w:rFonts w:hint="eastAsia"/>
          </w:rPr>
          <w:delText>首先</w:delText>
        </w:r>
      </w:del>
      <w:ins w:id="772" w:author="王 庆云" w:date="2022-04-18T12:42:00Z">
        <w:r>
          <w:rPr>
            <w:rFonts w:hint="eastAsia"/>
          </w:rPr>
          <w:t>实时滤波轨道</w:t>
        </w:r>
      </w:ins>
      <w:ins w:id="773" w:author="王 庆云" w:date="2022-04-18T12:43:00Z">
        <w:r>
          <w:rPr>
            <w:rFonts w:hint="eastAsia"/>
          </w:rPr>
          <w:t>确定</w:t>
        </w:r>
      </w:ins>
      <w:del w:id="774" w:author="王 庆云" w:date="2022-04-18T12:42:00Z">
        <w:r w:rsidR="00AA32E4" w:rsidDel="00E81D67">
          <w:rPr>
            <w:rFonts w:hint="eastAsia"/>
          </w:rPr>
          <w:delText>该</w:delText>
        </w:r>
      </w:del>
      <w:r w:rsidR="00AA32E4">
        <w:rPr>
          <w:rFonts w:hint="eastAsia"/>
        </w:rPr>
        <w:t>功能模块</w:t>
      </w:r>
      <w:del w:id="775" w:author="王 庆云" w:date="2022-04-18T12:43:00Z">
        <w:r w:rsidR="00AA32E4" w:rsidDel="00E81D67">
          <w:rPr>
            <w:rFonts w:hint="eastAsia"/>
          </w:rPr>
          <w:delText>上</w:delText>
        </w:r>
      </w:del>
      <w:r w:rsidR="00AA32E4">
        <w:rPr>
          <w:rFonts w:hint="eastAsia"/>
        </w:rPr>
        <w:t>同样保持了原有</w:t>
      </w:r>
      <w:r w:rsidR="00AA32E4">
        <w:rPr>
          <w:rFonts w:hint="eastAsia"/>
        </w:rPr>
        <w:t>GREAT</w:t>
      </w:r>
      <w:r w:rsidR="00AA32E4">
        <w:rPr>
          <w:rFonts w:hint="eastAsia"/>
        </w:rPr>
        <w:t>软件平台的特性，采用</w:t>
      </w:r>
      <w:r w:rsidR="00AA32E4">
        <w:rPr>
          <w:rFonts w:hint="eastAsia"/>
        </w:rPr>
        <w:t>C++</w:t>
      </w:r>
      <w:r w:rsidR="00AA32E4">
        <w:rPr>
          <w:rFonts w:hint="eastAsia"/>
        </w:rPr>
        <w:t>进行开发，具有跨平台、高效率、易配置和扩展性强等特点。由于原有</w:t>
      </w:r>
      <w:r w:rsidR="00AA32E4">
        <w:t>GREAT</w:t>
      </w:r>
      <w:r w:rsidR="00AA32E4">
        <w:rPr>
          <w:rFonts w:hint="eastAsia"/>
        </w:rPr>
        <w:t>软件仅具有基础的</w:t>
      </w:r>
      <w:r w:rsidR="00AA32E4">
        <w:rPr>
          <w:rFonts w:hint="eastAsia"/>
        </w:rPr>
        <w:t>GNSS</w:t>
      </w:r>
      <w:r w:rsidR="00AA32E4">
        <w:rPr>
          <w:rFonts w:hint="eastAsia"/>
        </w:rPr>
        <w:t>数据处理功能以及传统的基于事后处理模式的精密轨道确定功能，因此这里针对实时精密轨道确定算法，将其中的核心功能抽象成了以下三个模块：基于</w:t>
      </w:r>
      <w:r w:rsidR="00AA32E4">
        <w:rPr>
          <w:rFonts w:hint="eastAsia"/>
        </w:rPr>
        <w:t>SRIF</w:t>
      </w:r>
      <w:r w:rsidR="00AA32E4">
        <w:rPr>
          <w:rFonts w:hint="eastAsia"/>
        </w:rPr>
        <w:t>的参数估计模块，实时数据质量精化模块和实时双差模糊度固定模块。在此基础上，构成了整个实时滤波轨道处理功能。</w:t>
      </w:r>
      <w:r w:rsidR="00AA32E4">
        <w:fldChar w:fldCharType="begin"/>
      </w:r>
      <w:r w:rsidR="00AA32E4">
        <w:instrText xml:space="preserve"> </w:instrText>
      </w:r>
      <w:r w:rsidR="00AA32E4">
        <w:rPr>
          <w:rFonts w:hint="eastAsia"/>
        </w:rPr>
        <w:instrText>REF fig_SRIF_structure \r \h</w:instrText>
      </w:r>
      <w:r w:rsidR="00AA32E4">
        <w:instrText xml:space="preserve"> </w:instrText>
      </w:r>
      <w:r w:rsidR="00AA32E4">
        <w:fldChar w:fldCharType="separate"/>
      </w:r>
      <w:r w:rsidR="00897A40">
        <w:rPr>
          <w:rFonts w:hint="eastAsia"/>
        </w:rPr>
        <w:t>图</w:t>
      </w:r>
      <w:r w:rsidR="00897A40">
        <w:rPr>
          <w:rFonts w:hint="eastAsia"/>
        </w:rPr>
        <w:t>3-17</w:t>
      </w:r>
      <w:r w:rsidR="00AA32E4">
        <w:fldChar w:fldCharType="end"/>
      </w:r>
      <w:r w:rsidR="00AA32E4">
        <w:rPr>
          <w:rFonts w:hint="eastAsia"/>
        </w:rPr>
        <w:t>给出了实时滤波轨道功能中的模块构成，图中右边蓝色框内为重点新增的功能模块。</w:t>
      </w:r>
    </w:p>
    <w:p w14:paraId="1B9C800B" w14:textId="77777777" w:rsidR="00172507" w:rsidRDefault="00AA32E4" w:rsidP="00172507">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897A40">
        <w:rPr>
          <w:rFonts w:hint="eastAsia"/>
        </w:rPr>
        <w:t>图</w:t>
      </w:r>
      <w:r w:rsidR="00897A40">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14:paraId="5DE8D7F9" w14:textId="77777777" w:rsidR="00AA32E4" w:rsidRDefault="00172507" w:rsidP="00AA32E4">
      <w:pPr>
        <w:pStyle w:val="aa"/>
        <w:spacing w:before="120" w:after="120"/>
      </w:pPr>
      <w:r>
        <w:rPr>
          <w:noProof/>
        </w:rPr>
        <w:drawing>
          <wp:inline distT="0" distB="0" distL="0" distR="0" wp14:anchorId="74D22E7A" wp14:editId="3E4DF156">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96"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14:paraId="48B24B37" w14:textId="77777777" w:rsidR="00AA32E4" w:rsidRDefault="00AA32E4" w:rsidP="00AA32E4">
      <w:pPr>
        <w:pStyle w:val="a"/>
        <w:spacing w:before="120" w:after="120"/>
      </w:pPr>
      <w:bookmarkStart w:id="776" w:name="fig_SRIF_structure"/>
      <w:bookmarkEnd w:id="776"/>
      <w:r>
        <w:rPr>
          <w:rFonts w:hint="eastAsia"/>
        </w:rPr>
        <w:t>基于</w:t>
      </w:r>
      <w:r>
        <w:rPr>
          <w:rFonts w:hint="eastAsia"/>
        </w:rPr>
        <w:t>SRIF</w:t>
      </w:r>
      <w:r>
        <w:rPr>
          <w:rFonts w:hint="eastAsia"/>
        </w:rPr>
        <w:t>的</w:t>
      </w:r>
      <w:r>
        <w:rPr>
          <w:rFonts w:hint="eastAsia"/>
        </w:rPr>
        <w:t>GNSS</w:t>
      </w:r>
      <w:r>
        <w:rPr>
          <w:rFonts w:hint="eastAsia"/>
        </w:rPr>
        <w:t>实时精密定轨功能模块组成图</w:t>
      </w:r>
    </w:p>
    <w:p w14:paraId="7AFC5C10" w14:textId="77777777" w:rsidR="0091045A" w:rsidRDefault="0091045A" w:rsidP="00AA32E4">
      <w:pPr>
        <w:pStyle w:val="aa"/>
        <w:spacing w:before="120" w:after="120"/>
        <w:rPr>
          <w:noProof/>
        </w:rPr>
      </w:pPr>
    </w:p>
    <w:p w14:paraId="3E64BEE9" w14:textId="77777777" w:rsidR="00AA32E4" w:rsidRDefault="0091045A" w:rsidP="00AA32E4">
      <w:pPr>
        <w:pStyle w:val="aa"/>
        <w:spacing w:before="120" w:after="120"/>
      </w:pPr>
      <w:r>
        <w:rPr>
          <w:noProof/>
        </w:rPr>
        <w:drawing>
          <wp:inline distT="0" distB="0" distL="0" distR="0" wp14:anchorId="4F304330" wp14:editId="098E6534">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14:paraId="39FCB61B" w14:textId="77777777" w:rsidR="00AA32E4" w:rsidRDefault="00AA32E4" w:rsidP="00AA32E4">
      <w:pPr>
        <w:pStyle w:val="a"/>
        <w:spacing w:before="120" w:after="120"/>
      </w:pPr>
      <w:bookmarkStart w:id="777" w:name="fig_total_flowchart"/>
      <w:bookmarkEnd w:id="777"/>
      <w:r>
        <w:rPr>
          <w:rFonts w:hint="eastAsia"/>
        </w:rPr>
        <w:t>基于</w:t>
      </w:r>
      <w:r>
        <w:rPr>
          <w:rFonts w:hint="eastAsia"/>
        </w:rPr>
        <w:t>SRIF</w:t>
      </w:r>
      <w:r>
        <w:rPr>
          <w:rFonts w:hint="eastAsia"/>
        </w:rPr>
        <w:t>的</w:t>
      </w:r>
      <w:r>
        <w:rPr>
          <w:rFonts w:hint="eastAsia"/>
        </w:rPr>
        <w:t>GNSS</w:t>
      </w:r>
      <w:r>
        <w:rPr>
          <w:rFonts w:hint="eastAsia"/>
        </w:rPr>
        <w:t>实时精密定轨算法流程图</w:t>
      </w:r>
    </w:p>
    <w:p w14:paraId="2EE2EBE6" w14:textId="77777777" w:rsidR="00AA32E4" w:rsidRDefault="00AA32E4" w:rsidP="00596A6E">
      <w:pPr>
        <w:pStyle w:val="2"/>
      </w:pPr>
      <w:bookmarkStart w:id="778" w:name="_Toc101082664"/>
      <w:r>
        <w:rPr>
          <w:rFonts w:hint="eastAsia"/>
        </w:rPr>
        <w:t>本章小结</w:t>
      </w:r>
      <w:bookmarkEnd w:id="778"/>
    </w:p>
    <w:p w14:paraId="528091F9" w14:textId="70D876FA"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w:t>
      </w:r>
      <w:del w:id="779" w:author="王 庆云" w:date="2022-04-18T12:49:00Z">
        <w:r w:rsidR="000E60CD" w:rsidDel="001B164B">
          <w:rPr>
            <w:rFonts w:hint="eastAsia"/>
          </w:rPr>
          <w:delText>处理</w:delText>
        </w:r>
      </w:del>
      <w:r w:rsidR="000E60CD">
        <w:rPr>
          <w:rFonts w:hint="eastAsia"/>
        </w:rPr>
        <w:t>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w:t>
      </w:r>
      <w:del w:id="780" w:author="王 庆云" w:date="2022-04-18T12:50:00Z">
        <w:r w:rsidDel="001B164B">
          <w:rPr>
            <w:rFonts w:hint="eastAsia"/>
          </w:rPr>
          <w:delText>，</w:delText>
        </w:r>
      </w:del>
      <w:ins w:id="781" w:author="王 庆云" w:date="2022-04-18T12:50:00Z">
        <w:r w:rsidR="001B164B">
          <w:rPr>
            <w:rFonts w:hint="eastAsia"/>
          </w:rPr>
          <w:t>。</w:t>
        </w:r>
      </w:ins>
      <w:r>
        <w:rPr>
          <w:rFonts w:hint="eastAsia"/>
        </w:rPr>
        <w:t>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w:t>
      </w:r>
      <w:del w:id="782" w:author="王 庆云" w:date="2022-04-18T12:58:00Z">
        <w:r w:rsidDel="00FB7EED">
          <w:rPr>
            <w:rFonts w:hint="eastAsia"/>
          </w:rPr>
          <w:delText>中</w:delText>
        </w:r>
      </w:del>
      <w:r>
        <w:rPr>
          <w:rFonts w:hint="eastAsia"/>
        </w:rPr>
        <w:t>，</w:t>
      </w:r>
      <w:del w:id="783" w:author="王 庆云" w:date="2022-04-18T12:58:00Z">
        <w:r w:rsidDel="00FB7EED">
          <w:rPr>
            <w:rFonts w:hint="eastAsia"/>
          </w:rPr>
          <w:delText>其中</w:delText>
        </w:r>
      </w:del>
      <w:r>
        <w:rPr>
          <w:rFonts w:hint="eastAsia"/>
        </w:rPr>
        <w:t>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14:paraId="296CD8DF" w14:textId="77777777" w:rsidR="00AA32E4" w:rsidRDefault="00AA32E4" w:rsidP="001C5752">
      <w:pPr>
        <w:pStyle w:val="1"/>
        <w:spacing w:after="120"/>
      </w:pPr>
      <w:bookmarkStart w:id="784" w:name="_Toc101082665"/>
      <w:r>
        <w:rPr>
          <w:rFonts w:hint="eastAsia"/>
        </w:rPr>
        <w:t>GNSS实时滤波精密轨道确定中的效率优化</w:t>
      </w:r>
      <w:bookmarkEnd w:id="784"/>
    </w:p>
    <w:p w14:paraId="4FC8AD91" w14:textId="0A21C66E"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w:t>
      </w:r>
      <w:del w:id="785" w:author="王 庆云" w:date="2022-04-18T00:10:00Z">
        <w:r w:rsidR="00AA32E4" w:rsidDel="00CC16E2">
          <w:rPr>
            <w:rFonts w:hint="eastAsia"/>
          </w:rPr>
          <w:delText>对于</w:delText>
        </w:r>
      </w:del>
      <w:r w:rsidR="00AA32E4">
        <w:rPr>
          <w:rFonts w:hint="eastAsia"/>
        </w:rPr>
        <w:t>精密定轨的事后处理模式</w:t>
      </w:r>
      <w:del w:id="786" w:author="王 庆云" w:date="2022-04-18T00:13:00Z">
        <w:r w:rsidR="00AA32E4" w:rsidDel="00CC16E2">
          <w:rPr>
            <w:rFonts w:hint="eastAsia"/>
          </w:rPr>
          <w:delText>，</w:delText>
        </w:r>
      </w:del>
      <w:r w:rsidR="00AA32E4">
        <w:rPr>
          <w:rFonts w:hint="eastAsia"/>
        </w:rPr>
        <w:t>通常是通过对当前处理弧段的轨道进行预报外推，从而</w:t>
      </w:r>
      <w:ins w:id="787" w:author="王 庆云" w:date="2022-04-18T00:13:00Z">
        <w:r w:rsidR="00CC16E2">
          <w:rPr>
            <w:rFonts w:hint="eastAsia"/>
          </w:rPr>
          <w:t>将</w:t>
        </w:r>
      </w:ins>
      <w:del w:id="788" w:author="王 庆云" w:date="2022-04-18T00:13:00Z">
        <w:r w:rsidR="00AA32E4" w:rsidDel="00CC16E2">
          <w:rPr>
            <w:rFonts w:hint="eastAsia"/>
          </w:rPr>
          <w:delText>使用</w:delText>
        </w:r>
      </w:del>
      <w:r w:rsidR="00AA32E4">
        <w:rPr>
          <w:rFonts w:hint="eastAsia"/>
        </w:rPr>
        <w:t>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w:t>
      </w:r>
      <w:del w:id="789" w:author="王 庆云" w:date="2022-04-18T00:15:00Z">
        <w:r w:rsidR="00AA32E4" w:rsidDel="00CC16E2">
          <w:rPr>
            <w:rFonts w:hint="eastAsia"/>
          </w:rPr>
          <w:delText>另一方面</w:delText>
        </w:r>
      </w:del>
      <w:ins w:id="790" w:author="王 庆云" w:date="2022-04-18T00:15:00Z">
        <w:r w:rsidR="00CC16E2">
          <w:rPr>
            <w:rFonts w:hint="eastAsia"/>
          </w:rPr>
          <w:t>并且</w:t>
        </w:r>
      </w:ins>
      <w:r w:rsidR="00AA32E4">
        <w:rPr>
          <w:rFonts w:hint="eastAsia"/>
        </w:rPr>
        <w:t>，随着近年来各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w:t>
      </w:r>
      <w:del w:id="791" w:author="王 庆云" w:date="2022-04-18T00:13:00Z">
        <w:r w:rsidR="00AA32E4" w:rsidDel="00CC16E2">
          <w:rPr>
            <w:rFonts w:hint="eastAsia"/>
          </w:rPr>
          <w:delText>着</w:delText>
        </w:r>
      </w:del>
      <w:del w:id="792" w:author="王 庆云" w:date="2022-04-18T00:12:00Z">
        <w:r w:rsidR="00AA32E4" w:rsidDel="00CC16E2">
          <w:rPr>
            <w:rFonts w:hint="eastAsia"/>
          </w:rPr>
          <w:delText>具备</w:delText>
        </w:r>
      </w:del>
      <w:r w:rsidR="00AA32E4">
        <w:rPr>
          <w:rFonts w:hint="eastAsia"/>
        </w:rPr>
        <w:t>实时高效的处理算法是实时滤波轨道提供实时服务的一个关键部分。</w:t>
      </w:r>
    </w:p>
    <w:p w14:paraId="60B7633F" w14:textId="77777777"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w:t>
      </w:r>
      <w:del w:id="793" w:author="王 庆云" w:date="2022-04-18T00:16:00Z">
        <w:r w:rsidDel="00BA7923">
          <w:rPr>
            <w:rFonts w:hint="eastAsia"/>
          </w:rPr>
          <w:delText>给出</w:delText>
        </w:r>
      </w:del>
      <w:r>
        <w:rPr>
          <w:rFonts w:hint="eastAsia"/>
        </w:rPr>
        <w:t>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14:paraId="76676457" w14:textId="77777777" w:rsidR="00AA32E4" w:rsidRDefault="00AA32E4" w:rsidP="00596A6E">
      <w:pPr>
        <w:pStyle w:val="2"/>
      </w:pPr>
      <w:bookmarkStart w:id="794" w:name="_Toc101082666"/>
      <w:r>
        <w:rPr>
          <w:rFonts w:hint="eastAsia"/>
        </w:rPr>
        <w:t>实时滤波轨道的优化方法</w:t>
      </w:r>
      <w:bookmarkEnd w:id="794"/>
    </w:p>
    <w:p w14:paraId="7781527E" w14:textId="631CD045"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w:t>
      </w:r>
      <w:ins w:id="795" w:author="王 庆云" w:date="2022-04-18T00:16:00Z">
        <w:r w:rsidR="00401D2F">
          <w:rPr>
            <w:rFonts w:hint="eastAsia"/>
          </w:rPr>
          <w:t>，</w:t>
        </w:r>
      </w:ins>
      <w:del w:id="796" w:author="王 庆云" w:date="2022-04-18T00:16:00Z">
        <w:r w:rsidDel="00401D2F">
          <w:rPr>
            <w:rFonts w:hint="eastAsia"/>
          </w:rPr>
          <w:delText>。其</w:delText>
        </w:r>
      </w:del>
      <w:r>
        <w:rPr>
          <w:rFonts w:hint="eastAsia"/>
        </w:rPr>
        <w:t>编写语言为</w:t>
      </w:r>
      <w:r>
        <w:rPr>
          <w:rFonts w:hint="eastAsia"/>
        </w:rPr>
        <w:t>C++</w:t>
      </w:r>
      <w:r>
        <w:rPr>
          <w:rFonts w:hint="eastAsia"/>
        </w:rPr>
        <w:t>，</w:t>
      </w:r>
      <w:del w:id="797" w:author="王 庆云" w:date="2022-04-18T00:16:00Z">
        <w:r w:rsidDel="00401D2F">
          <w:rPr>
            <w:rFonts w:hint="eastAsia"/>
          </w:rPr>
          <w:delText>同时</w:delText>
        </w:r>
      </w:del>
      <w:del w:id="798" w:author="王 庆云" w:date="2022-04-18T00:17:00Z">
        <w:r w:rsidDel="00401D2F">
          <w:rPr>
            <w:rFonts w:hint="eastAsia"/>
          </w:rPr>
          <w:delText>主要</w:delText>
        </w:r>
      </w:del>
      <w:r>
        <w:rPr>
          <w:rFonts w:hint="eastAsia"/>
        </w:rPr>
        <w:t>运行环境</w:t>
      </w:r>
      <w:ins w:id="799" w:author="王 庆云" w:date="2022-04-18T00:17:00Z">
        <w:r w:rsidR="00401D2F">
          <w:rPr>
            <w:rFonts w:hint="eastAsia"/>
          </w:rPr>
          <w:t>支持多种</w:t>
        </w:r>
      </w:ins>
      <w:del w:id="800" w:author="王 庆云" w:date="2022-04-18T00:17:00Z">
        <w:r w:rsidDel="00401D2F">
          <w:rPr>
            <w:rFonts w:hint="eastAsia"/>
          </w:rPr>
          <w:delText>为</w:delText>
        </w:r>
      </w:del>
      <w:r>
        <w:rPr>
          <w:rFonts w:hint="eastAsia"/>
        </w:rPr>
        <w:t>常见的计算服务器。因此对实时滤波轨道程序进行效率优化可以遵循一般的程序优化方法。本小节首先</w:t>
      </w:r>
      <w:ins w:id="801" w:author="王 庆云" w:date="2022-04-18T00:17:00Z">
        <w:r w:rsidR="00401D2F">
          <w:rPr>
            <w:rFonts w:hint="eastAsia"/>
          </w:rPr>
          <w:t>介绍</w:t>
        </w:r>
      </w:ins>
      <w:del w:id="802" w:author="王 庆云" w:date="2022-04-18T00:17:00Z">
        <w:r w:rsidDel="00401D2F">
          <w:rPr>
            <w:rFonts w:hint="eastAsia"/>
          </w:rPr>
          <w:delText>给出</w:delText>
        </w:r>
      </w:del>
      <w:r>
        <w:rPr>
          <w:rFonts w:hint="eastAsia"/>
        </w:rPr>
        <w:t>了程序设计优化的基本原理和常用方法</w:t>
      </w:r>
      <w:ins w:id="803" w:author="王 庆云" w:date="2022-04-18T00:17:00Z">
        <w:r w:rsidR="00401D2F">
          <w:rPr>
            <w:rFonts w:hint="eastAsia"/>
          </w:rPr>
          <w:t>，</w:t>
        </w:r>
      </w:ins>
      <w:del w:id="804" w:author="王 庆云" w:date="2022-04-18T00:17:00Z">
        <w:r w:rsidDel="00401D2F">
          <w:rPr>
            <w:rFonts w:hint="eastAsia"/>
          </w:rPr>
          <w:delText>。</w:delText>
        </w:r>
      </w:del>
      <w:r>
        <w:rPr>
          <w:rFonts w:hint="eastAsia"/>
        </w:rPr>
        <w:t>然后分析了基于</w:t>
      </w:r>
      <w:r>
        <w:rPr>
          <w:rFonts w:hint="eastAsia"/>
        </w:rPr>
        <w:t>SRIF</w:t>
      </w:r>
      <w:r>
        <w:rPr>
          <w:rFonts w:hint="eastAsia"/>
        </w:rPr>
        <w:t>的实时滤波轨道确定的算法流程，</w:t>
      </w:r>
      <w:ins w:id="805" w:author="王 庆云" w:date="2022-04-18T00:18:00Z">
        <w:r w:rsidR="00401D2F">
          <w:rPr>
            <w:rFonts w:hint="eastAsia"/>
          </w:rPr>
          <w:t>进而</w:t>
        </w:r>
      </w:ins>
      <w:r>
        <w:rPr>
          <w:rFonts w:hint="eastAsia"/>
        </w:rPr>
        <w:t>对其中的关键环节给出了相应的优化策略。</w:t>
      </w:r>
    </w:p>
    <w:p w14:paraId="37469366" w14:textId="77777777" w:rsidR="00AA32E4" w:rsidRDefault="00AA32E4">
      <w:pPr>
        <w:pStyle w:val="3"/>
      </w:pPr>
      <w:bookmarkStart w:id="806" w:name="_Toc101082667"/>
      <w:r>
        <w:rPr>
          <w:rFonts w:hint="eastAsia"/>
        </w:rPr>
        <w:t>程序设计优化的一般方法</w:t>
      </w:r>
      <w:bookmarkEnd w:id="806"/>
    </w:p>
    <w:p w14:paraId="299191FD" w14:textId="3A344C4A"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ins w:id="807" w:author="王 庆云" w:date="2022-04-18T00:18:00Z">
        <w:r w:rsidR="00B45991">
          <w:rPr>
            <w:rFonts w:hint="eastAsia"/>
          </w:rPr>
          <w:t>一方面</w:t>
        </w:r>
      </w:ins>
      <w:ins w:id="808" w:author="王 庆云" w:date="2022-04-18T00:19:00Z">
        <w:r w:rsidR="00B45991">
          <w:rPr>
            <w:rFonts w:hint="eastAsia"/>
          </w:rPr>
          <w:t>，</w:t>
        </w:r>
      </w:ins>
      <w:del w:id="809" w:author="王 庆云" w:date="2022-04-18T00:19:00Z">
        <w:r w:rsidDel="00B45991">
          <w:rPr>
            <w:rFonts w:hint="eastAsia"/>
          </w:rPr>
          <w:delText>尤其是</w:delText>
        </w:r>
      </w:del>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ins w:id="810" w:author="王 庆云" w:date="2022-04-18T00:19:00Z">
        <w:r w:rsidR="00B45991">
          <w:rPr>
            <w:rFonts w:hint="eastAsia"/>
          </w:rPr>
          <w:t>问题</w:t>
        </w:r>
      </w:ins>
      <w:del w:id="811" w:author="王 庆云" w:date="2022-04-18T00:19:00Z">
        <w:r w:rsidDel="00B45991">
          <w:rPr>
            <w:rFonts w:hint="eastAsia"/>
          </w:rPr>
          <w:delText>情况</w:delText>
        </w:r>
      </w:del>
      <w:r>
        <w:rPr>
          <w:rFonts w:hint="eastAsia"/>
        </w:rPr>
        <w:t>。另一方面，目前大部分的软件程序本身并没有充分发挥现代处理器硬件的性能，因此从软件层面上对程序设计进行优化以提高处理效率也是目前更为常用的做法。</w:t>
      </w:r>
    </w:p>
    <w:p w14:paraId="509A59E5" w14:textId="77777777"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897A40">
        <w:rPr>
          <w:rFonts w:hint="eastAsia"/>
        </w:rPr>
        <w:t>图</w:t>
      </w:r>
      <w:r w:rsidR="00897A40">
        <w:rPr>
          <w:rFonts w:hint="eastAsia"/>
        </w:rPr>
        <w:t>4-1</w:t>
      </w:r>
      <w:r w:rsidR="00100E6B">
        <w:fldChar w:fldCharType="end"/>
      </w:r>
      <w:r>
        <w:rPr>
          <w:rFonts w:hint="eastAsia"/>
        </w:rPr>
        <w:t>给出上述的程序设计优化的一般思路。</w:t>
      </w:r>
    </w:p>
    <w:p w14:paraId="4C778EDE" w14:textId="77777777" w:rsidR="00AA32E4" w:rsidRDefault="00AA32E4" w:rsidP="00AA32E4">
      <w:pPr>
        <w:pStyle w:val="aa"/>
        <w:spacing w:before="120" w:after="120"/>
      </w:pPr>
      <w:r>
        <w:rPr>
          <w:noProof/>
        </w:rPr>
        <w:drawing>
          <wp:inline distT="0" distB="0" distL="0" distR="0" wp14:anchorId="36CD2A6C" wp14:editId="77E1435A">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8"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14:paraId="21B0AAF9" w14:textId="77777777" w:rsidR="00AA32E4" w:rsidRDefault="00AA32E4" w:rsidP="00AA32E4">
      <w:pPr>
        <w:pStyle w:val="a"/>
        <w:spacing w:before="120" w:after="120"/>
      </w:pPr>
      <w:bookmarkStart w:id="812" w:name="optimind"/>
      <w:bookmarkEnd w:id="812"/>
      <w:r>
        <w:rPr>
          <w:rFonts w:hint="eastAsia"/>
        </w:rPr>
        <w:t>程序优化的一般过程</w:t>
      </w:r>
    </w:p>
    <w:p w14:paraId="119BE182" w14:textId="49008A50"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w:t>
      </w:r>
      <w:del w:id="813" w:author="王 庆云" w:date="2022-04-18T00:22:00Z">
        <w:r w:rsidDel="00B14AE4">
          <w:rPr>
            <w:rFonts w:hint="eastAsia"/>
          </w:rPr>
          <w:delText>处理</w:delText>
        </w:r>
      </w:del>
      <w:r>
        <w:rPr>
          <w:rFonts w:hint="eastAsia"/>
        </w:rPr>
        <w:t>程序所</w:t>
      </w:r>
      <w:ins w:id="814" w:author="王 庆云" w:date="2022-04-18T00:22:00Z">
        <w:r w:rsidR="00B14AE4">
          <w:rPr>
            <w:rFonts w:hint="eastAsia"/>
          </w:rPr>
          <w:t>要</w:t>
        </w:r>
      </w:ins>
      <w:r>
        <w:rPr>
          <w:rFonts w:hint="eastAsia"/>
        </w:rPr>
        <w:t>解决的</w:t>
      </w:r>
      <w:ins w:id="815" w:author="王 庆云" w:date="2022-04-18T00:28:00Z">
        <w:r w:rsidR="001E0049">
          <w:rPr>
            <w:rFonts w:hint="eastAsia"/>
          </w:rPr>
          <w:t>具体</w:t>
        </w:r>
      </w:ins>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w:t>
      </w:r>
      <w:commentRangeStart w:id="816"/>
      <w:r>
        <w:rPr>
          <w:rFonts w:hint="eastAsia"/>
        </w:rPr>
        <w:t>参考书籍，</w:t>
      </w:r>
      <w:r>
        <w:t>Writing Efficient Programs</w:t>
      </w:r>
      <w:commentRangeEnd w:id="816"/>
      <w:r w:rsidR="00B14AE4">
        <w:rPr>
          <w:rStyle w:val="aff"/>
        </w:rPr>
        <w:commentReference w:id="816"/>
      </w:r>
      <w:r>
        <w:rPr>
          <w:rFonts w:hint="eastAsia"/>
        </w:rPr>
        <w:t>）</w:t>
      </w:r>
      <w:ins w:id="817" w:author="王 庆云" w:date="2022-04-18T00:23:00Z">
        <w:r w:rsidR="00B14AE4">
          <w:rPr>
            <w:rFonts w:hint="eastAsia"/>
          </w:rPr>
          <w:t>，得到了广泛应用</w:t>
        </w:r>
      </w:ins>
      <w:del w:id="818" w:author="王 庆云" w:date="2022-04-18T00:23:00Z">
        <w:r w:rsidDel="00B14AE4">
          <w:rPr>
            <w:rFonts w:hint="eastAsia"/>
          </w:rPr>
          <w:delText>，被广泛应用</w:delText>
        </w:r>
      </w:del>
      <w:ins w:id="819" w:author="王 庆云" w:date="2022-04-18T00:24:00Z">
        <w:r w:rsidR="00B14AE4">
          <w:rPr>
            <w:rFonts w:hint="eastAsia"/>
          </w:rPr>
          <w:t>；</w:t>
        </w:r>
      </w:ins>
      <w:del w:id="820" w:author="王 庆云" w:date="2022-04-18T00:24:00Z">
        <w:r w:rsidDel="00B14AE4">
          <w:rPr>
            <w:rFonts w:hint="eastAsia"/>
          </w:rPr>
          <w:delText>。</w:delText>
        </w:r>
      </w:del>
      <w:r>
        <w:rPr>
          <w:rFonts w:hint="eastAsia"/>
        </w:rPr>
        <w:t>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897A40">
        <w:rPr>
          <w:rFonts w:hint="eastAsia"/>
        </w:rPr>
        <w:t>图</w:t>
      </w:r>
      <w:r w:rsidR="00897A40">
        <w:rPr>
          <w:rFonts w:hint="eastAsia"/>
        </w:rPr>
        <w:t>4-2</w:t>
      </w:r>
      <w:r>
        <w:fldChar w:fldCharType="end"/>
      </w:r>
      <w:r>
        <w:rPr>
          <w:rFonts w:hint="eastAsia"/>
        </w:rPr>
        <w:t>所示）。</w:t>
      </w:r>
    </w:p>
    <w:p w14:paraId="242703E8" w14:textId="77777777" w:rsidR="00AA32E4" w:rsidRDefault="00AA32E4" w:rsidP="00AA32E4">
      <w:pPr>
        <w:pStyle w:val="aa"/>
        <w:spacing w:before="120" w:after="120"/>
      </w:pPr>
      <w:r>
        <w:rPr>
          <w:noProof/>
        </w:rPr>
        <w:drawing>
          <wp:inline distT="0" distB="0" distL="0" distR="0" wp14:anchorId="17E1D6E6" wp14:editId="4DFDEB21">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9"/>
                    <a:stretch>
                      <a:fillRect/>
                    </a:stretch>
                  </pic:blipFill>
                  <pic:spPr>
                    <a:xfrm>
                      <a:off x="0" y="0"/>
                      <a:ext cx="4574818" cy="2773871"/>
                    </a:xfrm>
                    <a:prstGeom prst="rect">
                      <a:avLst/>
                    </a:prstGeom>
                  </pic:spPr>
                </pic:pic>
              </a:graphicData>
            </a:graphic>
          </wp:inline>
        </w:drawing>
      </w:r>
    </w:p>
    <w:p w14:paraId="07CDA04B" w14:textId="77777777" w:rsidR="00AA32E4" w:rsidRDefault="00AA32E4" w:rsidP="00AA32E4">
      <w:pPr>
        <w:pStyle w:val="a"/>
        <w:spacing w:before="120" w:after="120"/>
      </w:pPr>
      <w:bookmarkStart w:id="821" w:name="fig_new_bently_rules"/>
      <w:bookmarkEnd w:id="821"/>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14:paraId="768B1BE2" w14:textId="4B0672EE" w:rsidR="00AA32E4" w:rsidRDefault="00AA32E4">
      <w:pPr>
        <w:spacing w:before="60" w:after="60"/>
        <w:ind w:firstLineChars="0" w:firstLine="420"/>
        <w:pPrChange w:id="822" w:author="王 庆云" w:date="2022-04-18T00:25:00Z">
          <w:pPr>
            <w:spacing w:before="60" w:after="60"/>
            <w:ind w:firstLineChars="0" w:firstLine="0"/>
          </w:pPr>
        </w:pPrChange>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ins w:id="823" w:author="王 庆云" w:date="2022-04-18T00:27:00Z">
        <w:r w:rsidR="001E0049">
          <w:rPr>
            <w:rFonts w:hint="eastAsia"/>
          </w:rPr>
          <w:t>其</w:t>
        </w:r>
      </w:ins>
      <w:del w:id="824" w:author="王 庆云" w:date="2022-04-18T00:27:00Z">
        <w:r w:rsidDel="001E0049">
          <w:rPr>
            <w:rFonts w:hint="eastAsia"/>
          </w:rPr>
          <w:delText>器</w:delText>
        </w:r>
      </w:del>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897A40">
        <w:rPr>
          <w:rFonts w:hint="eastAsia"/>
        </w:rPr>
        <w:t>图</w:t>
      </w:r>
      <w:r w:rsidR="00897A40">
        <w:rPr>
          <w:rFonts w:hint="eastAsia"/>
        </w:rPr>
        <w:t>4-3</w:t>
      </w:r>
      <w:r>
        <w:fldChar w:fldCharType="end"/>
      </w:r>
      <w:r>
        <w:rPr>
          <w:rFonts w:hint="eastAsia"/>
        </w:rPr>
        <w:t>所示）。因此充分利用该层次结构可以改善程序中数据访问过程的时间和空间上的局部性，从而缩短运行时间。</w:t>
      </w:r>
      <w:del w:id="825" w:author="王 庆云" w:date="2022-04-18T00:28:00Z">
        <w:r w:rsidDel="001E0049">
          <w:rPr>
            <w:rFonts w:hint="eastAsia"/>
          </w:rPr>
          <w:delText>运用前述这两种技术的</w:delText>
        </w:r>
      </w:del>
      <w:r>
        <w:rPr>
          <w:rFonts w:hint="eastAsia"/>
        </w:rPr>
        <w:t>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14:paraId="51B9A79C" w14:textId="33F6AC85" w:rsidR="00AA32E4" w:rsidRDefault="00AA32E4" w:rsidP="00AA32E4">
      <w:pPr>
        <w:spacing w:before="60" w:after="60"/>
        <w:ind w:firstLine="480"/>
      </w:pPr>
      <w:r>
        <w:rPr>
          <w:rFonts w:hint="eastAsia"/>
        </w:rPr>
        <w:t>最后的一类优化方法则是从改善程序并行性</w:t>
      </w:r>
      <w:del w:id="826" w:author="王 庆云" w:date="2022-04-18T00:26:00Z">
        <w:r w:rsidDel="001E0049">
          <w:rPr>
            <w:rFonts w:hint="eastAsia"/>
          </w:rPr>
          <w:delText>上</w:delText>
        </w:r>
      </w:del>
      <w:r>
        <w:rPr>
          <w:rFonts w:hint="eastAsia"/>
        </w:rPr>
        <w:t>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w:t>
      </w:r>
      <w:ins w:id="827" w:author="王 庆云" w:date="2022-04-18T00:26:00Z">
        <w:r w:rsidR="001E0049">
          <w:rPr>
            <w:rFonts w:hint="eastAsia"/>
          </w:rPr>
          <w:t>，</w:t>
        </w:r>
      </w:ins>
      <w:r>
        <w:rPr>
          <w:rFonts w:hint="eastAsia"/>
        </w:rPr>
        <w:t>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w:t>
      </w:r>
      <w:ins w:id="828" w:author="王 庆云" w:date="2022-04-18T00:26:00Z">
        <w:r w:rsidR="001E0049">
          <w:rPr>
            <w:rFonts w:hint="eastAsia"/>
          </w:rPr>
          <w:t>，</w:t>
        </w:r>
      </w:ins>
      <w:r>
        <w:rPr>
          <w:rFonts w:hint="eastAsia"/>
        </w:rPr>
        <w:t>如</w:t>
      </w:r>
      <w:r>
        <w:rPr>
          <w:rFonts w:hint="eastAsia"/>
        </w:rPr>
        <w:t>MapReduce</w:t>
      </w:r>
      <w:r>
        <w:rPr>
          <w:rFonts w:hint="eastAsia"/>
        </w:rPr>
        <w:t>等。</w:t>
      </w:r>
    </w:p>
    <w:p w14:paraId="5A5FE4E9" w14:textId="77777777" w:rsidR="00AA32E4" w:rsidRDefault="00AA32E4" w:rsidP="00AA32E4">
      <w:pPr>
        <w:pStyle w:val="aa"/>
        <w:spacing w:before="120" w:after="120"/>
      </w:pPr>
      <w:r>
        <w:rPr>
          <w:noProof/>
        </w:rPr>
        <w:drawing>
          <wp:inline distT="0" distB="0" distL="0" distR="0" wp14:anchorId="213225F6" wp14:editId="1BE70119">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00"/>
                    <a:stretch>
                      <a:fillRect/>
                    </a:stretch>
                  </pic:blipFill>
                  <pic:spPr>
                    <a:xfrm>
                      <a:off x="0" y="0"/>
                      <a:ext cx="2504902" cy="1562792"/>
                    </a:xfrm>
                    <a:prstGeom prst="rect">
                      <a:avLst/>
                    </a:prstGeom>
                  </pic:spPr>
                </pic:pic>
              </a:graphicData>
            </a:graphic>
          </wp:inline>
        </w:drawing>
      </w:r>
    </w:p>
    <w:p w14:paraId="2BDDA54C" w14:textId="77777777" w:rsidR="00AA32E4" w:rsidRDefault="00AA32E4" w:rsidP="00AA32E4">
      <w:pPr>
        <w:pStyle w:val="a"/>
        <w:spacing w:before="120" w:after="120"/>
      </w:pPr>
      <w:bookmarkStart w:id="829" w:name="fig_storage_structure"/>
      <w:bookmarkEnd w:id="829"/>
      <w:r>
        <w:rPr>
          <w:rFonts w:hint="eastAsia"/>
        </w:rPr>
        <w:t>现代存储器的层次结构示意图</w:t>
      </w:r>
    </w:p>
    <w:p w14:paraId="711B289A" w14:textId="77777777" w:rsidR="00AA32E4" w:rsidRDefault="00AA32E4">
      <w:pPr>
        <w:pStyle w:val="3"/>
      </w:pPr>
      <w:bookmarkStart w:id="830" w:name="_Toc101082668"/>
      <w:r>
        <w:rPr>
          <w:rFonts w:hint="eastAsia"/>
        </w:rPr>
        <w:t>基于</w:t>
      </w:r>
      <w:r>
        <w:rPr>
          <w:rFonts w:hint="eastAsia"/>
        </w:rPr>
        <w:t>SRIF</w:t>
      </w:r>
      <w:r>
        <w:rPr>
          <w:rFonts w:hint="eastAsia"/>
        </w:rPr>
        <w:t>的实时定轨中的效率优化分析</w:t>
      </w:r>
      <w:bookmarkEnd w:id="830"/>
    </w:p>
    <w:p w14:paraId="39F18D8A" w14:textId="77777777"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897A40">
        <w:rPr>
          <w:rFonts w:hint="eastAsia"/>
        </w:rPr>
        <w:t>图</w:t>
      </w:r>
      <w:r w:rsidR="00897A40">
        <w:rPr>
          <w:rFonts w:hint="eastAsia"/>
        </w:rPr>
        <w:t>4-4</w:t>
      </w:r>
      <w:r>
        <w:fldChar w:fldCharType="end"/>
      </w:r>
      <w:r>
        <w:rPr>
          <w:rFonts w:hint="eastAsia"/>
        </w:rPr>
        <w:t>所示。</w:t>
      </w:r>
    </w:p>
    <w:p w14:paraId="02CFA8B3" w14:textId="77777777" w:rsidR="00AA32E4" w:rsidRDefault="00BC6D88" w:rsidP="00AA32E4">
      <w:pPr>
        <w:pStyle w:val="aa"/>
        <w:spacing w:before="120" w:after="120"/>
      </w:pPr>
      <w:r>
        <w:rPr>
          <w:noProof/>
        </w:rPr>
        <w:drawing>
          <wp:inline distT="0" distB="0" distL="0" distR="0" wp14:anchorId="0821CE70" wp14:editId="13F9549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14:paraId="73878C07" w14:textId="77777777" w:rsidR="00AA32E4" w:rsidRDefault="00AA32E4" w:rsidP="00AA32E4">
      <w:pPr>
        <w:pStyle w:val="a"/>
        <w:spacing w:before="120" w:after="120"/>
      </w:pPr>
      <w:bookmarkStart w:id="831" w:name="fig_time_ratio"/>
      <w:bookmarkEnd w:id="831"/>
      <w:r>
        <w:rPr>
          <w:rFonts w:hint="eastAsia"/>
        </w:rPr>
        <w:t>基于</w:t>
      </w:r>
      <w:r>
        <w:rPr>
          <w:rFonts w:hint="eastAsia"/>
        </w:rPr>
        <w:t>SRIF</w:t>
      </w:r>
      <w:r>
        <w:rPr>
          <w:rFonts w:hint="eastAsia"/>
        </w:rPr>
        <w:t>的实时滤波轨道的处理流程各部分耗时占比统计图</w:t>
      </w:r>
    </w:p>
    <w:p w14:paraId="3213E0CE" w14:textId="6F81355A"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ins w:id="832" w:author="王 庆云" w:date="2022-04-18T00:33:00Z">
        <w:r w:rsidR="00B6730D">
          <w:rPr>
            <w:rFonts w:hint="eastAsia"/>
          </w:rPr>
          <w:t>呈</w:t>
        </w:r>
      </w:ins>
      <w:del w:id="833" w:author="王 庆云" w:date="2022-04-18T00:33:00Z">
        <w:r w:rsidDel="00B6730D">
          <w:rPr>
            <w:rFonts w:hint="eastAsia"/>
          </w:rPr>
          <w:delText>具有</w:delText>
        </w:r>
      </w:del>
      <w:r>
        <w:rPr>
          <w:rFonts w:hint="eastAsia"/>
        </w:rPr>
        <w:t>正相关</w:t>
      </w:r>
      <w:del w:id="834" w:author="王 庆云" w:date="2022-04-18T00:34:00Z">
        <w:r w:rsidDel="00B6730D">
          <w:rPr>
            <w:rFonts w:hint="eastAsia"/>
          </w:rPr>
          <w:delText>的</w:delText>
        </w:r>
      </w:del>
      <w:del w:id="835" w:author="王 庆云" w:date="2022-04-18T00:33:00Z">
        <w:r w:rsidDel="00B6730D">
          <w:rPr>
            <w:rFonts w:hint="eastAsia"/>
          </w:rPr>
          <w:delText>关系</w:delText>
        </w:r>
      </w:del>
      <w:r>
        <w:rPr>
          <w:rFonts w:hint="eastAsia"/>
        </w:rPr>
        <w:t>，因此也是需要进行优化</w:t>
      </w:r>
      <w:ins w:id="836" w:author="王 庆云" w:date="2022-04-18T00:34:00Z">
        <w:r w:rsidR="00B6730D">
          <w:rPr>
            <w:rFonts w:hint="eastAsia"/>
          </w:rPr>
          <w:t>的</w:t>
        </w:r>
      </w:ins>
      <w:del w:id="837" w:author="王 庆云" w:date="2022-04-18T00:34:00Z">
        <w:r w:rsidDel="00B6730D">
          <w:rPr>
            <w:rFonts w:hint="eastAsia"/>
          </w:rPr>
          <w:delText>地</w:delText>
        </w:r>
      </w:del>
      <w:r>
        <w:rPr>
          <w:rFonts w:hint="eastAsia"/>
        </w:rPr>
        <w:t>一个关键部分。</w:t>
      </w:r>
      <w:del w:id="838" w:author="王 庆云" w:date="2022-04-18T00:35:00Z">
        <w:r w:rsidDel="00B6730D">
          <w:rPr>
            <w:rFonts w:hint="eastAsia"/>
          </w:rPr>
          <w:delText>特别地，</w:delText>
        </w:r>
      </w:del>
      <w:r>
        <w:rPr>
          <w:rFonts w:hint="eastAsia"/>
        </w:rPr>
        <w:t>考虑到</w:t>
      </w:r>
      <w:ins w:id="839" w:author="王 庆云" w:date="2022-04-18T00:34:00Z">
        <w:r w:rsidR="00B6730D">
          <w:rPr>
            <w:rFonts w:hint="eastAsia"/>
          </w:rPr>
          <w:t>在</w:t>
        </w:r>
      </w:ins>
      <w:del w:id="840" w:author="王 庆云" w:date="2022-04-18T00:34:00Z">
        <w:r w:rsidDel="00B6730D">
          <w:rPr>
            <w:rFonts w:hint="eastAsia"/>
          </w:rPr>
          <w:delText>对于</w:delText>
        </w:r>
      </w:del>
      <w:r>
        <w:rPr>
          <w:rFonts w:hint="eastAsia"/>
        </w:rPr>
        <w:t>卫星轨道积分中，各个卫星的计算过程是相互独立，</w:t>
      </w:r>
      <w:del w:id="841" w:author="王 庆云" w:date="2022-04-18T00:35:00Z">
        <w:r w:rsidDel="00B6730D">
          <w:rPr>
            <w:rFonts w:hint="eastAsia"/>
          </w:rPr>
          <w:delText>对于</w:delText>
        </w:r>
      </w:del>
      <w:r>
        <w:rPr>
          <w:rFonts w:hint="eastAsia"/>
        </w:rPr>
        <w:t>各个测站</w:t>
      </w:r>
      <w:del w:id="842" w:author="王 庆云" w:date="2022-04-18T00:35:00Z">
        <w:r w:rsidDel="00B6730D">
          <w:rPr>
            <w:rFonts w:hint="eastAsia"/>
          </w:rPr>
          <w:delText>的</w:delText>
        </w:r>
      </w:del>
      <w:r>
        <w:rPr>
          <w:rFonts w:hint="eastAsia"/>
        </w:rPr>
        <w:t>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w:t>
      </w:r>
      <w:ins w:id="843" w:author="王 庆云" w:date="2022-04-18T00:36:00Z">
        <w:r w:rsidR="00B6730D">
          <w:rPr>
            <w:rFonts w:hint="eastAsia"/>
          </w:rPr>
          <w:t>在</w:t>
        </w:r>
      </w:ins>
      <w:del w:id="844" w:author="王 庆云" w:date="2022-04-18T00:36:00Z">
        <w:r w:rsidR="00BC6D88" w:rsidDel="00B6730D">
          <w:rPr>
            <w:rFonts w:hint="eastAsia"/>
          </w:rPr>
          <w:delText>的</w:delText>
        </w:r>
      </w:del>
      <w:r w:rsidR="00BC6D88">
        <w:rPr>
          <w:rFonts w:hint="eastAsia"/>
        </w:rPr>
        <w:t>独立基线选取，计算耗时较为固定，且相对整体处理耗时占比较小，因此这里暂时不考虑对其优化。</w:t>
      </w:r>
      <w:del w:id="845" w:author="王 庆云" w:date="2022-04-18T00:36:00Z">
        <w:r w:rsidDel="00B6730D">
          <w:rPr>
            <w:rFonts w:hint="eastAsia"/>
          </w:rPr>
          <w:delText>相关有关</w:delText>
        </w:r>
      </w:del>
      <w:r>
        <w:rPr>
          <w:rFonts w:hint="eastAsia"/>
        </w:rPr>
        <w:t>这些部分的具有优化方法在后续章节会进行详细阐述，</w:t>
      </w:r>
      <w:del w:id="846" w:author="王 庆云" w:date="2022-04-18T00:36:00Z">
        <w:r w:rsidDel="00B6730D">
          <w:rPr>
            <w:rFonts w:hint="eastAsia"/>
          </w:rPr>
          <w:delText>因此</w:delText>
        </w:r>
      </w:del>
      <w:r>
        <w:rPr>
          <w:rFonts w:hint="eastAsia"/>
        </w:rPr>
        <w:t>这里仅做了整体的简要概括。</w:t>
      </w:r>
    </w:p>
    <w:p w14:paraId="3FA41DC5" w14:textId="77777777" w:rsidR="0033739B" w:rsidRDefault="00AA32E4" w:rsidP="00A36627">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897A40">
        <w:rPr>
          <w:rFonts w:hint="eastAsia"/>
        </w:rPr>
        <w:t>图</w:t>
      </w:r>
      <w:r w:rsidR="00897A40">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897A40">
        <w:rPr>
          <w:rFonts w:hint="eastAsia"/>
        </w:rPr>
        <w:t>表</w:t>
      </w:r>
      <w:r w:rsidR="00897A40">
        <w:rPr>
          <w:rFonts w:hint="eastAsia"/>
        </w:rPr>
        <w:t>4-1</w:t>
      </w:r>
      <w:r>
        <w:fldChar w:fldCharType="end"/>
      </w:r>
      <w:r>
        <w:rPr>
          <w:rFonts w:hint="eastAsia"/>
        </w:rPr>
        <w:t>则给出了这些优化部分的前后策略对比</w:t>
      </w:r>
      <w:del w:id="847" w:author="王 庆云" w:date="2022-04-18T00:37:00Z">
        <w:r w:rsidDel="00B6730D">
          <w:rPr>
            <w:rFonts w:hint="eastAsia"/>
          </w:rPr>
          <w:delText>示意图</w:delText>
        </w:r>
      </w:del>
      <w:r>
        <w:rPr>
          <w:rFonts w:hint="eastAsia"/>
        </w:rPr>
        <w:t>。</w:t>
      </w:r>
    </w:p>
    <w:p w14:paraId="1616EDBA" w14:textId="77777777" w:rsidR="00100E6B" w:rsidRDefault="00100E6B" w:rsidP="00AA32E4">
      <w:pPr>
        <w:pStyle w:val="aa"/>
        <w:spacing w:before="120" w:after="120"/>
        <w:rPr>
          <w:noProof/>
        </w:rPr>
      </w:pPr>
    </w:p>
    <w:p w14:paraId="08AAC646" w14:textId="77777777" w:rsidR="00AA32E4" w:rsidRDefault="00100E6B" w:rsidP="00AA32E4">
      <w:pPr>
        <w:pStyle w:val="aa"/>
        <w:spacing w:before="120" w:after="120"/>
      </w:pPr>
      <w:r>
        <w:rPr>
          <w:noProof/>
        </w:rPr>
        <w:drawing>
          <wp:inline distT="0" distB="0" distL="0" distR="0" wp14:anchorId="5F2DE2CA" wp14:editId="7E624E59">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502">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1A852CC5" w14:textId="77777777" w:rsidR="00AA32E4" w:rsidRDefault="00AA32E4" w:rsidP="00AA32E4">
      <w:pPr>
        <w:pStyle w:val="a"/>
        <w:spacing w:before="120" w:after="120"/>
      </w:pPr>
      <w:bookmarkStart w:id="848" w:name="fig_total_flowchart_opti"/>
      <w:bookmarkEnd w:id="848"/>
      <w:r>
        <w:rPr>
          <w:rFonts w:hint="eastAsia"/>
        </w:rPr>
        <w:t>基于</w:t>
      </w:r>
      <w:r>
        <w:rPr>
          <w:rFonts w:hint="eastAsia"/>
        </w:rPr>
        <w:t>SRI</w:t>
      </w:r>
      <w:r>
        <w:rPr>
          <w:rFonts w:hint="eastAsia"/>
        </w:rPr>
        <w:t>的实时滤波轨道处理的整体算法流程图（红色框图为主要优化部分）</w:t>
      </w:r>
    </w:p>
    <w:p w14:paraId="02134408" w14:textId="77777777" w:rsidR="00AA32E4" w:rsidRDefault="00AA32E4" w:rsidP="00AA32E4">
      <w:pPr>
        <w:pStyle w:val="a0"/>
        <w:spacing w:before="120" w:after="120"/>
      </w:pPr>
      <w:bookmarkStart w:id="849" w:name="table_strategy_compare"/>
      <w:bookmarkEnd w:id="849"/>
      <w:r>
        <w:rPr>
          <w:rFonts w:hint="eastAsia"/>
        </w:rPr>
        <w:t>实时滤波定轨处理中各部分优化前后策略对比</w:t>
      </w:r>
      <w:del w:id="850" w:author="王 庆云" w:date="2022-04-18T00:37:00Z">
        <w:r w:rsidDel="00B6730D">
          <w:rPr>
            <w:rFonts w:hint="eastAsia"/>
          </w:rPr>
          <w:delText>示意图</w:delText>
        </w:r>
      </w:del>
    </w:p>
    <w:tbl>
      <w:tblPr>
        <w:tblStyle w:val="af"/>
        <w:tblW w:w="0" w:type="auto"/>
        <w:tblLook w:val="04A0" w:firstRow="1" w:lastRow="0" w:firstColumn="1" w:lastColumn="0" w:noHBand="0" w:noVBand="1"/>
      </w:tblPr>
      <w:tblGrid>
        <w:gridCol w:w="2106"/>
        <w:gridCol w:w="2199"/>
        <w:gridCol w:w="2526"/>
      </w:tblGrid>
      <w:tr w:rsidR="00AA32E4" w14:paraId="6C54C3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259ECE" w14:textId="77777777" w:rsidR="00AA32E4" w:rsidRDefault="00AA32E4" w:rsidP="00061D0E">
            <w:pPr>
              <w:pStyle w:val="ab"/>
              <w:spacing w:beforeLines="50" w:before="120" w:after="120"/>
            </w:pPr>
            <w:r>
              <w:rPr>
                <w:rFonts w:hint="eastAsia"/>
              </w:rPr>
              <w:t>Item</w:t>
            </w:r>
          </w:p>
        </w:tc>
        <w:tc>
          <w:tcPr>
            <w:tcW w:w="0" w:type="auto"/>
          </w:tcPr>
          <w:p w14:paraId="164A0BA6" w14:textId="77777777" w:rsidR="00AA32E4" w:rsidRDefault="00AA32E4" w:rsidP="00061D0E">
            <w:pPr>
              <w:pStyle w:val="ab"/>
              <w:spacing w:beforeLines="50" w:before="120" w:after="120"/>
            </w:pPr>
            <w:r>
              <w:rPr>
                <w:rFonts w:hint="eastAsia"/>
              </w:rPr>
              <w:t>旧策略</w:t>
            </w:r>
          </w:p>
        </w:tc>
        <w:tc>
          <w:tcPr>
            <w:tcW w:w="0" w:type="auto"/>
          </w:tcPr>
          <w:p w14:paraId="31AD9C5F" w14:textId="77777777" w:rsidR="00AA32E4" w:rsidRDefault="00AA32E4" w:rsidP="00061D0E">
            <w:pPr>
              <w:pStyle w:val="ab"/>
              <w:spacing w:beforeLines="50" w:before="120" w:after="120"/>
            </w:pPr>
            <w:r>
              <w:rPr>
                <w:rFonts w:hint="eastAsia"/>
              </w:rPr>
              <w:t>新策略</w:t>
            </w:r>
          </w:p>
        </w:tc>
      </w:tr>
      <w:tr w:rsidR="00AA32E4" w14:paraId="002F9615" w14:textId="77777777" w:rsidTr="009040C2">
        <w:tc>
          <w:tcPr>
            <w:tcW w:w="0" w:type="auto"/>
          </w:tcPr>
          <w:p w14:paraId="0AE765EA" w14:textId="77777777" w:rsidR="00AA32E4" w:rsidRDefault="00AA32E4" w:rsidP="00061D0E">
            <w:pPr>
              <w:pStyle w:val="ab"/>
              <w:spacing w:beforeLines="50" w:before="120" w:after="120"/>
            </w:pPr>
            <w:r>
              <w:rPr>
                <w:rFonts w:hint="eastAsia"/>
              </w:rPr>
              <w:t>SRIF</w:t>
            </w:r>
            <w:r>
              <w:rPr>
                <w:rFonts w:hint="eastAsia"/>
              </w:rPr>
              <w:t>参数估计模块</w:t>
            </w:r>
          </w:p>
        </w:tc>
        <w:tc>
          <w:tcPr>
            <w:tcW w:w="0" w:type="auto"/>
          </w:tcPr>
          <w:p w14:paraId="6A3D7388" w14:textId="77777777" w:rsidR="00AA32E4" w:rsidRDefault="00AA32E4" w:rsidP="00061D0E">
            <w:pPr>
              <w:pStyle w:val="ab"/>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14:paraId="52862B15" w14:textId="77777777"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14:paraId="56C0A482" w14:textId="77777777" w:rsidTr="009040C2">
        <w:tc>
          <w:tcPr>
            <w:tcW w:w="0" w:type="auto"/>
          </w:tcPr>
          <w:p w14:paraId="3C9D41C0" w14:textId="77777777" w:rsidR="00AA32E4" w:rsidRDefault="00AA32E4" w:rsidP="00061D0E">
            <w:pPr>
              <w:pStyle w:val="ab"/>
              <w:spacing w:beforeLines="50" w:before="120" w:after="120"/>
            </w:pPr>
            <w:r>
              <w:rPr>
                <w:rFonts w:hint="eastAsia"/>
              </w:rPr>
              <w:t>观测方程构建</w:t>
            </w:r>
          </w:p>
        </w:tc>
        <w:tc>
          <w:tcPr>
            <w:tcW w:w="0" w:type="auto"/>
          </w:tcPr>
          <w:p w14:paraId="77F03D56" w14:textId="77777777" w:rsidR="00AA32E4" w:rsidRDefault="00AA32E4" w:rsidP="00061D0E">
            <w:pPr>
              <w:pStyle w:val="ab"/>
              <w:spacing w:beforeLines="50" w:before="120" w:after="120"/>
            </w:pPr>
            <w:r>
              <w:rPr>
                <w:rFonts w:hint="eastAsia"/>
              </w:rPr>
              <w:t>串行处理</w:t>
            </w:r>
          </w:p>
        </w:tc>
        <w:tc>
          <w:tcPr>
            <w:tcW w:w="0" w:type="auto"/>
          </w:tcPr>
          <w:p w14:paraId="566E0B9F" w14:textId="77777777" w:rsidR="00AA32E4" w:rsidRDefault="00AA32E4" w:rsidP="00061D0E">
            <w:pPr>
              <w:pStyle w:val="ab"/>
              <w:spacing w:beforeLines="50" w:before="120" w:after="120"/>
            </w:pPr>
            <w:r>
              <w:rPr>
                <w:rFonts w:hint="eastAsia"/>
              </w:rPr>
              <w:t>基于测站间的并行处理</w:t>
            </w:r>
          </w:p>
        </w:tc>
      </w:tr>
      <w:tr w:rsidR="00AA32E4" w14:paraId="7D785292" w14:textId="77777777" w:rsidTr="009040C2">
        <w:tc>
          <w:tcPr>
            <w:tcW w:w="0" w:type="auto"/>
          </w:tcPr>
          <w:p w14:paraId="3773EF96" w14:textId="77777777" w:rsidR="00AA32E4" w:rsidRDefault="00AA32E4" w:rsidP="00061D0E">
            <w:pPr>
              <w:pStyle w:val="ab"/>
              <w:spacing w:beforeLines="50" w:before="120" w:after="120"/>
            </w:pPr>
            <w:r>
              <w:rPr>
                <w:rFonts w:hint="eastAsia"/>
              </w:rPr>
              <w:t>卫星轨道积分</w:t>
            </w:r>
          </w:p>
        </w:tc>
        <w:tc>
          <w:tcPr>
            <w:tcW w:w="0" w:type="auto"/>
          </w:tcPr>
          <w:p w14:paraId="75BB1798" w14:textId="77777777" w:rsidR="00AA32E4" w:rsidRDefault="00AA32E4" w:rsidP="00061D0E">
            <w:pPr>
              <w:pStyle w:val="ab"/>
              <w:spacing w:beforeLines="50" w:before="120" w:after="120"/>
            </w:pPr>
            <w:r>
              <w:rPr>
                <w:rFonts w:hint="eastAsia"/>
              </w:rPr>
              <w:t>串行处理</w:t>
            </w:r>
          </w:p>
        </w:tc>
        <w:tc>
          <w:tcPr>
            <w:tcW w:w="0" w:type="auto"/>
          </w:tcPr>
          <w:p w14:paraId="258514B6" w14:textId="77777777" w:rsidR="00AA32E4" w:rsidRDefault="00AA32E4" w:rsidP="00061D0E">
            <w:pPr>
              <w:pStyle w:val="ab"/>
              <w:spacing w:beforeLines="50" w:before="120" w:after="120"/>
            </w:pPr>
            <w:r>
              <w:rPr>
                <w:rFonts w:hint="eastAsia"/>
              </w:rPr>
              <w:t>基于卫星间的并行处理</w:t>
            </w:r>
          </w:p>
        </w:tc>
      </w:tr>
      <w:tr w:rsidR="00AA32E4" w14:paraId="7EAA68EE" w14:textId="77777777" w:rsidTr="009040C2">
        <w:tc>
          <w:tcPr>
            <w:tcW w:w="0" w:type="auto"/>
            <w:vAlign w:val="center"/>
          </w:tcPr>
          <w:p w14:paraId="0C049DAF" w14:textId="77777777" w:rsidR="00AA32E4" w:rsidRDefault="00AA32E4" w:rsidP="00061D0E">
            <w:pPr>
              <w:pStyle w:val="ab"/>
              <w:spacing w:beforeLines="50" w:before="120" w:after="120"/>
            </w:pPr>
            <w:r>
              <w:rPr>
                <w:rFonts w:hint="eastAsia"/>
              </w:rPr>
              <w:t>实时双差模糊度固定</w:t>
            </w:r>
          </w:p>
        </w:tc>
        <w:tc>
          <w:tcPr>
            <w:tcW w:w="0" w:type="auto"/>
            <w:vAlign w:val="center"/>
          </w:tcPr>
          <w:p w14:paraId="2821F2C1" w14:textId="77777777" w:rsidR="00AA32E4" w:rsidRDefault="00AA32E4" w:rsidP="00061D0E">
            <w:pPr>
              <w:pStyle w:val="ab"/>
              <w:spacing w:beforeLines="50" w:before="120" w:after="120"/>
            </w:pPr>
            <w:r>
              <w:rPr>
                <w:rFonts w:hint="eastAsia"/>
              </w:rPr>
              <w:t>串行处理</w:t>
            </w:r>
          </w:p>
        </w:tc>
        <w:tc>
          <w:tcPr>
            <w:tcW w:w="0" w:type="auto"/>
            <w:vAlign w:val="center"/>
          </w:tcPr>
          <w:p w14:paraId="396AA816" w14:textId="04248D53" w:rsidR="00AA32E4" w:rsidRDefault="00AA32E4" w:rsidP="00061D0E">
            <w:pPr>
              <w:pStyle w:val="ab"/>
              <w:spacing w:beforeLines="50" w:before="120" w:after="120"/>
            </w:pPr>
            <w:r>
              <w:rPr>
                <w:rFonts w:hint="eastAsia"/>
              </w:rPr>
              <w:t>基于基线间的并行处理</w:t>
            </w:r>
            <w:ins w:id="851" w:author="王 庆云" w:date="2022-04-18T00:38:00Z">
              <w:r w:rsidR="00B6730D">
                <w:rPr>
                  <w:rFonts w:hint="eastAsia"/>
                </w:rPr>
                <w:t>；</w:t>
              </w:r>
            </w:ins>
          </w:p>
          <w:p w14:paraId="4BBF22E4" w14:textId="77777777" w:rsidR="00AA32E4" w:rsidRDefault="00AA32E4" w:rsidP="00061D0E">
            <w:pPr>
              <w:pStyle w:val="ab"/>
              <w:spacing w:beforeLines="50" w:before="120" w:after="120"/>
            </w:pPr>
            <w:r>
              <w:rPr>
                <w:rFonts w:hint="eastAsia"/>
              </w:rPr>
              <w:t>独立性检测算法改善</w:t>
            </w:r>
          </w:p>
        </w:tc>
      </w:tr>
    </w:tbl>
    <w:p w14:paraId="6A886613" w14:textId="77777777" w:rsidR="00AA32E4" w:rsidRDefault="00AA32E4" w:rsidP="00AA32E4">
      <w:pPr>
        <w:pStyle w:val="ab"/>
        <w:spacing w:before="120" w:after="120"/>
      </w:pPr>
    </w:p>
    <w:p w14:paraId="0DC0CB3C" w14:textId="77777777" w:rsidR="00AA32E4" w:rsidRDefault="00AA32E4" w:rsidP="00596A6E">
      <w:pPr>
        <w:pStyle w:val="2"/>
      </w:pPr>
      <w:bookmarkStart w:id="852" w:name="_Toc101082669"/>
      <w:r>
        <w:rPr>
          <w:rFonts w:hint="eastAsia"/>
        </w:rPr>
        <w:t>基于</w:t>
      </w:r>
      <w:r>
        <w:rPr>
          <w:rFonts w:hint="eastAsia"/>
        </w:rPr>
        <w:t>OpenMP</w:t>
      </w:r>
      <w:r>
        <w:rPr>
          <w:rFonts w:hint="eastAsia"/>
        </w:rPr>
        <w:t>的多线程并行</w:t>
      </w:r>
      <w:bookmarkEnd w:id="852"/>
    </w:p>
    <w:p w14:paraId="38417897" w14:textId="33022515" w:rsidR="00AA32E4" w:rsidRDefault="00AA32E4" w:rsidP="00AA32E4">
      <w:pPr>
        <w:spacing w:before="60" w:after="60"/>
        <w:ind w:firstLine="480"/>
      </w:pPr>
      <w:r>
        <w:rPr>
          <w:rFonts w:hint="eastAsia"/>
        </w:rPr>
        <w:t>本节首先简要介绍了</w:t>
      </w:r>
      <w:r>
        <w:rPr>
          <w:rFonts w:hint="eastAsia"/>
        </w:rPr>
        <w:t>OpenMP</w:t>
      </w:r>
      <w:r>
        <w:rPr>
          <w:rFonts w:hint="eastAsia"/>
        </w:rPr>
        <w:t>的</w:t>
      </w:r>
      <w:ins w:id="853" w:author="王 庆云" w:date="2022-04-18T00:38:00Z">
        <w:r w:rsidR="00D24CF8">
          <w:rPr>
            <w:rFonts w:hint="eastAsia"/>
          </w:rPr>
          <w:t>概念、</w:t>
        </w:r>
      </w:ins>
      <w:r>
        <w:rPr>
          <w:rFonts w:hint="eastAsia"/>
        </w:rPr>
        <w:t>特点和使用方法。接着基于</w:t>
      </w:r>
      <w:r>
        <w:rPr>
          <w:rFonts w:hint="eastAsia"/>
        </w:rPr>
        <w:t>OpenMP</w:t>
      </w:r>
      <w:del w:id="854" w:author="王 庆云" w:date="2022-04-18T00:40:00Z">
        <w:r w:rsidDel="00D10D05">
          <w:rPr>
            <w:rFonts w:hint="eastAsia"/>
          </w:rPr>
          <w:delText>的</w:delText>
        </w:r>
      </w:del>
      <w:r>
        <w:rPr>
          <w:rFonts w:hint="eastAsia"/>
        </w:rPr>
        <w:t>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平台上实现了两者的并行解算算法。最后通过与原有的串行算法的对比实验进一步分析了该并行算法对处理效率的提升效果，验证了该算法的有效性。</w:t>
      </w:r>
    </w:p>
    <w:p w14:paraId="42BC10BF" w14:textId="77777777" w:rsidR="00AA32E4" w:rsidRDefault="00AA32E4">
      <w:pPr>
        <w:pStyle w:val="3"/>
      </w:pPr>
      <w:bookmarkStart w:id="855" w:name="_Toc101082670"/>
      <w:r>
        <w:rPr>
          <w:rFonts w:hint="eastAsia"/>
        </w:rPr>
        <w:t>OpenMP</w:t>
      </w:r>
      <w:r>
        <w:rPr>
          <w:rFonts w:hint="eastAsia"/>
        </w:rPr>
        <w:t>简介</w:t>
      </w:r>
      <w:bookmarkEnd w:id="855"/>
    </w:p>
    <w:p w14:paraId="43DB4BB3" w14:textId="4B3D3C23" w:rsidR="00AA32E4" w:rsidRDefault="00D10D05" w:rsidP="00AA32E4">
      <w:pPr>
        <w:spacing w:before="60" w:after="60"/>
        <w:ind w:firstLine="480"/>
      </w:pPr>
      <w:ins w:id="856" w:author="王 庆云" w:date="2022-04-18T00:40:00Z">
        <w:r>
          <w:rPr>
            <w:rFonts w:hint="eastAsia"/>
          </w:rPr>
          <w:t>在</w:t>
        </w:r>
      </w:ins>
      <w:r w:rsidR="00AA32E4">
        <w:rPr>
          <w:rFonts w:hint="eastAsia"/>
        </w:rPr>
        <w:t>前述的多种并行计算方法中，</w:t>
      </w:r>
      <w:r w:rsidR="00AA32E4">
        <w:rPr>
          <w:rFonts w:hint="eastAsia"/>
        </w:rPr>
        <w:t>OpenMP</w:t>
      </w:r>
      <w:r w:rsidR="00AA32E4">
        <w:rPr>
          <w:rFonts w:hint="eastAsia"/>
        </w:rPr>
        <w:t>框架提供了一套跨平台的，支持</w:t>
      </w:r>
      <w:r w:rsidR="00AA32E4">
        <w:rPr>
          <w:rFonts w:hint="eastAsia"/>
        </w:rPr>
        <w:t>Fortran</w:t>
      </w:r>
      <w:r w:rsidR="00AA32E4">
        <w:rPr>
          <w:rFonts w:hint="eastAsia"/>
        </w:rPr>
        <w:t>、</w:t>
      </w:r>
      <w:r w:rsidR="00AA32E4">
        <w:rPr>
          <w:rFonts w:hint="eastAsia"/>
        </w:rPr>
        <w:t>C/</w:t>
      </w:r>
      <w:r w:rsidR="00AA32E4">
        <w:t>C++</w:t>
      </w:r>
      <w:r w:rsidR="00AA32E4">
        <w:rPr>
          <w:rFonts w:hint="eastAsia"/>
        </w:rPr>
        <w:t>语言的多线程并行接口。</w:t>
      </w:r>
      <w:r w:rsidR="00AA32E4">
        <w:rPr>
          <w:rFonts w:hint="eastAsia"/>
        </w:rPr>
        <w:t>OpenMP</w:t>
      </w:r>
      <w:r w:rsidR="00AA32E4">
        <w:rPr>
          <w:rFonts w:hint="eastAsia"/>
        </w:rPr>
        <w:t>主要针对的运行平台是</w:t>
      </w:r>
      <w:del w:id="857" w:author="王 庆云" w:date="2022-04-18T00:41:00Z">
        <w:r w:rsidR="00AA32E4" w:rsidDel="00D10D05">
          <w:rPr>
            <w:rFonts w:hint="eastAsia"/>
          </w:rPr>
          <w:delText>基于</w:delText>
        </w:r>
      </w:del>
      <w:r w:rsidR="00AA32E4">
        <w:rPr>
          <w:rFonts w:hint="eastAsia"/>
        </w:rPr>
        <w:t>共享内存式的多处理器计算平台，其本质上是基于不同系统平台上底层的系统线程库，通过开辟多个新的线程，将原有的串行循环的程序代码分解到不同的线程中进行执行（如</w:t>
      </w:r>
      <w:r w:rsidR="00AA32E4">
        <w:fldChar w:fldCharType="begin"/>
      </w:r>
      <w:r w:rsidR="00AA32E4">
        <w:instrText xml:space="preserve"> </w:instrText>
      </w:r>
      <w:r w:rsidR="00AA32E4">
        <w:rPr>
          <w:rFonts w:hint="eastAsia"/>
        </w:rPr>
        <w:instrText>REF fig_openmp_method \r \h</w:instrText>
      </w:r>
      <w:r w:rsidR="00AA32E4">
        <w:instrText xml:space="preserve"> </w:instrText>
      </w:r>
      <w:r w:rsidR="00AA32E4">
        <w:fldChar w:fldCharType="separate"/>
      </w:r>
      <w:r w:rsidR="00897A40">
        <w:rPr>
          <w:rFonts w:hint="eastAsia"/>
        </w:rPr>
        <w:t>图</w:t>
      </w:r>
      <w:r w:rsidR="00897A40">
        <w:rPr>
          <w:rFonts w:hint="eastAsia"/>
        </w:rPr>
        <w:t>4-6</w:t>
      </w:r>
      <w:r w:rsidR="00AA32E4">
        <w:fldChar w:fldCharType="end"/>
      </w:r>
      <w:r w:rsidR="00AA32E4">
        <w:rPr>
          <w:rFonts w:hint="eastAsia"/>
        </w:rPr>
        <w:t>所示），最后统一等待所有线程处理完成。但与一般系统线程库不同，</w:t>
      </w:r>
      <w:r w:rsidR="00AA32E4">
        <w:rPr>
          <w:rFonts w:hint="eastAsia"/>
        </w:rPr>
        <w:t>OpenMP</w:t>
      </w:r>
      <w:r w:rsidR="00AA32E4">
        <w:rPr>
          <w:rFonts w:hint="eastAsia"/>
        </w:rPr>
        <w:t>提供的接口实际为程序编译的指导性注释（</w:t>
      </w:r>
      <w:r w:rsidR="00AA32E4">
        <w:rPr>
          <w:rFonts w:hint="eastAsia"/>
        </w:rPr>
        <w:t>Compiler Directive</w:t>
      </w:r>
      <w:r w:rsidR="00AA32E4">
        <w:rPr>
          <w:rFonts w:hint="eastAsia"/>
        </w:rPr>
        <w:t>），而非直接提供编程语言上的接口，由此通过编译器自动将对应的程序片段并行化。</w:t>
      </w:r>
      <w:r w:rsidR="00AA32E4">
        <w:rPr>
          <w:rFonts w:hint="eastAsia"/>
        </w:rPr>
        <w:t>OpenMP</w:t>
      </w:r>
      <w:r w:rsidR="00AA32E4">
        <w:rPr>
          <w:rFonts w:hint="eastAsia"/>
        </w:rPr>
        <w:t>提供的高层抽象接口避免了程序编写者直接与底层的系统线程库直接交互，规避了许多繁琐的细节，尤其对于并行代码实现中常见的难题如线程粒度划分以及线程间负载均衡的问题，</w:t>
      </w:r>
      <w:r w:rsidR="00AA32E4">
        <w:rPr>
          <w:rFonts w:hint="eastAsia"/>
        </w:rPr>
        <w:t>OpenMP</w:t>
      </w:r>
      <w:r w:rsidR="00AA32E4">
        <w:rPr>
          <w:rFonts w:hint="eastAsia"/>
        </w:rPr>
        <w:t>则是在框架层面上就已经负责实现。从而基于</w:t>
      </w:r>
      <w:r w:rsidR="00AA32E4">
        <w:rPr>
          <w:rFonts w:hint="eastAsia"/>
        </w:rPr>
        <w:t>OpenMP</w:t>
      </w:r>
      <w:r w:rsidR="00AA32E4">
        <w:rPr>
          <w:rFonts w:hint="eastAsia"/>
        </w:rPr>
        <w:t>框架可以帮助程序编写者更注重于并行算法上的设计，而非具体的实现细节，降低了并行算法实现的难度与复杂度，提高了开发效率。另一方面，基于</w:t>
      </w:r>
      <w:r w:rsidR="00AA32E4">
        <w:rPr>
          <w:rFonts w:hint="eastAsia"/>
        </w:rPr>
        <w:t>OpenMP</w:t>
      </w:r>
      <w:r w:rsidR="00AA32E4">
        <w:rPr>
          <w:rFonts w:hint="eastAsia"/>
        </w:rPr>
        <w:t>编写的程序具有高移植性，在不支持</w:t>
      </w:r>
      <w:r w:rsidR="00AA32E4">
        <w:rPr>
          <w:rFonts w:hint="eastAsia"/>
        </w:rPr>
        <w:t>OpenMP</w:t>
      </w:r>
      <w:r w:rsidR="00AA32E4">
        <w:rPr>
          <w:rFonts w:hint="eastAsia"/>
        </w:rPr>
        <w:t>的运行环境内也能让程序以原有的串行模型运行。因此</w:t>
      </w:r>
      <w:r w:rsidR="00AA32E4">
        <w:rPr>
          <w:rFonts w:hint="eastAsia"/>
        </w:rPr>
        <w:t>OpenMP</w:t>
      </w:r>
      <w:r w:rsidR="00AA32E4">
        <w:rPr>
          <w:rFonts w:hint="eastAsia"/>
        </w:rPr>
        <w:t>框架被广泛应用在了针对多处理器的单机并行算法实现中。</w:t>
      </w:r>
    </w:p>
    <w:p w14:paraId="4EF3E379" w14:textId="77777777" w:rsidR="00AA32E4" w:rsidRDefault="00AA32E4" w:rsidP="00AA32E4">
      <w:pPr>
        <w:pStyle w:val="aa"/>
        <w:spacing w:before="120" w:after="120"/>
      </w:pPr>
      <w:r>
        <w:rPr>
          <w:noProof/>
        </w:rPr>
        <w:drawing>
          <wp:inline distT="0" distB="0" distL="0" distR="0" wp14:anchorId="1C64ACE9" wp14:editId="5D4A34C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14:paraId="7D6A83CD" w14:textId="77777777" w:rsidR="00AA32E4" w:rsidRDefault="00AA32E4" w:rsidP="00AA32E4">
      <w:pPr>
        <w:pStyle w:val="a"/>
        <w:spacing w:before="120" w:after="120"/>
      </w:pPr>
      <w:bookmarkStart w:id="858" w:name="fig_openmp_method"/>
      <w:bookmarkEnd w:id="858"/>
      <w:r>
        <w:rPr>
          <w:rFonts w:hint="eastAsia"/>
        </w:rPr>
        <w:t>OpenMP</w:t>
      </w:r>
      <w:r>
        <w:rPr>
          <w:rFonts w:hint="eastAsia"/>
        </w:rPr>
        <w:t>并行原理示意图</w:t>
      </w:r>
    </w:p>
    <w:p w14:paraId="7A4F506C" w14:textId="16C358E3"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897A40">
        <w:rPr>
          <w:rFonts w:hint="eastAsia"/>
        </w:rPr>
        <w:t>表</w:t>
      </w:r>
      <w:r w:rsidR="00897A40">
        <w:rPr>
          <w:rFonts w:hint="eastAsia"/>
        </w:rPr>
        <w:t>4-2</w:t>
      </w:r>
      <w:r>
        <w:fldChar w:fldCharType="end"/>
      </w:r>
      <w:r>
        <w:rPr>
          <w:rFonts w:hint="eastAsia"/>
        </w:rPr>
        <w:t>所示的预编译指令（</w:t>
      </w:r>
      <w:del w:id="859" w:author="王 庆云" w:date="2022-04-18T09:07:00Z">
        <w:r w:rsidDel="0022104E">
          <w:rPr>
            <w:rFonts w:hint="eastAsia"/>
          </w:rPr>
          <w:delText>这里特别针对</w:delText>
        </w:r>
      </w:del>
      <w:ins w:id="860" w:author="王 庆云" w:date="2022-04-18T09:07:00Z">
        <w:r w:rsidR="0022104E">
          <w:rPr>
            <w:rFonts w:hint="eastAsia"/>
          </w:rPr>
          <w:t>以</w:t>
        </w:r>
      </w:ins>
      <w:r>
        <w:rPr>
          <w:rFonts w:hint="eastAsia"/>
        </w:rPr>
        <w:t>C++</w:t>
      </w:r>
      <w:r>
        <w:rPr>
          <w:rFonts w:hint="eastAsia"/>
        </w:rPr>
        <w:t>语言</w:t>
      </w:r>
      <w:ins w:id="861" w:author="王 庆云" w:date="2022-04-18T09:07:00Z">
        <w:r w:rsidR="0022104E">
          <w:rPr>
            <w:rFonts w:hint="eastAsia"/>
          </w:rPr>
          <w:t>为例</w:t>
        </w:r>
      </w:ins>
      <w:del w:id="862" w:author="王 庆云" w:date="2022-04-18T09:07:00Z">
        <w:r w:rsidDel="00F8473E">
          <w:rPr>
            <w:rFonts w:hint="eastAsia"/>
          </w:rPr>
          <w:delText>）。</w:delText>
        </w:r>
      </w:del>
      <w:ins w:id="863" w:author="王 庆云" w:date="2022-04-18T09:07:00Z">
        <w:r w:rsidR="00F8473E">
          <w:rPr>
            <w:rFonts w:hint="eastAsia"/>
          </w:rPr>
          <w:t>），</w:t>
        </w:r>
      </w:ins>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14:paraId="4FCD304D" w14:textId="77777777" w:rsidR="00AA32E4" w:rsidRDefault="00AA32E4" w:rsidP="00AA32E4">
      <w:pPr>
        <w:pStyle w:val="a0"/>
        <w:spacing w:before="120" w:after="120"/>
      </w:pPr>
      <w:bookmarkStart w:id="864" w:name="table_openmp_progrma"/>
      <w:bookmarkEnd w:id="864"/>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14:paraId="06D45D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0DC2D790" w14:textId="77777777"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14:paraId="49CD88CD" w14:textId="77777777" w:rsidTr="009040C2">
        <w:tc>
          <w:tcPr>
            <w:tcW w:w="0" w:type="auto"/>
          </w:tcPr>
          <w:p w14:paraId="1C1E19B9" w14:textId="77777777" w:rsidR="00AA32E4" w:rsidRDefault="00AA32E4" w:rsidP="00061D0E">
            <w:pPr>
              <w:pStyle w:val="ab"/>
              <w:spacing w:beforeLines="50" w:before="120" w:after="120"/>
              <w:jc w:val="left"/>
            </w:pPr>
            <w:r>
              <w:t>#pragma omp &lt;directive&gt; [clause[[,] clause] ...]</w:t>
            </w:r>
          </w:p>
        </w:tc>
      </w:tr>
    </w:tbl>
    <w:p w14:paraId="6D05FBF5" w14:textId="77777777" w:rsidR="00AA32E4" w:rsidRDefault="00AA32E4" w:rsidP="00AA32E4">
      <w:pPr>
        <w:pStyle w:val="ab"/>
        <w:spacing w:before="120" w:after="120"/>
      </w:pPr>
    </w:p>
    <w:p w14:paraId="199FDDE4" w14:textId="486D739A"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w:t>
      </w:r>
      <w:del w:id="865" w:author="王 庆云" w:date="2022-04-18T09:10:00Z">
        <w:r w:rsidDel="0064751E">
          <w:rPr>
            <w:rFonts w:hint="eastAsia"/>
          </w:rPr>
          <w:delText>对于</w:delText>
        </w:r>
      </w:del>
      <w:r>
        <w:rPr>
          <w:rFonts w:hint="eastAsia"/>
        </w:rPr>
        <w:t>并行开发常见的因竞争条件以及同步错误导致的</w:t>
      </w:r>
      <w:del w:id="866" w:author="王 庆云" w:date="2022-04-18T09:09:00Z">
        <w:r w:rsidDel="00F8473E">
          <w:rPr>
            <w:rFonts w:hint="eastAsia"/>
          </w:rPr>
          <w:delText>程序</w:delText>
        </w:r>
      </w:del>
      <w:r>
        <w:rPr>
          <w:rFonts w:hint="eastAsia"/>
        </w:rPr>
        <w:t>问题</w:t>
      </w:r>
      <w:ins w:id="867" w:author="王 庆云" w:date="2022-04-18T09:09:00Z">
        <w:r w:rsidR="00F8473E">
          <w:rPr>
            <w:rFonts w:hint="eastAsia"/>
          </w:rPr>
          <w:t>，</w:t>
        </w:r>
      </w:ins>
      <w:ins w:id="868" w:author="王 庆云" w:date="2022-04-18T09:10:00Z">
        <w:r w:rsidR="00F8473E">
          <w:rPr>
            <w:rFonts w:hint="eastAsia"/>
          </w:rPr>
          <w:t>使程序</w:t>
        </w:r>
      </w:ins>
      <w:del w:id="869" w:author="王 庆云" w:date="2022-04-18T09:10:00Z">
        <w:r w:rsidDel="00F8473E">
          <w:rPr>
            <w:rFonts w:hint="eastAsia"/>
          </w:rPr>
          <w:delText>将</w:delText>
        </w:r>
      </w:del>
      <w:r>
        <w:rPr>
          <w:rFonts w:hint="eastAsia"/>
        </w:rPr>
        <w:t>变得难以调试，</w:t>
      </w:r>
      <w:ins w:id="870" w:author="王 庆云" w:date="2022-04-18T09:10:00Z">
        <w:r w:rsidR="0064751E">
          <w:rPr>
            <w:rFonts w:hint="eastAsia"/>
          </w:rPr>
          <w:t>这是</w:t>
        </w:r>
      </w:ins>
      <w:r>
        <w:rPr>
          <w:rFonts w:hint="eastAsia"/>
        </w:rPr>
        <w:t>因为具体的并行代码均是</w:t>
      </w:r>
      <w:del w:id="871" w:author="王 庆云" w:date="2022-04-18T09:10:00Z">
        <w:r w:rsidDel="0064751E">
          <w:rPr>
            <w:rFonts w:hint="eastAsia"/>
          </w:rPr>
          <w:delText>有</w:delText>
        </w:r>
      </w:del>
      <w:ins w:id="872" w:author="王 庆云" w:date="2022-04-18T09:10:00Z">
        <w:r w:rsidR="0064751E">
          <w:rPr>
            <w:rFonts w:hint="eastAsia"/>
          </w:rPr>
          <w:t>由</w:t>
        </w:r>
      </w:ins>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w:t>
      </w:r>
      <w:del w:id="873" w:author="王 庆云" w:date="2022-04-18T09:11:00Z">
        <w:r w:rsidDel="0064751E">
          <w:rPr>
            <w:rFonts w:hint="eastAsia"/>
          </w:rPr>
          <w:delText>将</w:delText>
        </w:r>
      </w:del>
      <w:r>
        <w:rPr>
          <w:rFonts w:hint="eastAsia"/>
        </w:rPr>
        <w:t>难以实现将线程绑定到指定处理器或是其他线程级上更为细粒度的操作。</w:t>
      </w:r>
    </w:p>
    <w:p w14:paraId="25103F48" w14:textId="77777777"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14:paraId="7B58839F" w14:textId="77777777" w:rsidR="00AA32E4" w:rsidRDefault="00AA32E4">
      <w:pPr>
        <w:pStyle w:val="3"/>
      </w:pPr>
      <w:bookmarkStart w:id="874" w:name="_Toc101082671"/>
      <w:r>
        <w:rPr>
          <w:rFonts w:hint="eastAsia"/>
        </w:rPr>
        <w:t>测站间并行构建观测方程</w:t>
      </w:r>
      <w:bookmarkEnd w:id="874"/>
    </w:p>
    <w:p w14:paraId="0DBE5C22" w14:textId="4EBD8C52" w:rsidR="00E10F97" w:rsidRDefault="00AA32E4" w:rsidP="00E10F97">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ins w:id="875" w:author="王 庆云" w:date="2022-04-18T09:20:00Z">
        <w:r w:rsidR="007B589F">
          <w:rPr>
            <w:rFonts w:hint="eastAsia"/>
          </w:rPr>
          <w:t>-</w:t>
        </w:r>
      </w:ins>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w:t>
      </w:r>
      <w:del w:id="876" w:author="王 庆云" w:date="2022-04-18T09:13:00Z">
        <w:r w:rsidDel="0064751E">
          <w:rPr>
            <w:rFonts w:hint="eastAsia"/>
          </w:rPr>
          <w:delText>即</w:delText>
        </w:r>
      </w:del>
      <w:r>
        <w:rPr>
          <w:rFonts w:hint="eastAsia"/>
        </w:rPr>
        <w:t>完成方程的构建。可以看到对于不同测站</w:t>
      </w:r>
      <w:ins w:id="877" w:author="王 庆云" w:date="2022-04-18T09:20:00Z">
        <w:r w:rsidR="007B589F">
          <w:rPr>
            <w:rFonts w:hint="eastAsia"/>
          </w:rPr>
          <w:t>-</w:t>
        </w:r>
      </w:ins>
      <w:r>
        <w:rPr>
          <w:rFonts w:hint="eastAsia"/>
        </w:rPr>
        <w:t>卫星对间的观测方程构建而言，</w:t>
      </w:r>
      <w:ins w:id="878" w:author="王 庆云" w:date="2022-04-18T09:14:00Z">
        <w:r w:rsidR="0064751E">
          <w:rPr>
            <w:rFonts w:hint="eastAsia"/>
          </w:rPr>
          <w:t>它们</w:t>
        </w:r>
      </w:ins>
      <w:del w:id="879" w:author="王 庆云" w:date="2022-04-18T09:13:00Z">
        <w:r w:rsidDel="0064751E">
          <w:rPr>
            <w:rFonts w:hint="eastAsia"/>
          </w:rPr>
          <w:delText>其</w:delText>
        </w:r>
      </w:del>
      <w:r>
        <w:rPr>
          <w:rFonts w:hint="eastAsia"/>
        </w:rPr>
        <w:t>之间</w:t>
      </w:r>
      <w:del w:id="880" w:author="王 庆云" w:date="2022-04-18T09:13:00Z">
        <w:r w:rsidDel="0064751E">
          <w:rPr>
            <w:rFonts w:hint="eastAsia"/>
          </w:rPr>
          <w:delText>是</w:delText>
        </w:r>
      </w:del>
      <w:r>
        <w:rPr>
          <w:rFonts w:hint="eastAsia"/>
        </w:rPr>
        <w:t>不存在前后依赖的关系，</w:t>
      </w:r>
      <w:ins w:id="881" w:author="王 庆云" w:date="2022-04-18T09:14:00Z">
        <w:r w:rsidR="0064751E">
          <w:rPr>
            <w:rFonts w:hint="eastAsia"/>
          </w:rPr>
          <w:t>因此</w:t>
        </w:r>
      </w:ins>
      <w:r>
        <w:rPr>
          <w:rFonts w:hint="eastAsia"/>
        </w:rPr>
        <w:t>可以直接应用</w:t>
      </w:r>
      <w:r>
        <w:rPr>
          <w:rFonts w:hint="eastAsia"/>
        </w:rPr>
        <w:t>OpenMP</w:t>
      </w:r>
      <w:r>
        <w:rPr>
          <w:rFonts w:hint="eastAsia"/>
        </w:rPr>
        <w:t>框架将这部分代码流程</w:t>
      </w:r>
      <w:del w:id="882" w:author="王 庆云" w:date="2022-04-18T09:14:00Z">
        <w:r w:rsidDel="0064751E">
          <w:rPr>
            <w:rFonts w:hint="eastAsia"/>
          </w:rPr>
          <w:delText>直接</w:delText>
        </w:r>
      </w:del>
      <w:r>
        <w:rPr>
          <w:rFonts w:hint="eastAsia"/>
        </w:rPr>
        <w:t>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w:t>
      </w:r>
      <w:del w:id="883" w:author="王 庆云" w:date="2022-04-18T09:15:00Z">
        <w:r w:rsidDel="00324878">
          <w:rPr>
            <w:rFonts w:hint="eastAsia"/>
          </w:rPr>
          <w:delText>共所</w:delText>
        </w:r>
      </w:del>
      <w:ins w:id="884" w:author="王 庆云" w:date="2022-04-18T09:15:00Z">
        <w:r w:rsidR="00324878">
          <w:rPr>
            <w:rFonts w:hint="eastAsia"/>
          </w:rPr>
          <w:t>计</w:t>
        </w:r>
      </w:ins>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w:t>
      </w:r>
      <w:del w:id="885" w:author="王 庆云" w:date="2022-04-18T09:16:00Z">
        <w:r w:rsidDel="00324878">
          <w:rPr>
            <w:rFonts w:hint="eastAsia"/>
          </w:rPr>
          <w:delText>对于</w:delText>
        </w:r>
      </w:del>
      <w:r>
        <w:rPr>
          <w:rFonts w:hint="eastAsia"/>
        </w:rPr>
        <w:t>精密轨道确定中的观测方程构建的循环</w:t>
      </w:r>
      <w:del w:id="886" w:author="王 庆云" w:date="2022-04-18T09:16:00Z">
        <w:r w:rsidDel="00324878">
          <w:rPr>
            <w:rFonts w:hint="eastAsia"/>
          </w:rPr>
          <w:delText>而言，</w:delText>
        </w:r>
      </w:del>
      <w:r>
        <w:rPr>
          <w:rFonts w:hint="eastAsia"/>
        </w:rPr>
        <w:t>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w:t>
      </w:r>
      <w:ins w:id="887" w:author="王 庆云" w:date="2022-04-18T09:17:00Z">
        <w:r w:rsidR="00324878">
          <w:rPr>
            <w:rFonts w:hint="eastAsia"/>
          </w:rPr>
          <w:t>层还是</w:t>
        </w:r>
      </w:ins>
      <w:r>
        <w:rPr>
          <w:rFonts w:hint="eastAsia"/>
        </w:rPr>
        <w:t>外层循环进行并行化，都将获得等价的并行模型。然而对于内层循环并行化</w:t>
      </w:r>
      <w:del w:id="888" w:author="王 庆云" w:date="2022-04-18T09:17:00Z">
        <w:r w:rsidDel="00324878">
          <w:rPr>
            <w:rFonts w:hint="eastAsia"/>
          </w:rPr>
          <w:delText>的情况，其</w:delText>
        </w:r>
      </w:del>
      <w:ins w:id="889" w:author="王 庆云" w:date="2022-04-18T09:17:00Z">
        <w:r w:rsidR="00324878">
          <w:rPr>
            <w:rFonts w:hint="eastAsia"/>
          </w:rPr>
          <w:t>会</w:t>
        </w:r>
      </w:ins>
      <w:r>
        <w:rPr>
          <w:rFonts w:hint="eastAsia"/>
        </w:rPr>
        <w:t>增加</w:t>
      </w:r>
      <w:del w:id="890" w:author="王 庆云" w:date="2022-04-18T09:17:00Z">
        <w:r w:rsidDel="00324878">
          <w:rPr>
            <w:rFonts w:hint="eastAsia"/>
          </w:rPr>
          <w:delText>了</w:delText>
        </w:r>
      </w:del>
      <w:r>
        <w:rPr>
          <w:rFonts w:hint="eastAsia"/>
        </w:rPr>
        <w:t>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897A40">
        <w:rPr>
          <w:rFonts w:hint="eastAsia"/>
        </w:rPr>
        <w:t>图</w:t>
      </w:r>
      <w:r w:rsidR="00897A40">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14:paraId="5AE13115" w14:textId="77777777" w:rsidR="00AA32E4" w:rsidRDefault="00E10F97" w:rsidP="00AA32E4">
      <w:pPr>
        <w:pStyle w:val="aa"/>
        <w:spacing w:before="120" w:after="120"/>
      </w:pPr>
      <w:r>
        <w:rPr>
          <w:noProof/>
        </w:rPr>
        <w:drawing>
          <wp:inline distT="0" distB="0" distL="0" distR="0" wp14:anchorId="02D83AE6" wp14:editId="3C58334A">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504">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14:paraId="0C24DD55" w14:textId="77777777" w:rsidR="00AA32E4" w:rsidRPr="002826AB" w:rsidRDefault="00AA32E4" w:rsidP="00AA32E4">
      <w:pPr>
        <w:pStyle w:val="a"/>
        <w:spacing w:before="120" w:after="120"/>
      </w:pPr>
      <w:bookmarkStart w:id="891" w:name="fig_openmp_cmbequ_flowchart"/>
      <w:bookmarkEnd w:id="891"/>
      <w:r>
        <w:rPr>
          <w:rFonts w:hint="eastAsia"/>
        </w:rPr>
        <w:t>基于</w:t>
      </w:r>
      <w:r>
        <w:rPr>
          <w:rFonts w:hint="eastAsia"/>
        </w:rPr>
        <w:t>OpenMP</w:t>
      </w:r>
      <w:r>
        <w:rPr>
          <w:rFonts w:hint="eastAsia"/>
        </w:rPr>
        <w:t>并行优化前后的观测方程构建算法流程图</w:t>
      </w:r>
    </w:p>
    <w:p w14:paraId="7D4BAC2A" w14:textId="0A084E05" w:rsidR="00AA32E4" w:rsidRDefault="00C973A4" w:rsidP="00AA32E4">
      <w:pPr>
        <w:spacing w:before="60" w:after="60"/>
        <w:ind w:firstLine="480"/>
      </w:pPr>
      <w:r>
        <w:rPr>
          <w:rFonts w:hint="eastAsia"/>
        </w:rPr>
        <w:t>图中，最外层虚线框表示</w:t>
      </w:r>
      <w:del w:id="892" w:author="王 庆云" w:date="2022-04-18T09:18:00Z">
        <w:r w:rsidDel="007B589F">
          <w:rPr>
            <w:rFonts w:hint="eastAsia"/>
          </w:rPr>
          <w:delText>就</w:delText>
        </w:r>
      </w:del>
      <w:ins w:id="893" w:author="王 庆云" w:date="2022-04-18T09:18:00Z">
        <w:r w:rsidR="007B589F">
          <w:rPr>
            <w:rFonts w:hint="eastAsia"/>
          </w:rPr>
          <w:t>的</w:t>
        </w:r>
      </w:ins>
      <w:r>
        <w:rPr>
          <w:rFonts w:hint="eastAsia"/>
        </w:rPr>
        <w:t>是构建观测方程基于</w:t>
      </w:r>
      <w:r>
        <w:rPr>
          <w:rFonts w:hint="eastAsia"/>
        </w:rPr>
        <w:t>OpenMP</w:t>
      </w:r>
      <w:r>
        <w:rPr>
          <w:rFonts w:hint="eastAsia"/>
        </w:rPr>
        <w:t>并行化的部分，里面</w:t>
      </w:r>
      <w:del w:id="894" w:author="王 庆云" w:date="2022-04-18T09:19:00Z">
        <w:r w:rsidDel="007B589F">
          <w:rPr>
            <w:rFonts w:hint="eastAsia"/>
          </w:rPr>
          <w:delText>不同</w:delText>
        </w:r>
      </w:del>
      <w:r>
        <w:rPr>
          <w:rFonts w:hint="eastAsia"/>
        </w:rPr>
        <w:t>的虚线框则对应不同</w:t>
      </w:r>
      <w:r>
        <w:rPr>
          <w:rFonts w:hint="eastAsia"/>
        </w:rPr>
        <w:t>OpenMP</w:t>
      </w:r>
      <w:r>
        <w:rPr>
          <w:rFonts w:hint="eastAsia"/>
        </w:rPr>
        <w:t>开辟的不同工作线程。</w:t>
      </w:r>
      <w:r w:rsidR="00AA32E4">
        <w:rPr>
          <w:rFonts w:hint="eastAsia"/>
        </w:rPr>
        <w:t>尽管</w:t>
      </w:r>
      <w:del w:id="895" w:author="王 庆云" w:date="2022-04-18T09:19:00Z">
        <w:r w:rsidR="00AA32E4" w:rsidDel="007B589F">
          <w:rPr>
            <w:rFonts w:hint="eastAsia"/>
          </w:rPr>
          <w:delText>对于</w:delText>
        </w:r>
      </w:del>
      <w:r w:rsidR="00AA32E4">
        <w:rPr>
          <w:rFonts w:hint="eastAsia"/>
        </w:rPr>
        <w:t>不同测站</w:t>
      </w:r>
      <w:del w:id="896" w:author="王 庆云" w:date="2022-04-18T09:19:00Z">
        <w:r w:rsidR="00AA32E4" w:rsidDel="007B589F">
          <w:rPr>
            <w:rFonts w:hint="eastAsia"/>
          </w:rPr>
          <w:delText>间的</w:delText>
        </w:r>
      </w:del>
      <w:r w:rsidR="00AA32E4">
        <w:rPr>
          <w:rFonts w:hint="eastAsia"/>
        </w:rPr>
        <w:t>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提供的同步原语（即线程</w:t>
      </w:r>
      <w:r>
        <w:rPr>
          <w:rFonts w:hint="eastAsia"/>
        </w:rPr>
        <w:t>互斥</w:t>
      </w:r>
      <w:r w:rsidR="00AA32E4">
        <w:rPr>
          <w:rFonts w:hint="eastAsia"/>
        </w:rPr>
        <w:t>锁）进行限制即可。</w:t>
      </w:r>
      <w:r w:rsidR="00AA32E4">
        <w:rPr>
          <w:rFonts w:hint="eastAsia"/>
        </w:rPr>
        <w:t xml:space="preserve"> </w:t>
      </w:r>
    </w:p>
    <w:p w14:paraId="5B18C07E" w14:textId="77777777" w:rsidR="00FB7CE0" w:rsidRDefault="00FB7CE0">
      <w:pPr>
        <w:pStyle w:val="3"/>
      </w:pPr>
      <w:bookmarkStart w:id="897" w:name="_Toc101082672"/>
      <w:r>
        <w:rPr>
          <w:rFonts w:hint="eastAsia"/>
        </w:rPr>
        <w:t>卫星间并行轨道积分</w:t>
      </w:r>
      <w:bookmarkEnd w:id="897"/>
    </w:p>
    <w:p w14:paraId="5F9D77B7" w14:textId="4C042655" w:rsidR="001D1338" w:rsidRDefault="00FB7CE0" w:rsidP="001D1338">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r w:rsidR="00E10F97">
        <w:rPr>
          <w:rFonts w:hint="eastAsia"/>
        </w:rPr>
        <w:t>Kutta</w:t>
      </w:r>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w:t>
      </w:r>
      <w:del w:id="898" w:author="王 庆云" w:date="2022-04-18T09:23:00Z">
        <w:r w:rsidDel="00C97767">
          <w:rPr>
            <w:rFonts w:hint="eastAsia"/>
          </w:rPr>
          <w:delText>中，</w:delText>
        </w:r>
      </w:del>
      <w:r>
        <w:rPr>
          <w:rFonts w:hint="eastAsia"/>
        </w:rPr>
        <w:t>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897A40">
        <w:rPr>
          <w:rFonts w:hint="eastAsia"/>
        </w:rPr>
        <w:t>图</w:t>
      </w:r>
      <w:r w:rsidR="00897A40">
        <w:rPr>
          <w:rFonts w:hint="eastAsia"/>
        </w:rPr>
        <w:t>4-8</w:t>
      </w:r>
      <w:r>
        <w:fldChar w:fldCharType="end"/>
      </w:r>
      <w:r>
        <w:rPr>
          <w:rFonts w:hint="eastAsia"/>
        </w:rPr>
        <w:t>所示：</w:t>
      </w:r>
    </w:p>
    <w:p w14:paraId="37068E6F" w14:textId="77777777" w:rsidR="00FB7CE0" w:rsidRPr="00E10F97" w:rsidRDefault="001D1338" w:rsidP="00FB7CE0">
      <w:pPr>
        <w:pStyle w:val="aa"/>
        <w:spacing w:before="60" w:after="60"/>
        <w:ind w:firstLine="480"/>
      </w:pPr>
      <w:r>
        <w:rPr>
          <w:noProof/>
        </w:rPr>
        <w:drawing>
          <wp:inline distT="0" distB="0" distL="0" distR="0" wp14:anchorId="1EB47E65" wp14:editId="0D61B16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505">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14:paraId="119301D5" w14:textId="77777777" w:rsidR="00FB7CE0" w:rsidRDefault="00FB7CE0" w:rsidP="00FB7CE0">
      <w:pPr>
        <w:pStyle w:val="a"/>
        <w:spacing w:before="120" w:after="120"/>
        <w:ind w:firstLine="480"/>
      </w:pPr>
      <w:bookmarkStart w:id="899" w:name="fig_openmp_process"/>
      <w:bookmarkEnd w:id="899"/>
      <w:r>
        <w:rPr>
          <w:rFonts w:hint="eastAsia"/>
        </w:rPr>
        <w:t>基于</w:t>
      </w:r>
      <w:r>
        <w:rPr>
          <w:rFonts w:hint="eastAsia"/>
        </w:rPr>
        <w:t>OpenMP</w:t>
      </w:r>
      <w:r>
        <w:rPr>
          <w:rFonts w:hint="eastAsia"/>
        </w:rPr>
        <w:t>并行优化前后的卫星轨道积分算法流程图</w:t>
      </w:r>
    </w:p>
    <w:p w14:paraId="4FBA031F" w14:textId="37ECC1CA" w:rsidR="00FB7CE0" w:rsidRPr="00FB7CE0" w:rsidRDefault="00FB7CE0" w:rsidP="00AA32E4">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14:paraId="2E16A5B0" w14:textId="77777777" w:rsidR="00AA32E4" w:rsidRDefault="00AA32E4">
      <w:pPr>
        <w:pStyle w:val="3"/>
      </w:pPr>
      <w:bookmarkStart w:id="900" w:name="_Toc101082673"/>
      <w:r>
        <w:rPr>
          <w:rFonts w:hint="eastAsia"/>
        </w:rPr>
        <w:t>实验结果和分析</w:t>
      </w:r>
      <w:bookmarkEnd w:id="900"/>
    </w:p>
    <w:p w14:paraId="35DF1A38" w14:textId="4E83C528"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w:t>
      </w:r>
      <w:del w:id="901" w:author="王 庆云" w:date="2022-04-18T09:25:00Z">
        <w:r w:rsidDel="00107EDE">
          <w:rPr>
            <w:rFonts w:hint="eastAsia"/>
          </w:rPr>
          <w:delText>实验</w:delText>
        </w:r>
      </w:del>
      <w:r>
        <w:rPr>
          <w:rFonts w:hint="eastAsia"/>
        </w:rPr>
        <w:t>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14:paraId="4AFDA28C" w14:textId="77777777" w:rsidR="00AA32E4" w:rsidRDefault="00AA32E4" w:rsidP="00AA32E4">
      <w:pPr>
        <w:spacing w:before="60" w:after="60"/>
        <w:ind w:firstLine="480"/>
      </w:pPr>
      <w:r>
        <w:rPr>
          <w:rFonts w:hint="eastAsia"/>
        </w:rPr>
        <w:t>在给出实验分析之前这里我们首先需要给出对于衡量程序并行化性能的一个指标，即加速比（</w:t>
      </w:r>
      <w:r>
        <w:rPr>
          <w:rFonts w:hint="eastAsia"/>
        </w:rPr>
        <w:t>speedup</w:t>
      </w:r>
      <w:r>
        <w:rPr>
          <w:rFonts w:hint="eastAsia"/>
        </w:rPr>
        <w:t>），其具体的定义如下式所示：</w:t>
      </w:r>
    </w:p>
    <w:p w14:paraId="7F51A448" w14:textId="77777777" w:rsidR="00AA32E4" w:rsidRDefault="00B44B5B" w:rsidP="00AA32E4">
      <w:pPr>
        <w:pStyle w:val="af1"/>
      </w:pPr>
      <w:r>
        <w:tab/>
      </w:r>
      <w:r w:rsidR="00264CD3" w:rsidRPr="00B44B5B">
        <w:rPr>
          <w:noProof/>
          <w:position w:val="-32"/>
        </w:rPr>
        <w:object w:dxaOrig="820" w:dyaOrig="700" w14:anchorId="4DB7C5B5">
          <v:shape id="_x0000_i1259" type="#_x0000_t75" style="width:41.3pt;height:35.05pt" o:ole="">
            <v:imagedata r:id="rId506" o:title=""/>
          </v:shape>
          <o:OLEObject Type="Embed" ProgID="Equation.DSMT4" ShapeID="_x0000_i1259" DrawAspect="Content" ObjectID="_1711885212" r:id="rId507"/>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1</w:instrText>
        </w:r>
      </w:fldSimple>
      <w:r w:rsidR="003746BA">
        <w:instrText>)</w:instrText>
      </w:r>
      <w:r w:rsidR="003746BA">
        <w:fldChar w:fldCharType="end"/>
      </w:r>
    </w:p>
    <w:p w14:paraId="7A184CAC" w14:textId="77777777" w:rsidR="00B44B5B" w:rsidRDefault="00B44B5B" w:rsidP="00B44B5B">
      <w:pPr>
        <w:spacing w:before="60" w:after="60"/>
        <w:ind w:firstLine="480"/>
      </w:pPr>
      <w:r>
        <w:rPr>
          <w:rFonts w:hint="eastAsia"/>
        </w:rPr>
        <w:t>其中</w:t>
      </w:r>
      <w:r w:rsidR="00BA2650">
        <w:rPr>
          <w:rFonts w:hint="eastAsia"/>
        </w:rPr>
        <w:t>，</w:t>
      </w:r>
      <w:r w:rsidR="00264CD3" w:rsidRPr="00BA2650">
        <w:rPr>
          <w:noProof/>
          <w:position w:val="-10"/>
        </w:rPr>
        <w:object w:dxaOrig="240" w:dyaOrig="260" w14:anchorId="0DE6B43C">
          <v:shape id="_x0000_i1260" type="#_x0000_t75" style="width:11.9pt;height:13.15pt" o:ole="">
            <v:imagedata r:id="rId508" o:title=""/>
          </v:shape>
          <o:OLEObject Type="Embed" ProgID="Equation.DSMT4" ShapeID="_x0000_i1260" DrawAspect="Content" ObjectID="_1711885213" r:id="rId509"/>
        </w:object>
      </w:r>
      <w:r w:rsidR="00BA2650">
        <w:rPr>
          <w:rFonts w:hint="eastAsia"/>
        </w:rPr>
        <w:t>为所用的所处理器核心数，</w:t>
      </w:r>
      <w:r w:rsidR="00264CD3" w:rsidRPr="00BA2650">
        <w:rPr>
          <w:noProof/>
          <w:position w:val="-12"/>
        </w:rPr>
        <w:object w:dxaOrig="220" w:dyaOrig="360" w14:anchorId="2F5F8837">
          <v:shape id="_x0000_i1261" type="#_x0000_t75" style="width:11.25pt;height:18.15pt" o:ole="">
            <v:imagedata r:id="rId510" o:title=""/>
          </v:shape>
          <o:OLEObject Type="Embed" ProgID="Equation.DSMT4" ShapeID="_x0000_i1261" DrawAspect="Content" ObjectID="_1711885214" r:id="rId511"/>
        </w:object>
      </w:r>
      <w:r w:rsidR="00BA2650">
        <w:rPr>
          <w:rFonts w:hint="eastAsia"/>
        </w:rPr>
        <w:t>为原始串行算法的的时间开销，</w:t>
      </w:r>
      <w:r w:rsidR="00264CD3" w:rsidRPr="00BA2650">
        <w:rPr>
          <w:noProof/>
          <w:position w:val="-14"/>
        </w:rPr>
        <w:object w:dxaOrig="279" w:dyaOrig="380" w14:anchorId="1FE72E6F">
          <v:shape id="_x0000_i1262" type="#_x0000_t75" style="width:13.75pt;height:19.4pt" o:ole="">
            <v:imagedata r:id="rId512" o:title=""/>
          </v:shape>
          <o:OLEObject Type="Embed" ProgID="Equation.DSMT4" ShapeID="_x0000_i1262" DrawAspect="Content" ObjectID="_1711885215" r:id="rId513"/>
        </w:object>
      </w:r>
      <w:r w:rsidR="00BA2650">
        <w:rPr>
          <w:rFonts w:hint="eastAsia"/>
        </w:rPr>
        <w:t>为运行在处理器核心数为</w:t>
      </w:r>
      <w:r w:rsidR="00264CD3" w:rsidRPr="00BA2650">
        <w:rPr>
          <w:noProof/>
          <w:position w:val="-10"/>
        </w:rPr>
        <w:object w:dxaOrig="240" w:dyaOrig="260" w14:anchorId="0F18DB66">
          <v:shape id="_x0000_i1263" type="#_x0000_t75" style="width:11.9pt;height:13.15pt" o:ole="">
            <v:imagedata r:id="rId514" o:title=""/>
          </v:shape>
          <o:OLEObject Type="Embed" ProgID="Equation.DSMT4" ShapeID="_x0000_i1263" DrawAspect="Content" ObjectID="_1711885216" r:id="rId515"/>
        </w:object>
      </w:r>
      <w:r w:rsidR="00BA2650">
        <w:rPr>
          <w:rFonts w:hint="eastAsia"/>
        </w:rPr>
        <w:t>的平台上的时间开销。可以看到加速比</w:t>
      </w:r>
      <w:r w:rsidR="00264CD3" w:rsidRPr="00BE0113">
        <w:rPr>
          <w:noProof/>
          <w:position w:val="-14"/>
        </w:rPr>
        <w:object w:dxaOrig="300" w:dyaOrig="380" w14:anchorId="3434EA77">
          <v:shape id="_x0000_i1264" type="#_x0000_t75" style="width:15.65pt;height:19.4pt" o:ole="">
            <v:imagedata r:id="rId516" o:title=""/>
          </v:shape>
          <o:OLEObject Type="Embed" ProgID="Equation.DSMT4" ShapeID="_x0000_i1264" DrawAspect="Content" ObjectID="_1711885217" r:id="rId517"/>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264CD3" w:rsidRPr="004F0660">
        <w:rPr>
          <w:noProof/>
          <w:position w:val="-14"/>
        </w:rPr>
        <w:object w:dxaOrig="720" w:dyaOrig="380" w14:anchorId="79B4B374">
          <v:shape id="_x0000_i1265" type="#_x0000_t75" style="width:36.3pt;height:19.4pt" o:ole="">
            <v:imagedata r:id="rId518" o:title=""/>
          </v:shape>
          <o:OLEObject Type="Embed" ProgID="Equation.DSMT4" ShapeID="_x0000_i1265" DrawAspect="Content" ObjectID="_1711885218" r:id="rId519"/>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264CD3" w:rsidRPr="0063403B">
        <w:rPr>
          <w:noProof/>
          <w:position w:val="-14"/>
        </w:rPr>
        <w:object w:dxaOrig="320" w:dyaOrig="380" w14:anchorId="171DAA84">
          <v:shape id="_x0000_i1266" type="#_x0000_t75" style="width:17.55pt;height:19.4pt" o:ole="">
            <v:imagedata r:id="rId520" o:title=""/>
          </v:shape>
          <o:OLEObject Type="Embed" ProgID="Equation.DSMT4" ShapeID="_x0000_i1266" DrawAspect="Content" ObjectID="_1711885219" r:id="rId521"/>
        </w:object>
      </w:r>
      <w:r w:rsidR="0063403B">
        <w:rPr>
          <w:rFonts w:hint="eastAsia"/>
        </w:rPr>
        <w:t>，其定义如下式所示：</w:t>
      </w:r>
    </w:p>
    <w:p w14:paraId="11425FB1" w14:textId="77777777" w:rsidR="0063403B" w:rsidRDefault="0063403B" w:rsidP="0063403B">
      <w:pPr>
        <w:pStyle w:val="af1"/>
      </w:pPr>
      <w:r>
        <w:tab/>
      </w:r>
      <w:r w:rsidR="00264CD3" w:rsidRPr="0063403B">
        <w:rPr>
          <w:noProof/>
          <w:position w:val="-32"/>
        </w:rPr>
        <w:object w:dxaOrig="1540" w:dyaOrig="740" w14:anchorId="16856896">
          <v:shape id="_x0000_i1267" type="#_x0000_t75" style="width:77.65pt;height:37.55pt" o:ole="">
            <v:imagedata r:id="rId522" o:title=""/>
          </v:shape>
          <o:OLEObject Type="Embed" ProgID="Equation.DSMT4" ShapeID="_x0000_i1267" DrawAspect="Content" ObjectID="_1711885220" r:id="rId52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2</w:instrText>
        </w:r>
      </w:fldSimple>
      <w:r w:rsidR="003746BA">
        <w:instrText>)</w:instrText>
      </w:r>
      <w:r w:rsidR="003746BA">
        <w:fldChar w:fldCharType="end"/>
      </w:r>
    </w:p>
    <w:p w14:paraId="3A5DD0DC" w14:textId="77777777" w:rsidR="00777408" w:rsidRDefault="00777408" w:rsidP="00777408">
      <w:pPr>
        <w:spacing w:before="60" w:after="60"/>
        <w:ind w:firstLine="480"/>
      </w:pPr>
      <w:r>
        <w:rPr>
          <w:rFonts w:hint="eastAsia"/>
        </w:rPr>
        <w:t>可以看到效率指标</w:t>
      </w:r>
      <w:r w:rsidR="00264CD3" w:rsidRPr="00777408">
        <w:rPr>
          <w:noProof/>
          <w:position w:val="-14"/>
        </w:rPr>
        <w:object w:dxaOrig="320" w:dyaOrig="380" w14:anchorId="4945BCF2">
          <v:shape id="_x0000_i1268" type="#_x0000_t75" style="width:17.55pt;height:19.4pt" o:ole="">
            <v:imagedata r:id="rId524" o:title=""/>
          </v:shape>
          <o:OLEObject Type="Embed" ProgID="Equation.DSMT4" ShapeID="_x0000_i1268" DrawAspect="Content" ObjectID="_1711885221" r:id="rId525"/>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14:paraId="3C224D4E" w14:textId="4A2C443A" w:rsidR="00AA32E4" w:rsidRPr="00D34CA5" w:rsidRDefault="006C7643" w:rsidP="00AA32E4">
      <w:pPr>
        <w:spacing w:before="60" w:after="60"/>
        <w:ind w:firstLine="480"/>
      </w:pPr>
      <w:del w:id="902" w:author="王 庆云" w:date="2022-04-18T09:31:00Z">
        <w:r w:rsidDel="0030761B">
          <w:rPr>
            <w:rFonts w:hint="eastAsia"/>
          </w:rPr>
          <w:delText>这里</w:delText>
        </w:r>
      </w:del>
      <w:del w:id="903" w:author="王 庆云" w:date="2022-04-18T09:36:00Z">
        <w:r w:rsidDel="000D36C5">
          <w:rPr>
            <w:rFonts w:hint="eastAsia"/>
          </w:rPr>
          <w:delText>首先</w:delText>
        </w:r>
      </w:del>
      <w:r>
        <w:rPr>
          <w:rFonts w:hint="eastAsia"/>
        </w:rPr>
        <w:t>为了衡量基于测站间并行的观测方程构建算法的运行性能，</w:t>
      </w:r>
      <w:del w:id="904" w:author="王 庆云" w:date="2022-04-18T09:31:00Z">
        <w:r w:rsidDel="0030761B">
          <w:rPr>
            <w:rFonts w:hint="eastAsia"/>
          </w:rPr>
          <w:delText>首先</w:delText>
        </w:r>
      </w:del>
      <w:r>
        <w:rPr>
          <w:rFonts w:hint="eastAsia"/>
        </w:rPr>
        <w:t>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w:t>
      </w:r>
      <w:del w:id="905" w:author="王 庆云" w:date="2022-04-18T09:28:00Z">
        <w:r w:rsidR="00F220E1" w:rsidDel="0030761B">
          <w:rPr>
            <w:rFonts w:hint="eastAsia"/>
          </w:rPr>
          <w:delText>首先</w:delText>
        </w:r>
      </w:del>
      <w:r w:rsidR="00F220E1">
        <w:rPr>
          <w:rFonts w:hint="eastAsia"/>
        </w:rPr>
        <w:t>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w:t>
      </w:r>
      <w:ins w:id="906" w:author="王 庆云" w:date="2022-04-18T09:28:00Z">
        <w:r w:rsidR="0030761B">
          <w:rPr>
            <w:rFonts w:hint="eastAsia"/>
          </w:rPr>
          <w:t>并</w:t>
        </w:r>
      </w:ins>
      <w:del w:id="907" w:author="王 庆云" w:date="2022-04-18T09:28:00Z">
        <w:r w:rsidR="00B341E5" w:rsidDel="0030761B">
          <w:rPr>
            <w:rFonts w:hint="eastAsia"/>
          </w:rPr>
          <w:delText>其中</w:delText>
        </w:r>
      </w:del>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897A40">
        <w:rPr>
          <w:rFonts w:hint="eastAsia"/>
        </w:rPr>
        <w:t>图</w:t>
      </w:r>
      <w:r w:rsidR="00897A40">
        <w:rPr>
          <w:rFonts w:hint="eastAsia"/>
        </w:rPr>
        <w:t>4-9</w:t>
      </w:r>
      <w:r w:rsidR="00BD663D">
        <w:fldChar w:fldCharType="end"/>
      </w:r>
      <w:r w:rsidR="00BD663D">
        <w:rPr>
          <w:rFonts w:hint="eastAsia"/>
        </w:rPr>
        <w:t>给出</w:t>
      </w:r>
      <w:r w:rsidR="00B93199">
        <w:rPr>
          <w:rFonts w:hint="eastAsia"/>
        </w:rPr>
        <w:t>了相应的实验统计结果，其中位于上方的子图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w:t>
      </w:r>
      <w:del w:id="908" w:author="王 庆云" w:date="2022-04-18T09:32:00Z">
        <w:r w:rsidR="004F0026" w:rsidDel="0030761B">
          <w:rPr>
            <w:rFonts w:hint="eastAsia"/>
          </w:rPr>
          <w:delText>下</w:delText>
        </w:r>
      </w:del>
      <w:r w:rsidR="004F0026">
        <w:rPr>
          <w:rFonts w:hint="eastAsia"/>
        </w:rPr>
        <w:t>，</w:t>
      </w:r>
      <w:r w:rsidR="00515F32">
        <w:rPr>
          <w:rFonts w:hint="eastAsia"/>
        </w:rPr>
        <w:t>相较于串行程序模型（线程数</w:t>
      </w:r>
      <w:ins w:id="909" w:author="王 庆云" w:date="2022-04-18T09:32:00Z">
        <w:r w:rsidR="0030761B">
          <w:rPr>
            <w:rFonts w:hint="eastAsia"/>
          </w:rPr>
          <w:t>为</w:t>
        </w:r>
      </w:ins>
      <w:r w:rsidR="00515F32">
        <w:rPr>
          <w:rFonts w:hint="eastAsia"/>
        </w:rPr>
        <w:t>1</w:t>
      </w:r>
      <w:r w:rsidR="00515F32">
        <w:rPr>
          <w:rFonts w:hint="eastAsia"/>
        </w:rPr>
        <w:t>），并行算法</w:t>
      </w:r>
      <w:r w:rsidR="004F0026">
        <w:rPr>
          <w:rFonts w:hint="eastAsia"/>
        </w:rPr>
        <w:t>均</w:t>
      </w:r>
      <w:del w:id="910" w:author="王 庆云" w:date="2022-04-18T09:32:00Z">
        <w:r w:rsidR="004F0026" w:rsidDel="0030761B">
          <w:rPr>
            <w:rFonts w:hint="eastAsia"/>
          </w:rPr>
          <w:delText>能</w:delText>
        </w:r>
      </w:del>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w:t>
      </w:r>
      <w:del w:id="911" w:author="王 庆云" w:date="2022-04-18T09:34:00Z">
        <w:r w:rsidR="003B1118" w:rsidDel="000D36C5">
          <w:rPr>
            <w:rFonts w:hint="eastAsia"/>
          </w:rPr>
          <w:delText>因此</w:delText>
        </w:r>
      </w:del>
      <w:r w:rsidR="003B1118">
        <w:rPr>
          <w:rFonts w:hint="eastAsia"/>
        </w:rPr>
        <w:t>是一个程序本身并行性能的</w:t>
      </w:r>
      <w:del w:id="912" w:author="王 庆云" w:date="2022-04-18T09:34:00Z">
        <w:r w:rsidR="003B1118" w:rsidDel="000D36C5">
          <w:rPr>
            <w:rFonts w:hint="eastAsia"/>
          </w:rPr>
          <w:delText>一个</w:delText>
        </w:r>
      </w:del>
      <w:r w:rsidR="003B1118">
        <w:rPr>
          <w:rFonts w:hint="eastAsia"/>
        </w:rPr>
        <w:t>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w:t>
      </w:r>
      <w:del w:id="913" w:author="王 庆云" w:date="2022-04-18T09:35:00Z">
        <w:r w:rsidR="001F3570" w:rsidDel="000D36C5">
          <w:rPr>
            <w:rFonts w:hint="eastAsia"/>
          </w:rPr>
          <w:delText>导致</w:delText>
        </w:r>
      </w:del>
      <w:ins w:id="914" w:author="王 庆云" w:date="2022-04-18T09:35:00Z">
        <w:r w:rsidR="000D36C5">
          <w:rPr>
            <w:rFonts w:hint="eastAsia"/>
          </w:rPr>
          <w:t>带来</w:t>
        </w:r>
      </w:ins>
      <w:r w:rsidR="001F3570">
        <w:rPr>
          <w:rFonts w:hint="eastAsia"/>
        </w:rPr>
        <w:t>的线程间通信时间都</w:t>
      </w:r>
      <w:r w:rsidR="00275B63">
        <w:rPr>
          <w:rFonts w:hint="eastAsia"/>
        </w:rPr>
        <w:t>逐渐增加</w:t>
      </w:r>
      <w:r w:rsidR="00D30A64">
        <w:rPr>
          <w:rFonts w:hint="eastAsia"/>
        </w:rPr>
        <w:t>，从而导致程序并行部分的占比不断减小。</w:t>
      </w:r>
      <w:del w:id="915" w:author="王 庆云" w:date="2022-04-18T09:36:00Z">
        <w:r w:rsidR="00D30A64" w:rsidDel="000D36C5">
          <w:rPr>
            <w:rFonts w:hint="eastAsia"/>
          </w:rPr>
          <w:delText>除此之外</w:delText>
        </w:r>
      </w:del>
      <w:ins w:id="916" w:author="王 庆云" w:date="2022-04-18T09:36:00Z">
        <w:r w:rsidR="000D36C5">
          <w:rPr>
            <w:rFonts w:hint="eastAsia"/>
          </w:rPr>
          <w:t>并且</w:t>
        </w:r>
      </w:ins>
      <w:r w:rsidR="00D30A64">
        <w:rPr>
          <w:rFonts w:hint="eastAsia"/>
        </w:rPr>
        <w:t>，效率指标也随着线程数的增加</w:t>
      </w:r>
      <w:r w:rsidR="007571B1">
        <w:rPr>
          <w:rFonts w:hint="eastAsia"/>
        </w:rPr>
        <w:t>呈现不断减少的趋势，也印证了前述在线程通信及同步上的开销逐渐增大的现象。</w:t>
      </w:r>
    </w:p>
    <w:p w14:paraId="0AFC8AD2" w14:textId="77777777" w:rsidR="00AA32E4" w:rsidRPr="007E5B2D" w:rsidRDefault="00811B2D" w:rsidP="00B93199">
      <w:pPr>
        <w:pStyle w:val="aa"/>
        <w:spacing w:before="120" w:after="120"/>
      </w:pPr>
      <w:r>
        <w:rPr>
          <w:noProof/>
        </w:rPr>
        <w:drawing>
          <wp:inline distT="0" distB="0" distL="0" distR="0" wp14:anchorId="47121219" wp14:editId="1B4D31D6">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14:paraId="156659D5" w14:textId="77777777" w:rsidR="00AA32E4" w:rsidRDefault="00AA32E4" w:rsidP="00AA32E4">
      <w:pPr>
        <w:pStyle w:val="a"/>
        <w:spacing w:before="120" w:after="120"/>
      </w:pPr>
      <w:bookmarkStart w:id="917" w:name="fig_cmb_equ_parallel"/>
      <w:bookmarkEnd w:id="917"/>
      <w:r>
        <w:rPr>
          <w:rFonts w:hint="eastAsia"/>
        </w:rPr>
        <w:t>不同线程数下观测方程构建的耗时占比</w:t>
      </w:r>
    </w:p>
    <w:p w14:paraId="1290F50E" w14:textId="003404EF"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w:t>
      </w:r>
      <w:del w:id="918" w:author="王 庆云" w:date="2022-04-18T09:37:00Z">
        <w:r w:rsidR="00DD707D" w:rsidDel="000D36C5">
          <w:rPr>
            <w:rFonts w:hint="eastAsia"/>
          </w:rPr>
          <w:delText>这里</w:delText>
        </w:r>
      </w:del>
      <w:r w:rsidR="0028664B">
        <w:rPr>
          <w:rFonts w:hint="eastAsia"/>
        </w:rPr>
        <w:t>同样开展了与上述</w:t>
      </w:r>
      <w:del w:id="919" w:author="王 庆云" w:date="2022-04-18T09:37:00Z">
        <w:r w:rsidR="0028664B" w:rsidDel="000D36C5">
          <w:rPr>
            <w:rFonts w:hint="eastAsia"/>
          </w:rPr>
          <w:delText>相同</w:delText>
        </w:r>
      </w:del>
      <w:r w:rsidR="0028664B">
        <w:rPr>
          <w:rFonts w:hint="eastAsia"/>
        </w:rPr>
        <w:t>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w:t>
      </w:r>
      <w:del w:id="920" w:author="王 庆云" w:date="2022-04-18T09:37:00Z">
        <w:r w:rsidR="00495CB4" w:rsidDel="000D36C5">
          <w:rPr>
            <w:rFonts w:hint="eastAsia"/>
          </w:rPr>
          <w:delText>，</w:delText>
        </w:r>
      </w:del>
      <w:r w:rsidR="00495CB4">
        <w:rPr>
          <w:rFonts w:hint="eastAsia"/>
        </w:rPr>
        <w:t>轨道积分并行算法提升的效果</w:t>
      </w:r>
      <w:del w:id="921" w:author="王 庆云" w:date="2022-04-18T09:37:00Z">
        <w:r w:rsidR="00495CB4" w:rsidDel="000D36C5">
          <w:rPr>
            <w:rFonts w:hint="eastAsia"/>
          </w:rPr>
          <w:delText>。</w:delText>
        </w:r>
      </w:del>
      <w:ins w:id="922" w:author="王 庆云" w:date="2022-04-18T09:37:00Z">
        <w:r w:rsidR="000D36C5">
          <w:rPr>
            <w:rFonts w:hint="eastAsia"/>
          </w:rPr>
          <w:t>，</w:t>
        </w:r>
      </w:ins>
      <w:del w:id="923" w:author="王 庆云" w:date="2022-04-18T09:37:00Z">
        <w:r w:rsidR="00495CB4" w:rsidDel="000D36C5">
          <w:rPr>
            <w:rFonts w:hint="eastAsia"/>
          </w:rPr>
          <w:delText>这里</w:delText>
        </w:r>
      </w:del>
      <w:r w:rsidR="00495CB4">
        <w:rPr>
          <w:rFonts w:hint="eastAsia"/>
        </w:rPr>
        <w:t>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897A40">
        <w:rPr>
          <w:rFonts w:hint="eastAsia"/>
        </w:rPr>
        <w:t>图</w:t>
      </w:r>
      <w:r w:rsidR="00897A40">
        <w:rPr>
          <w:rFonts w:hint="eastAsia"/>
        </w:rPr>
        <w:t>4-10</w:t>
      </w:r>
      <w:r w:rsidR="0067780F">
        <w:fldChar w:fldCharType="end"/>
      </w:r>
      <w:r w:rsidR="00F54EFD">
        <w:rPr>
          <w:rFonts w:hint="eastAsia"/>
        </w:rPr>
        <w:t>给出了统计结果。图中柱状图</w:t>
      </w:r>
      <w:del w:id="924" w:author="王 庆云" w:date="2022-04-18T09:38:00Z">
        <w:r w:rsidR="00F54EFD" w:rsidDel="00297DA6">
          <w:rPr>
            <w:rFonts w:hint="eastAsia"/>
          </w:rPr>
          <w:delText>给出</w:delText>
        </w:r>
      </w:del>
      <w:ins w:id="925" w:author="王 庆云" w:date="2022-04-18T09:38:00Z">
        <w:r w:rsidR="00297DA6">
          <w:rPr>
            <w:rFonts w:hint="eastAsia"/>
          </w:rPr>
          <w:t>表明</w:t>
        </w:r>
      </w:ins>
      <w:r w:rsidR="00F54EFD">
        <w:rPr>
          <w:rFonts w:hint="eastAsia"/>
        </w:rPr>
        <w:t>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计算耗时，且随着线程数的增加计算耗时越少。同时从加速比的变换中也可以看出，相对观测方程构建</w:t>
      </w:r>
      <w:r w:rsidR="004B25E0">
        <w:rPr>
          <w:rFonts w:hint="eastAsia"/>
        </w:rPr>
        <w:t>的</w:t>
      </w:r>
      <w:r w:rsidR="005E6C8E">
        <w:rPr>
          <w:rFonts w:hint="eastAsia"/>
        </w:rPr>
        <w:t>并行算法，轨道积分的并行算法的加速比</w:t>
      </w:r>
      <w:r w:rsidR="004B25E0">
        <w:rPr>
          <w:rFonts w:hint="eastAsia"/>
        </w:rPr>
        <w:t>要更高，且</w:t>
      </w:r>
      <w:del w:id="926" w:author="王 庆云" w:date="2022-04-18T09:39:00Z">
        <w:r w:rsidR="004B25E0" w:rsidDel="00297DA6">
          <w:rPr>
            <w:rFonts w:hint="eastAsia"/>
          </w:rPr>
          <w:delText>增长趋势</w:delText>
        </w:r>
      </w:del>
      <w:r w:rsidR="004B25E0">
        <w:rPr>
          <w:rFonts w:hint="eastAsia"/>
        </w:rPr>
        <w:t>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14:paraId="5E15E829" w14:textId="77777777" w:rsidR="00AA32E4" w:rsidRDefault="00714C45" w:rsidP="00AA32E4">
      <w:pPr>
        <w:pStyle w:val="aa"/>
        <w:spacing w:before="120" w:after="120"/>
      </w:pPr>
      <w:r>
        <w:rPr>
          <w:noProof/>
        </w:rPr>
        <w:drawing>
          <wp:inline distT="0" distB="0" distL="0" distR="0" wp14:anchorId="7B7D8FAB" wp14:editId="1AFD846A">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14:paraId="09785114" w14:textId="77777777" w:rsidR="00AA32E4" w:rsidRDefault="00AA32E4" w:rsidP="00AA32E4">
      <w:pPr>
        <w:pStyle w:val="a"/>
        <w:spacing w:before="120" w:after="120"/>
      </w:pPr>
      <w:bookmarkStart w:id="927" w:name="fig_oi_parallel"/>
      <w:bookmarkEnd w:id="927"/>
      <w:r>
        <w:rPr>
          <w:rFonts w:hint="eastAsia"/>
        </w:rPr>
        <w:t>不同线程数下卫星轨道积分计算耗时统计图</w:t>
      </w:r>
    </w:p>
    <w:p w14:paraId="67CB1A1F" w14:textId="5F500486"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w:t>
      </w:r>
      <w:del w:id="928" w:author="王 庆云" w:date="2022-04-18T09:41:00Z">
        <w:r w:rsidR="00A1469A" w:rsidDel="000172AC">
          <w:rPr>
            <w:rFonts w:hint="eastAsia"/>
          </w:rPr>
          <w:delText>，</w:delText>
        </w:r>
      </w:del>
      <w:ins w:id="929" w:author="王 庆云" w:date="2022-04-18T09:41:00Z">
        <w:r w:rsidR="000172AC">
          <w:rPr>
            <w:rFonts w:hint="eastAsia"/>
          </w:rPr>
          <w:t>。</w:t>
        </w:r>
      </w:ins>
      <w:r w:rsidR="00A1469A">
        <w:rPr>
          <w:rFonts w:hint="eastAsia"/>
        </w:rPr>
        <w:t>其中轨道积分的性能提升效果要</w:t>
      </w:r>
      <w:del w:id="930" w:author="王 庆云" w:date="2022-04-18T09:40:00Z">
        <w:r w:rsidR="00A1469A" w:rsidDel="00297DA6">
          <w:rPr>
            <w:rFonts w:hint="eastAsia"/>
          </w:rPr>
          <w:delText>好</w:delText>
        </w:r>
      </w:del>
      <w:ins w:id="931" w:author="王 庆云" w:date="2022-04-18T09:40:00Z">
        <w:r w:rsidR="00297DA6">
          <w:rPr>
            <w:rFonts w:hint="eastAsia"/>
          </w:rPr>
          <w:t>优</w:t>
        </w:r>
      </w:ins>
      <w:r w:rsidR="00A1469A">
        <w:rPr>
          <w:rFonts w:hint="eastAsia"/>
        </w:rPr>
        <w:t>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w:t>
      </w:r>
      <w:ins w:id="932" w:author="王 庆云" w:date="2022-04-18T09:41:00Z">
        <w:r w:rsidR="000172AC">
          <w:rPr>
            <w:rFonts w:hint="eastAsia"/>
          </w:rPr>
          <w:t>时间</w:t>
        </w:r>
      </w:ins>
      <w:del w:id="933" w:author="王 庆云" w:date="2022-04-18T09:41:00Z">
        <w:r w:rsidR="00DF64F4" w:rsidDel="000172AC">
          <w:rPr>
            <w:rFonts w:hint="eastAsia"/>
          </w:rPr>
          <w:delText>事件</w:delText>
        </w:r>
      </w:del>
      <w:r w:rsidR="00DF64F4">
        <w:rPr>
          <w:rFonts w:hint="eastAsia"/>
        </w:rPr>
        <w:t>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14:paraId="75B5F764" w14:textId="77777777" w:rsidR="00AA32E4" w:rsidRDefault="007B4860" w:rsidP="00596A6E">
      <w:pPr>
        <w:pStyle w:val="2"/>
      </w:pPr>
      <w:bookmarkStart w:id="934" w:name="_Toc101082674"/>
      <w:r>
        <w:rPr>
          <w:rFonts w:hint="eastAsia"/>
        </w:rPr>
        <w:t>SRIF</w:t>
      </w:r>
      <w:r w:rsidR="00AA32E4">
        <w:rPr>
          <w:rFonts w:hint="eastAsia"/>
        </w:rPr>
        <w:t>参数估计</w:t>
      </w:r>
      <w:r w:rsidR="00AD555F">
        <w:rPr>
          <w:rFonts w:hint="eastAsia"/>
        </w:rPr>
        <w:t>的</w:t>
      </w:r>
      <w:r>
        <w:rPr>
          <w:rFonts w:hint="eastAsia"/>
        </w:rPr>
        <w:t>效率优化</w:t>
      </w:r>
      <w:bookmarkEnd w:id="934"/>
    </w:p>
    <w:p w14:paraId="60E0B941" w14:textId="77777777"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14:paraId="282FCB41" w14:textId="77777777" w:rsidR="00C71738" w:rsidRDefault="00AA32E4">
      <w:pPr>
        <w:pStyle w:val="3"/>
      </w:pPr>
      <w:bookmarkStart w:id="935" w:name="_Toc101082675"/>
      <w:r>
        <w:rPr>
          <w:rFonts w:hint="eastAsia"/>
        </w:rPr>
        <w:t>QR</w:t>
      </w:r>
      <w:r>
        <w:rPr>
          <w:rFonts w:hint="eastAsia"/>
        </w:rPr>
        <w:t>分解</w:t>
      </w:r>
      <w:r w:rsidR="00CE63E6">
        <w:rPr>
          <w:rFonts w:hint="eastAsia"/>
        </w:rPr>
        <w:t>的实现与优化</w:t>
      </w:r>
      <w:bookmarkEnd w:id="935"/>
    </w:p>
    <w:p w14:paraId="4C9551E2" w14:textId="77777777"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14:paraId="177319B4" w14:textId="77777777" w:rsidR="00287A0C" w:rsidRPr="00157083" w:rsidRDefault="00287A0C" w:rsidP="00287A0C">
      <w:pPr>
        <w:pStyle w:val="af1"/>
      </w:pPr>
      <w:r>
        <w:tab/>
      </w:r>
      <w:r w:rsidR="00264CD3" w:rsidRPr="00180260">
        <w:rPr>
          <w:noProof/>
          <w:position w:val="-32"/>
        </w:rPr>
        <w:object w:dxaOrig="1900" w:dyaOrig="760" w14:anchorId="27DEBF3F">
          <v:shape id="_x0000_i1269" type="#_x0000_t75" style="width:95.15pt;height:38.2pt" o:ole="">
            <v:imagedata r:id="rId528" o:title=""/>
          </v:shape>
          <o:OLEObject Type="Embed" ProgID="Equation.DSMT4" ShapeID="_x0000_i1269" DrawAspect="Content" ObjectID="_1711885222" r:id="rId5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3</w:instrText>
        </w:r>
      </w:fldSimple>
      <w:r w:rsidR="003746BA">
        <w:instrText>)</w:instrText>
      </w:r>
      <w:r w:rsidR="003746BA">
        <w:fldChar w:fldCharType="end"/>
      </w:r>
    </w:p>
    <w:p w14:paraId="35ADD69F" w14:textId="74E23BC5" w:rsidR="00C84C3E" w:rsidRDefault="000C433A" w:rsidP="00AA32E4">
      <w:pPr>
        <w:spacing w:before="60" w:after="60"/>
        <w:ind w:firstLine="480"/>
      </w:pPr>
      <w:r>
        <w:rPr>
          <w:rFonts w:hint="eastAsia"/>
        </w:rPr>
        <w:t>其中，</w:t>
      </w:r>
      <w:r w:rsidR="00264CD3" w:rsidRPr="000C433A">
        <w:rPr>
          <w:noProof/>
          <w:position w:val="-4"/>
        </w:rPr>
        <w:object w:dxaOrig="240" w:dyaOrig="260" w14:anchorId="2E2DE4DF">
          <v:shape id="_x0000_i1270" type="#_x0000_t75" style="width:11.9pt;height:13.15pt" o:ole="">
            <v:imagedata r:id="rId530" o:title=""/>
          </v:shape>
          <o:OLEObject Type="Embed" ProgID="Equation.DSMT4" ShapeID="_x0000_i1270" DrawAspect="Content" ObjectID="_1711885223" r:id="rId531"/>
        </w:object>
      </w:r>
      <w:r>
        <w:rPr>
          <w:rFonts w:hint="eastAsia"/>
        </w:rPr>
        <w:t>为待分解的矩阵</w:t>
      </w:r>
      <w:r w:rsidR="00180260">
        <w:rPr>
          <w:rFonts w:hint="eastAsia"/>
        </w:rPr>
        <w:t>，</w:t>
      </w:r>
      <w:r w:rsidR="00264CD3" w:rsidRPr="000758B6">
        <w:rPr>
          <w:noProof/>
          <w:position w:val="-10"/>
        </w:rPr>
        <w:object w:dxaOrig="460" w:dyaOrig="260" w14:anchorId="16E053D1">
          <v:shape id="_x0000_i1271" type="#_x0000_t75" style="width:23.15pt;height:13.15pt" o:ole="">
            <v:imagedata r:id="rId532" o:title=""/>
          </v:shape>
          <o:OLEObject Type="Embed" ProgID="Equation.DSMT4" ShapeID="_x0000_i1271" DrawAspect="Content" ObjectID="_1711885224" r:id="rId533"/>
        </w:object>
      </w:r>
      <w:r w:rsidR="00C54538">
        <w:rPr>
          <w:rFonts w:hint="eastAsia"/>
        </w:rPr>
        <w:t>在精密轨道确定问题中代表了观测数以及待估参数，为了保证参数的可求解性，矩阵</w:t>
      </w:r>
      <w:r w:rsidR="00264CD3" w:rsidRPr="000C433A">
        <w:rPr>
          <w:noProof/>
          <w:position w:val="-4"/>
        </w:rPr>
        <w:object w:dxaOrig="240" w:dyaOrig="260" w14:anchorId="49C0025F">
          <v:shape id="_x0000_i1272" type="#_x0000_t75" style="width:11.9pt;height:13.15pt" o:ole="">
            <v:imagedata r:id="rId530" o:title=""/>
          </v:shape>
          <o:OLEObject Type="Embed" ProgID="Equation.DSMT4" ShapeID="_x0000_i1272" DrawAspect="Content" ObjectID="_1711885225" r:id="rId534"/>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264CD3" w:rsidRPr="00C54538">
        <w:rPr>
          <w:noProof/>
          <w:position w:val="-6"/>
        </w:rPr>
        <w:object w:dxaOrig="620" w:dyaOrig="220" w14:anchorId="36117383">
          <v:shape id="_x0000_i1273" type="#_x0000_t75" style="width:31.3pt;height:11.25pt" o:ole="">
            <v:imagedata r:id="rId535" o:title=""/>
          </v:shape>
          <o:OLEObject Type="Embed" ProgID="Equation.DSMT4" ShapeID="_x0000_i1273" DrawAspect="Content" ObjectID="_1711885226" r:id="rId536"/>
        </w:object>
      </w:r>
      <w:r w:rsidR="00C54538">
        <w:rPr>
          <w:rFonts w:hint="eastAsia"/>
        </w:rPr>
        <w:t>。</w:t>
      </w:r>
      <w:r w:rsidR="00264CD3" w:rsidRPr="000758B6">
        <w:rPr>
          <w:noProof/>
          <w:position w:val="-10"/>
        </w:rPr>
        <w:object w:dxaOrig="499" w:dyaOrig="320" w14:anchorId="2D3F1260">
          <v:shape id="_x0000_i1274" type="#_x0000_t75" style="width:24.4pt;height:17.55pt" o:ole="">
            <v:imagedata r:id="rId537" o:title=""/>
          </v:shape>
          <o:OLEObject Type="Embed" ProgID="Equation.DSMT4" ShapeID="_x0000_i1274" DrawAspect="Content" ObjectID="_1711885227" r:id="rId538"/>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del w:id="936" w:author="王 庆云" w:date="2022-04-18T09:47:00Z">
        <w:r w:rsidR="00822FFF" w:rsidDel="00330778">
          <w:rPr>
            <w:rFonts w:hint="eastAsia"/>
          </w:rPr>
          <w:delText>首先是</w:delText>
        </w:r>
      </w:del>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w:t>
      </w:r>
      <w:del w:id="937" w:author="王 庆云" w:date="2022-04-18T09:47:00Z">
        <w:r w:rsidR="00AE236C" w:rsidDel="00330778">
          <w:rPr>
            <w:rFonts w:hint="eastAsia"/>
          </w:rPr>
          <w:delText>其</w:delText>
        </w:r>
      </w:del>
      <w:ins w:id="938" w:author="王 庆云" w:date="2022-04-18T09:47:00Z">
        <w:r w:rsidR="00330778">
          <w:rPr>
            <w:rFonts w:hint="eastAsia"/>
          </w:rPr>
          <w:t>该方法</w:t>
        </w:r>
      </w:ins>
      <w:r w:rsidR="00AE236C">
        <w:rPr>
          <w:rFonts w:hint="eastAsia"/>
        </w:rPr>
        <w:t>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264CD3" w:rsidRPr="00AE236C">
        <w:rPr>
          <w:noProof/>
          <w:position w:val="-16"/>
        </w:rPr>
        <w:object w:dxaOrig="760" w:dyaOrig="440" w14:anchorId="6EFE9906">
          <v:shape id="_x0000_i1275" type="#_x0000_t75" style="width:38.2pt;height:21.9pt" o:ole="">
            <v:imagedata r:id="rId539" o:title=""/>
          </v:shape>
          <o:OLEObject Type="Embed" ProgID="Equation.DSMT4" ShapeID="_x0000_i1275" DrawAspect="Content" ObjectID="_1711885228" r:id="rId540"/>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w:t>
      </w:r>
      <w:del w:id="939" w:author="王 庆云" w:date="2022-04-18T09:47:00Z">
        <w:r w:rsidR="00083CA5" w:rsidDel="00330778">
          <w:rPr>
            <w:rFonts w:hint="eastAsia"/>
          </w:rPr>
          <w:delText>接着使</w:delText>
        </w:r>
      </w:del>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w:t>
      </w:r>
      <w:del w:id="940" w:author="王 庆云" w:date="2022-04-18T09:52:00Z">
        <w:r w:rsidR="00083CA5" w:rsidDel="00330778">
          <w:rPr>
            <w:rFonts w:hint="eastAsia"/>
          </w:rPr>
          <w:delText>使得该方法</w:delText>
        </w:r>
      </w:del>
      <w:r w:rsidR="00083CA5">
        <w:rPr>
          <w:rFonts w:hint="eastAsia"/>
        </w:rPr>
        <w:t>十分适用于稀疏矩阵得分解</w:t>
      </w:r>
      <w:del w:id="941" w:author="王 庆云" w:date="2022-04-18T09:52:00Z">
        <w:r w:rsidR="00083CA5" w:rsidDel="00330778">
          <w:rPr>
            <w:rFonts w:hint="eastAsia"/>
          </w:rPr>
          <w:delText>中</w:delText>
        </w:r>
      </w:del>
      <w:r w:rsidR="00083CA5">
        <w:rPr>
          <w:rFonts w:hint="eastAsia"/>
        </w:rPr>
        <w:t>，其算法时间复杂度为</w:t>
      </w:r>
      <w:r w:rsidR="00264CD3" w:rsidRPr="00AE236C">
        <w:rPr>
          <w:noProof/>
          <w:position w:val="-16"/>
        </w:rPr>
        <w:object w:dxaOrig="1100" w:dyaOrig="440" w14:anchorId="4181F864">
          <v:shape id="_x0000_i1276" type="#_x0000_t75" style="width:55.1pt;height:21.9pt" o:ole="">
            <v:imagedata r:id="rId541" o:title=""/>
          </v:shape>
          <o:OLEObject Type="Embed" ProgID="Equation.DSMT4" ShapeID="_x0000_i1276" DrawAspect="Content" ObjectID="_1711885229" r:id="rId542"/>
        </w:object>
      </w:r>
      <w:r w:rsidR="00083CA5">
        <w:rPr>
          <w:rFonts w:hint="eastAsia"/>
        </w:rPr>
        <w:t>；</w:t>
      </w:r>
      <w:del w:id="942" w:author="王 庆云" w:date="2022-04-18T09:47:00Z">
        <w:r w:rsidR="00083CA5" w:rsidDel="00330778">
          <w:rPr>
            <w:rFonts w:hint="eastAsia"/>
          </w:rPr>
          <w:delText>以及</w:delText>
        </w:r>
      </w:del>
      <w:r w:rsidR="00FE60FB">
        <w:rPr>
          <w:rFonts w:hint="eastAsia"/>
        </w:rPr>
        <w:t>基于</w:t>
      </w:r>
      <w:r w:rsidR="00FE60FB">
        <w:rPr>
          <w:rFonts w:hint="eastAsia"/>
        </w:rPr>
        <w:t>Householder</w:t>
      </w:r>
      <w:r w:rsidR="00FE60FB">
        <w:rPr>
          <w:rFonts w:hint="eastAsia"/>
        </w:rPr>
        <w:t>变换</w:t>
      </w:r>
      <w:ins w:id="943" w:author="王 庆云" w:date="2022-04-18T09:52:00Z">
        <w:r w:rsidR="00330778">
          <w:rPr>
            <w:rFonts w:hint="eastAsia"/>
          </w:rPr>
          <w:t>的</w:t>
        </w:r>
      </w:ins>
      <w:del w:id="944" w:author="王 庆云" w:date="2022-04-18T09:52:00Z">
        <w:r w:rsidR="00083CA5" w:rsidDel="00330778">
          <w:rPr>
            <w:rFonts w:hint="eastAsia"/>
          </w:rPr>
          <w:delText>得</w:delText>
        </w:r>
      </w:del>
      <w:r w:rsidR="00083CA5">
        <w:rPr>
          <w:rFonts w:hint="eastAsia"/>
        </w:rPr>
        <w:t>方式，其核心思路为对向量进行平面反射变换，使得除某一维度外其余分量均为</w:t>
      </w:r>
      <w:r w:rsidR="00083CA5">
        <w:rPr>
          <w:rFonts w:hint="eastAsia"/>
        </w:rPr>
        <w:t>0</w:t>
      </w:r>
      <w:r w:rsidR="00083CA5">
        <w:rPr>
          <w:rFonts w:hint="eastAsia"/>
        </w:rPr>
        <w:t>，</w:t>
      </w:r>
      <w:ins w:id="945" w:author="王 庆云" w:date="2022-04-18T09:52:00Z">
        <w:r w:rsidR="00330778">
          <w:rPr>
            <w:rFonts w:hint="eastAsia"/>
          </w:rPr>
          <w:t>该方法</w:t>
        </w:r>
      </w:ins>
      <w:del w:id="946" w:author="王 庆云" w:date="2022-04-18T09:52:00Z">
        <w:r w:rsidR="00083CA5" w:rsidDel="00330778">
          <w:rPr>
            <w:rFonts w:hint="eastAsia"/>
          </w:rPr>
          <w:delText>其</w:delText>
        </w:r>
      </w:del>
      <w:r w:rsidR="00083CA5">
        <w:rPr>
          <w:rFonts w:hint="eastAsia"/>
        </w:rPr>
        <w:t>较适合稠密矩阵</w:t>
      </w:r>
      <w:del w:id="947" w:author="王 庆云" w:date="2022-04-18T09:52:00Z">
        <w:r w:rsidR="00083CA5" w:rsidDel="00330778">
          <w:rPr>
            <w:rFonts w:hint="eastAsia"/>
          </w:rPr>
          <w:delText>得</w:delText>
        </w:r>
      </w:del>
      <w:r w:rsidR="00083CA5">
        <w:rPr>
          <w:rFonts w:hint="eastAsia"/>
        </w:rPr>
        <w:t>计算，算法时间复杂度为</w:t>
      </w:r>
      <w:r w:rsidR="00264CD3" w:rsidRPr="00AE236C">
        <w:rPr>
          <w:noProof/>
          <w:position w:val="-16"/>
        </w:rPr>
        <w:object w:dxaOrig="1100" w:dyaOrig="440" w14:anchorId="3C1898E3">
          <v:shape id="_x0000_i1277" type="#_x0000_t75" style="width:55.1pt;height:21.9pt" o:ole="">
            <v:imagedata r:id="rId543" o:title=""/>
          </v:shape>
          <o:OLEObject Type="Embed" ProgID="Equation.DSMT4" ShapeID="_x0000_i1277" DrawAspect="Content" ObjectID="_1711885230" r:id="rId544"/>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264CD3" w:rsidRPr="00C54538">
        <w:rPr>
          <w:noProof/>
          <w:position w:val="-6"/>
        </w:rPr>
        <w:object w:dxaOrig="200" w:dyaOrig="220" w14:anchorId="29C1BCF5">
          <v:shape id="_x0000_i1278" type="#_x0000_t75" style="width:10pt;height:11.25pt" o:ole="">
            <v:imagedata r:id="rId545" o:title=""/>
          </v:shape>
          <o:OLEObject Type="Embed" ProgID="Equation.DSMT4" ShapeID="_x0000_i1278" DrawAspect="Content" ObjectID="_1711885231" r:id="rId546"/>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14:paraId="690F6F7F" w14:textId="77777777" w:rsidR="00642FC8" w:rsidRPr="005504CE" w:rsidRDefault="00642FC8" w:rsidP="00642FC8">
      <w:pPr>
        <w:pStyle w:val="af1"/>
      </w:pPr>
      <w:r>
        <w:tab/>
      </w:r>
      <w:r w:rsidR="00264CD3" w:rsidRPr="00642FC8">
        <w:rPr>
          <w:noProof/>
          <w:position w:val="-86"/>
        </w:rPr>
        <w:object w:dxaOrig="2500" w:dyaOrig="2260" w14:anchorId="43DC5FFC">
          <v:shape id="_x0000_i1279" type="#_x0000_t75" style="width:125.2pt;height:113.3pt" o:ole="">
            <v:imagedata r:id="rId547" o:title=""/>
          </v:shape>
          <o:OLEObject Type="Embed" ProgID="Equation.DSMT4" ShapeID="_x0000_i1279" DrawAspect="Content" ObjectID="_1711885232" r:id="rId54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14:paraId="10353DE5" w14:textId="77777777"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14:paraId="65943D1A" w14:textId="77777777" w:rsidR="00642FC8" w:rsidRDefault="00642FC8" w:rsidP="00642FC8">
      <w:pPr>
        <w:pStyle w:val="af1"/>
      </w:pPr>
      <w:r>
        <w:tab/>
      </w:r>
      <w:r w:rsidR="00264CD3" w:rsidRPr="00642FC8">
        <w:rPr>
          <w:noProof/>
          <w:position w:val="-48"/>
        </w:rPr>
        <w:object w:dxaOrig="2220" w:dyaOrig="2220" w14:anchorId="72540614">
          <v:shape id="_x0000_i1280" type="#_x0000_t75" style="width:111.45pt;height:111.45pt" o:ole="">
            <v:imagedata r:id="rId549" o:title=""/>
          </v:shape>
          <o:OLEObject Type="Embed" ProgID="Equation.DSMT4" ShapeID="_x0000_i1280" DrawAspect="Content" ObjectID="_1711885233" r:id="rId55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948" w:name="ZEqnNum533064"/>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5</w:instrText>
        </w:r>
      </w:fldSimple>
      <w:r w:rsidR="003746BA">
        <w:instrText>)</w:instrText>
      </w:r>
      <w:bookmarkEnd w:id="948"/>
      <w:r w:rsidR="003746BA">
        <w:fldChar w:fldCharType="end"/>
      </w:r>
    </w:p>
    <w:p w14:paraId="02F8F028" w14:textId="5122ED48" w:rsidR="009E32CE" w:rsidRDefault="00EA63BA" w:rsidP="009E32CE">
      <w:pPr>
        <w:spacing w:before="60" w:after="60"/>
        <w:ind w:firstLine="480"/>
      </w:pPr>
      <w:r>
        <w:rPr>
          <w:rFonts w:hint="eastAsia"/>
        </w:rPr>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w:t>
      </w:r>
      <w:del w:id="949" w:author="王 庆云" w:date="2022-04-18T09:54:00Z">
        <w:r w:rsidR="00F63DAD" w:rsidDel="00191653">
          <w:rPr>
            <w:rFonts w:hint="eastAsia"/>
          </w:rPr>
          <w:delText>，</w:delText>
        </w:r>
      </w:del>
      <w:ins w:id="950" w:author="王 庆云" w:date="2022-04-18T09:54:00Z">
        <w:r w:rsidR="00191653">
          <w:rPr>
            <w:rFonts w:hint="eastAsia"/>
          </w:rPr>
          <w:t>。</w:t>
        </w:r>
      </w:ins>
      <w:r w:rsidR="00F63DAD">
        <w:rPr>
          <w:rFonts w:hint="eastAsia"/>
        </w:rPr>
        <w:t>因此可以将</w:t>
      </w:r>
      <w:r w:rsidR="00E33965">
        <w:rPr>
          <w:rFonts w:hint="eastAsia"/>
        </w:rPr>
        <w:t>对</w:t>
      </w:r>
      <w:r w:rsidR="00F63DAD">
        <w:rPr>
          <w:rFonts w:hint="eastAsia"/>
        </w:rPr>
        <w:t>分解矩阵中的向量</w:t>
      </w:r>
      <w:ins w:id="951" w:author="王 庆云" w:date="2022-04-18T09:54:00Z">
        <w:r w:rsidR="00191653">
          <w:rPr>
            <w:rFonts w:hint="eastAsia"/>
          </w:rPr>
          <w:t>通过</w:t>
        </w:r>
      </w:ins>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w:t>
      </w:r>
      <w:del w:id="952" w:author="王 庆云" w:date="2022-04-18T09:55:00Z">
        <w:r w:rsidR="004E64E2" w:rsidDel="00191653">
          <w:rPr>
            <w:rFonts w:hint="eastAsia"/>
          </w:rPr>
          <w:delText>则</w:delText>
        </w:r>
      </w:del>
      <w:r w:rsidR="004E64E2">
        <w:rPr>
          <w:rFonts w:hint="eastAsia"/>
        </w:rPr>
        <w:t>是需要对原有</w:t>
      </w:r>
      <w:r w:rsidR="00F63DAD">
        <w:rPr>
          <w:rFonts w:hint="eastAsia"/>
        </w:rPr>
        <w:t>的</w:t>
      </w:r>
      <w:r w:rsidR="00F63DAD">
        <w:rPr>
          <w:rFonts w:hint="eastAsia"/>
        </w:rPr>
        <w:t>Householder</w:t>
      </w:r>
      <w:r w:rsidR="009D0740">
        <w:rPr>
          <w:rFonts w:hint="eastAsia"/>
        </w:rPr>
        <w:t>矩阵</w:t>
      </w:r>
      <w:r w:rsidR="00253EC2">
        <w:rPr>
          <w:rFonts w:hint="eastAsia"/>
        </w:rPr>
        <w:t>改造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14:paraId="2321DC9D" w14:textId="77777777" w:rsidR="00F335DC" w:rsidRDefault="00EE1182" w:rsidP="00EE1182">
      <w:pPr>
        <w:pStyle w:val="af1"/>
      </w:pPr>
      <w:r>
        <w:tab/>
      </w:r>
      <w:r w:rsidR="00264CD3" w:rsidRPr="00EE1182">
        <w:rPr>
          <w:noProof/>
          <w:position w:val="-124"/>
        </w:rPr>
        <w:object w:dxaOrig="3860" w:dyaOrig="2640" w14:anchorId="3A39019E">
          <v:shape id="_x0000_i1281" type="#_x0000_t75" style="width:193.45pt;height:132.1pt" o:ole="">
            <v:imagedata r:id="rId551" o:title=""/>
          </v:shape>
          <o:OLEObject Type="Embed" ProgID="Equation.DSMT4" ShapeID="_x0000_i1281" DrawAspect="Content" ObjectID="_1711885234" r:id="rId552"/>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6</w:instrText>
        </w:r>
      </w:fldSimple>
      <w:r w:rsidR="003746BA">
        <w:instrText>)</w:instrText>
      </w:r>
      <w:r w:rsidR="003746BA">
        <w:fldChar w:fldCharType="end"/>
      </w:r>
    </w:p>
    <w:p w14:paraId="651941B6" w14:textId="77777777" w:rsidR="00221D3C" w:rsidRDefault="00221D3C" w:rsidP="00221D3C">
      <w:pPr>
        <w:spacing w:before="60" w:after="60"/>
        <w:ind w:firstLine="480"/>
      </w:pPr>
      <w:r>
        <w:rPr>
          <w:rFonts w:hint="eastAsia"/>
        </w:rPr>
        <w:t>式中，</w:t>
      </w:r>
      <w:r w:rsidR="00264CD3" w:rsidRPr="00BE0113">
        <w:rPr>
          <w:noProof/>
          <w:position w:val="-12"/>
        </w:rPr>
        <w:object w:dxaOrig="360" w:dyaOrig="360" w14:anchorId="32ED1C0B">
          <v:shape id="_x0000_i1282" type="#_x0000_t75" style="width:18.15pt;height:18.15pt" o:ole="">
            <v:imagedata r:id="rId553" o:title=""/>
          </v:shape>
          <o:OLEObject Type="Embed" ProgID="Equation.DSMT4" ShapeID="_x0000_i1282" DrawAspect="Content" ObjectID="_1711885235" r:id="rId554"/>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14:paraId="14FAC953" w14:textId="687E05A5"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w:t>
      </w:r>
      <w:del w:id="953" w:author="王 庆云" w:date="2022-04-18T09:58:00Z">
        <w:r w:rsidR="00C20EA7" w:rsidDel="0015264F">
          <w:rPr>
            <w:rFonts w:hint="eastAsia"/>
          </w:rPr>
          <w:delText>对于</w:delText>
        </w:r>
      </w:del>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fldSimple w:instr=" REF ZEqnNum533064 \* Charformat \! \* MERGEFORMAT ">
        <w:r w:rsidR="00897A40">
          <w:rPr>
            <w:rFonts w:hint="eastAsia"/>
          </w:rPr>
          <w:instrText>(</w:instrText>
        </w:r>
        <w:r w:rsidR="00897A40">
          <w:rPr>
            <w:rFonts w:hint="eastAsia"/>
          </w:rPr>
          <w:instrText>公式</w:instrText>
        </w:r>
        <w:r w:rsidR="00897A40">
          <w:instrText>4-5)</w:instrText>
        </w:r>
      </w:fldSimple>
      <w:r w:rsidR="00C20EA7">
        <w:fldChar w:fldCharType="end"/>
      </w:r>
      <w:r w:rsidR="00C20EA7">
        <w:rPr>
          <w:rFonts w:hint="eastAsia"/>
        </w:rPr>
        <w:t>的实现方式，无法很好利用现代处理器和存储器的相关性能</w:t>
      </w:r>
      <w:del w:id="954" w:author="王 庆云" w:date="2022-04-18T10:00:00Z">
        <w:r w:rsidR="00C20EA7" w:rsidDel="0015264F">
          <w:rPr>
            <w:rFonts w:hint="eastAsia"/>
          </w:rPr>
          <w:delText>，</w:delText>
        </w:r>
      </w:del>
      <w:ins w:id="955" w:author="王 庆云" w:date="2022-04-18T10:00:00Z">
        <w:r w:rsidR="0015264F">
          <w:rPr>
            <w:rFonts w:hint="eastAsia"/>
          </w:rPr>
          <w:t>。</w:t>
        </w:r>
      </w:ins>
      <w:r w:rsidR="00C20EA7">
        <w:rPr>
          <w:rFonts w:hint="eastAsia"/>
        </w:rPr>
        <w:t>因此这里</w:t>
      </w:r>
      <w:ins w:id="956" w:author="王 庆云" w:date="2022-04-18T09:58:00Z">
        <w:r w:rsidR="0015264F">
          <w:rPr>
            <w:rFonts w:hint="eastAsia"/>
          </w:rPr>
          <w:t>本文</w:t>
        </w:r>
      </w:ins>
      <w:r w:rsidR="00C20EA7">
        <w:rPr>
          <w:rFonts w:hint="eastAsia"/>
        </w:rPr>
        <w:t>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w:t>
      </w:r>
      <w:commentRangeStart w:id="957"/>
      <w:r w:rsidR="00C20EA7">
        <w:rPr>
          <w:rFonts w:hint="eastAsia"/>
        </w:rPr>
        <w:t>参考文献</w:t>
      </w:r>
      <w:commentRangeEnd w:id="957"/>
      <w:r w:rsidR="0015264F">
        <w:rPr>
          <w:rStyle w:val="aff"/>
        </w:rPr>
        <w:commentReference w:id="957"/>
      </w:r>
      <w:r w:rsidR="00C20EA7">
        <w:rPr>
          <w:rFonts w:hint="eastAsia"/>
        </w:rPr>
        <w:t>）。</w:t>
      </w:r>
    </w:p>
    <w:p w14:paraId="740A1F56" w14:textId="77777777" w:rsidR="00AA32E4" w:rsidRDefault="00AA32E4">
      <w:pPr>
        <w:pStyle w:val="3"/>
      </w:pPr>
      <w:bookmarkStart w:id="958" w:name="_Toc101082676"/>
      <w:r>
        <w:rPr>
          <w:rFonts w:hint="eastAsia"/>
        </w:rPr>
        <w:t>实验结果和分析</w:t>
      </w:r>
      <w:bookmarkEnd w:id="958"/>
    </w:p>
    <w:p w14:paraId="43610A32" w14:textId="7B61FBC6" w:rsidR="00AA32E4" w:rsidRDefault="00563826" w:rsidP="00AA32E4">
      <w:pPr>
        <w:spacing w:before="60" w:after="60"/>
        <w:ind w:firstLine="480"/>
      </w:pPr>
      <w:r>
        <w:rPr>
          <w:rFonts w:hint="eastAsia"/>
        </w:rPr>
        <w:t>为进一步</w:t>
      </w:r>
      <w:del w:id="959" w:author="王 庆云" w:date="2022-04-18T10:00:00Z">
        <w:r w:rsidDel="002E3053">
          <w:rPr>
            <w:rFonts w:hint="eastAsia"/>
          </w:rPr>
          <w:delText>对比</w:delText>
        </w:r>
      </w:del>
      <w:ins w:id="960" w:author="王 庆云" w:date="2022-04-18T10:00:00Z">
        <w:r w:rsidR="002E3053">
          <w:rPr>
            <w:rFonts w:hint="eastAsia"/>
          </w:rPr>
          <w:t>验证</w:t>
        </w:r>
      </w:ins>
      <w:r>
        <w:rPr>
          <w:rFonts w:hint="eastAsia"/>
        </w:rPr>
        <w:t>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w:t>
      </w:r>
      <w:del w:id="961" w:author="王 庆云" w:date="2022-04-18T10:01:00Z">
        <w:r w:rsidR="0084013B" w:rsidDel="002E3053">
          <w:rPr>
            <w:rFonts w:hint="eastAsia"/>
          </w:rPr>
          <w:delText>这里</w:delText>
        </w:r>
      </w:del>
      <w:r w:rsidR="0084013B">
        <w:rPr>
          <w:rFonts w:hint="eastAsia"/>
        </w:rPr>
        <w:t>具体设计</w:t>
      </w:r>
      <w:del w:id="962" w:author="王 庆云" w:date="2022-04-18T10:01:00Z">
        <w:r w:rsidR="0084013B" w:rsidDel="002E3053">
          <w:rPr>
            <w:rFonts w:hint="eastAsia"/>
          </w:rPr>
          <w:delText>的</w:delText>
        </w:r>
      </w:del>
      <w:ins w:id="963" w:author="王 庆云" w:date="2022-04-18T10:01:00Z">
        <w:r w:rsidR="002E3053">
          <w:rPr>
            <w:rFonts w:hint="eastAsia"/>
          </w:rPr>
          <w:t>了如下</w:t>
        </w:r>
      </w:ins>
      <w:r w:rsidR="0084013B">
        <w:rPr>
          <w:rFonts w:hint="eastAsia"/>
        </w:rPr>
        <w:t>实验方案</w:t>
      </w:r>
      <w:del w:id="964" w:author="王 庆云" w:date="2022-04-18T10:01:00Z">
        <w:r w:rsidR="0084013B" w:rsidDel="002E3053">
          <w:rPr>
            <w:rFonts w:hint="eastAsia"/>
          </w:rPr>
          <w:delText>如下</w:delText>
        </w:r>
      </w:del>
      <w:r w:rsidR="0084013B">
        <w:rPr>
          <w:rFonts w:hint="eastAsia"/>
        </w:rPr>
        <w:t>：依次采用了测站数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w:t>
      </w:r>
      <w:del w:id="965" w:author="王 庆云" w:date="2022-04-18T10:07:00Z">
        <w:r w:rsidR="0084013B" w:rsidDel="008315E8">
          <w:rPr>
            <w:rFonts w:hint="eastAsia"/>
          </w:rPr>
          <w:delText>下</w:delText>
        </w:r>
      </w:del>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897A40">
        <w:rPr>
          <w:rFonts w:hint="eastAsia"/>
        </w:rPr>
        <w:t>图</w:t>
      </w:r>
      <w:r w:rsidR="00897A40">
        <w:rPr>
          <w:rFonts w:hint="eastAsia"/>
        </w:rPr>
        <w:t>4-11</w:t>
      </w:r>
      <w:r w:rsidR="0084013B">
        <w:fldChar w:fldCharType="end"/>
      </w:r>
      <w:r w:rsidR="0084013B">
        <w:rPr>
          <w:rFonts w:hint="eastAsia"/>
        </w:rPr>
        <w:t>所示</w:t>
      </w:r>
      <w:del w:id="966" w:author="王 庆云" w:date="2022-04-18T10:07:00Z">
        <w:r w:rsidR="00FA4E16" w:rsidDel="008315E8">
          <w:rPr>
            <w:rFonts w:hint="eastAsia"/>
          </w:rPr>
          <w:delText>。</w:delText>
        </w:r>
      </w:del>
      <w:ins w:id="967" w:author="王 庆云" w:date="2022-04-18T10:07:00Z">
        <w:r w:rsidR="008315E8">
          <w:rPr>
            <w:rFonts w:hint="eastAsia"/>
          </w:rPr>
          <w:t>，</w:t>
        </w:r>
      </w:ins>
      <w:del w:id="968" w:author="王 庆云" w:date="2022-04-18T10:07:00Z">
        <w:r w:rsidR="00FA4E16" w:rsidDel="008315E8">
          <w:rPr>
            <w:rFonts w:hint="eastAsia"/>
          </w:rPr>
          <w:delText>图中</w:delText>
        </w:r>
        <w:r w:rsidR="00553F32" w:rsidDel="008315E8">
          <w:rPr>
            <w:rFonts w:hint="eastAsia"/>
          </w:rPr>
          <w:delText>的</w:delText>
        </w:r>
      </w:del>
      <w:ins w:id="969" w:author="王 庆云" w:date="2022-04-18T10:07:00Z">
        <w:r w:rsidR="008315E8">
          <w:rPr>
            <w:rFonts w:hint="eastAsia"/>
          </w:rPr>
          <w:t>其中</w:t>
        </w:r>
      </w:ins>
      <w:r w:rsidR="00553F32">
        <w:rPr>
          <w:rFonts w:hint="eastAsia"/>
        </w:rPr>
        <w:t>上</w:t>
      </w:r>
      <w:r w:rsidR="00D453BB">
        <w:rPr>
          <w:rFonts w:hint="eastAsia"/>
        </w:rPr>
        <w:t>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w:t>
      </w:r>
      <w:del w:id="970" w:author="王 庆云" w:date="2022-04-18T10:13:00Z">
        <w:r w:rsidR="00991B40" w:rsidDel="00F352D7">
          <w:rPr>
            <w:rFonts w:hint="eastAsia"/>
          </w:rPr>
          <w:delText>者</w:delText>
        </w:r>
      </w:del>
      <w:ins w:id="971" w:author="王 庆云" w:date="2022-04-18T10:13:00Z">
        <w:r w:rsidR="00F352D7">
          <w:rPr>
            <w:rFonts w:hint="eastAsia"/>
          </w:rPr>
          <w:t>种</w:t>
        </w:r>
      </w:ins>
      <w:r w:rsidR="00991B40">
        <w:rPr>
          <w:rFonts w:hint="eastAsia"/>
        </w:rPr>
        <w:t>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w:t>
      </w:r>
      <w:del w:id="972" w:author="王 庆云" w:date="2022-04-18T10:14:00Z">
        <w:r w:rsidR="00851746" w:rsidDel="00F352D7">
          <w:rPr>
            <w:rFonts w:hint="eastAsia"/>
          </w:rPr>
          <w:delText>为</w:delText>
        </w:r>
      </w:del>
      <w:ins w:id="973" w:author="王 庆云" w:date="2022-04-18T10:14:00Z">
        <w:r w:rsidR="00F352D7">
          <w:rPr>
            <w:rFonts w:hint="eastAsia"/>
          </w:rPr>
          <w:t>使得</w:t>
        </w:r>
      </w:ins>
      <w:r w:rsidR="00851746">
        <w:rPr>
          <w:rFonts w:hint="eastAsia"/>
        </w:rPr>
        <w:t>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w:t>
      </w:r>
      <w:del w:id="974" w:author="王 庆云" w:date="2022-04-18T10:16:00Z">
        <w:r w:rsidR="00851746" w:rsidDel="00F352D7">
          <w:rPr>
            <w:rFonts w:hint="eastAsia"/>
          </w:rPr>
          <w:delText>由于</w:delText>
        </w:r>
      </w:del>
      <w:ins w:id="975" w:author="王 庆云" w:date="2022-04-18T10:16:00Z">
        <w:r w:rsidR="00F352D7">
          <w:rPr>
            <w:rFonts w:hint="eastAsia"/>
          </w:rPr>
          <w:t>随</w:t>
        </w:r>
      </w:ins>
      <w:r w:rsidR="00851746">
        <w:rPr>
          <w:rFonts w:hint="eastAsia"/>
        </w:rPr>
        <w:t>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14:paraId="7CD105FD" w14:textId="77777777" w:rsidR="00AA32E4" w:rsidRDefault="00553F32" w:rsidP="00AA32E4">
      <w:pPr>
        <w:pStyle w:val="aa"/>
        <w:spacing w:before="120" w:after="120"/>
      </w:pPr>
      <w:r>
        <w:rPr>
          <w:noProof/>
        </w:rPr>
        <w:drawing>
          <wp:inline distT="0" distB="0" distL="0" distR="0" wp14:anchorId="5CD1E847" wp14:editId="7BC8CB8C">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14:paraId="79DFB557" w14:textId="77777777" w:rsidR="00642FFC" w:rsidRPr="00642FFC" w:rsidRDefault="00AA32E4" w:rsidP="00D27E66">
      <w:pPr>
        <w:pStyle w:val="a"/>
        <w:spacing w:before="120" w:after="120"/>
      </w:pPr>
      <w:bookmarkStart w:id="976" w:name="fig_QR_efficiency"/>
      <w:bookmarkEnd w:id="976"/>
      <w:r>
        <w:rPr>
          <w:rFonts w:hint="eastAsia"/>
        </w:rPr>
        <w:t>不同测站数下，不同</w:t>
      </w:r>
      <w:r>
        <w:rPr>
          <w:rFonts w:hint="eastAsia"/>
        </w:rPr>
        <w:t>QR</w:t>
      </w:r>
      <w:r>
        <w:rPr>
          <w:rFonts w:hint="eastAsia"/>
        </w:rPr>
        <w:t>分解实现的计算耗时对比图</w:t>
      </w:r>
    </w:p>
    <w:p w14:paraId="163CC351" w14:textId="77777777" w:rsidR="00AA32E4" w:rsidRDefault="00AA32E4" w:rsidP="00596A6E">
      <w:pPr>
        <w:pStyle w:val="2"/>
      </w:pPr>
      <w:bookmarkStart w:id="977" w:name="_Toc101082677"/>
      <w:r>
        <w:rPr>
          <w:rFonts w:hint="eastAsia"/>
        </w:rPr>
        <w:t>本章小结</w:t>
      </w:r>
      <w:bookmarkEnd w:id="977"/>
    </w:p>
    <w:p w14:paraId="341DC5E1" w14:textId="3212ED9C"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w:t>
      </w:r>
      <w:ins w:id="978" w:author="王 庆云" w:date="2022-04-18T10:18:00Z">
        <w:r w:rsidR="00F352D7">
          <w:rPr>
            <w:rFonts w:hint="eastAsia"/>
          </w:rPr>
          <w:t>相较于原有串行算法</w:t>
        </w:r>
      </w:ins>
      <w:r w:rsidR="00277178">
        <w:rPr>
          <w:rFonts w:hint="eastAsia"/>
        </w:rPr>
        <w:t>均</w:t>
      </w:r>
      <w:del w:id="979" w:author="王 庆云" w:date="2022-04-18T10:18:00Z">
        <w:r w:rsidR="00277178" w:rsidDel="00F352D7">
          <w:rPr>
            <w:rFonts w:hint="eastAsia"/>
          </w:rPr>
          <w:delText>对原有串行算法</w:delText>
        </w:r>
      </w:del>
      <w:r w:rsidR="00277178">
        <w:rPr>
          <w:rFonts w:hint="eastAsia"/>
        </w:rPr>
        <w:t>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14:paraId="753D1F34" w14:textId="77777777" w:rsidR="00AA32E4" w:rsidRDefault="00AA32E4" w:rsidP="001C5752">
      <w:pPr>
        <w:pStyle w:val="1"/>
      </w:pPr>
      <w:bookmarkStart w:id="980" w:name="_Toc101082678"/>
      <w:r>
        <w:rPr>
          <w:rFonts w:hint="eastAsia"/>
        </w:rPr>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980"/>
    </w:p>
    <w:p w14:paraId="44E2FF42" w14:textId="77777777"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14:paraId="53675A12" w14:textId="77777777" w:rsidR="00292AC6" w:rsidRDefault="00AA32E4" w:rsidP="00596A6E">
      <w:pPr>
        <w:pStyle w:val="2"/>
      </w:pPr>
      <w:bookmarkStart w:id="981" w:name="_Toc101082679"/>
      <w:r>
        <w:rPr>
          <w:rFonts w:hint="eastAsia"/>
        </w:rPr>
        <w:t>实时精密定轨实验方案</w:t>
      </w:r>
      <w:bookmarkEnd w:id="981"/>
    </w:p>
    <w:p w14:paraId="3EF74F3D" w14:textId="1C035B1C"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897A40">
        <w:rPr>
          <w:rFonts w:hint="eastAsia"/>
        </w:rPr>
        <w:t>图</w:t>
      </w:r>
      <w:r w:rsidR="00897A40">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moveToRangeStart w:id="982" w:author="王 庆云" w:date="2022-04-17T22:05:00Z" w:name="move101125568"/>
      <w:moveTo w:id="983" w:author="王 庆云" w:date="2022-04-17T22:05:00Z">
        <w:del w:id="984" w:author="王 庆云" w:date="2022-04-17T22:05:00Z">
          <w:r w:rsidR="007557B1" w:rsidDel="007557B1">
            <w:rPr>
              <w:rFonts w:hint="eastAsia"/>
            </w:rPr>
            <w:delText>其余有关</w:delText>
          </w:r>
          <w:r w:rsidR="007557B1" w:rsidDel="007557B1">
            <w:rPr>
              <w:rFonts w:hint="eastAsia"/>
            </w:rPr>
            <w:delText>GNSS</w:delText>
          </w:r>
          <w:r w:rsidR="007557B1" w:rsidDel="007557B1">
            <w:rPr>
              <w:rFonts w:hint="eastAsia"/>
            </w:rPr>
            <w:delText>观测模型的处理策略均在</w:delText>
          </w:r>
        </w:del>
        <w:r w:rsidR="007557B1">
          <w:fldChar w:fldCharType="begin"/>
        </w:r>
        <w:r w:rsidR="007557B1">
          <w:instrText xml:space="preserve"> </w:instrText>
        </w:r>
        <w:r w:rsidR="007557B1">
          <w:rPr>
            <w:rFonts w:hint="eastAsia"/>
          </w:rPr>
          <w:instrText>REF table_GNSS_process \r \h</w:instrText>
        </w:r>
        <w:r w:rsidR="007557B1">
          <w:instrText xml:space="preserve"> </w:instrText>
        </w:r>
      </w:moveTo>
      <w:moveTo w:id="985" w:author="王 庆云" w:date="2022-04-17T22:05:00Z">
        <w:r w:rsidR="007557B1">
          <w:fldChar w:fldCharType="separate"/>
        </w:r>
        <w:r w:rsidR="007557B1">
          <w:rPr>
            <w:rFonts w:hint="eastAsia"/>
          </w:rPr>
          <w:t>表</w:t>
        </w:r>
        <w:r w:rsidR="007557B1">
          <w:rPr>
            <w:rFonts w:hint="eastAsia"/>
          </w:rPr>
          <w:t>5-1</w:t>
        </w:r>
        <w:r w:rsidR="007557B1">
          <w:fldChar w:fldCharType="end"/>
        </w:r>
        <w:r w:rsidR="007557B1">
          <w:rPr>
            <w:rFonts w:hint="eastAsia"/>
          </w:rPr>
          <w:t>中进行</w:t>
        </w:r>
        <w:del w:id="986" w:author="王 庆云" w:date="2022-04-17T22:06:00Z">
          <w:r w:rsidR="007557B1" w:rsidDel="007557B1">
            <w:rPr>
              <w:rFonts w:hint="eastAsia"/>
            </w:rPr>
            <w:delText>了</w:delText>
          </w:r>
        </w:del>
        <w:r w:rsidR="007557B1">
          <w:rPr>
            <w:rFonts w:hint="eastAsia"/>
          </w:rPr>
          <w:t>总结</w:t>
        </w:r>
      </w:moveTo>
      <w:ins w:id="987" w:author="王 庆云" w:date="2022-04-17T22:06:00Z">
        <w:r w:rsidR="007557B1">
          <w:rPr>
            <w:rFonts w:hint="eastAsia"/>
          </w:rPr>
          <w:t>了</w:t>
        </w:r>
        <w:r w:rsidR="007557B1">
          <w:rPr>
            <w:rFonts w:hint="eastAsia"/>
          </w:rPr>
          <w:t>GNSS</w:t>
        </w:r>
        <w:r w:rsidR="007557B1">
          <w:rPr>
            <w:rFonts w:hint="eastAsia"/>
          </w:rPr>
          <w:t>观测模型及处理策略</w:t>
        </w:r>
      </w:ins>
      <w:moveTo w:id="988" w:author="王 庆云" w:date="2022-04-17T22:05:00Z">
        <w:r w:rsidR="007557B1">
          <w:rPr>
            <w:rFonts w:hint="eastAsia"/>
          </w:rPr>
          <w:t>。</w:t>
        </w:r>
      </w:moveTo>
      <w:moveToRangeEnd w:id="982"/>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w:t>
      </w:r>
      <w:moveFromRangeStart w:id="989" w:author="王 庆云" w:date="2022-04-17T22:05:00Z" w:name="move101125568"/>
      <w:moveFrom w:id="990" w:author="王 庆云" w:date="2022-04-17T22:05:00Z">
        <w:r w:rsidR="00223D48" w:rsidDel="007557B1">
          <w:rPr>
            <w:rFonts w:hint="eastAsia"/>
          </w:rPr>
          <w:t>其余有关</w:t>
        </w:r>
        <w:r w:rsidR="00223D48" w:rsidDel="007557B1">
          <w:rPr>
            <w:rFonts w:hint="eastAsia"/>
          </w:rPr>
          <w:t>GNSS</w:t>
        </w:r>
        <w:r w:rsidR="00223D48" w:rsidDel="007557B1">
          <w:rPr>
            <w:rFonts w:hint="eastAsia"/>
          </w:rPr>
          <w:t>观测模型的处理策略均在</w:t>
        </w:r>
        <w:r w:rsidR="0054210B" w:rsidDel="007557B1">
          <w:fldChar w:fldCharType="begin"/>
        </w:r>
        <w:r w:rsidR="0054210B" w:rsidDel="007557B1">
          <w:instrText xml:space="preserve"> </w:instrText>
        </w:r>
        <w:r w:rsidR="0054210B" w:rsidDel="007557B1">
          <w:rPr>
            <w:rFonts w:hint="eastAsia"/>
          </w:rPr>
          <w:instrText>REF table_GNSS_process \r \h</w:instrText>
        </w:r>
        <w:r w:rsidR="0054210B" w:rsidDel="007557B1">
          <w:instrText xml:space="preserve"> </w:instrText>
        </w:r>
      </w:moveFrom>
      <w:del w:id="991" w:author="王 庆云" w:date="2022-04-17T22:05:00Z"/>
      <w:moveFrom w:id="992" w:author="王 庆云" w:date="2022-04-17T22:05:00Z">
        <w:r w:rsidR="0054210B" w:rsidDel="007557B1">
          <w:fldChar w:fldCharType="separate"/>
        </w:r>
        <w:r w:rsidR="00897A40" w:rsidDel="007557B1">
          <w:rPr>
            <w:rFonts w:hint="eastAsia"/>
          </w:rPr>
          <w:t>表</w:t>
        </w:r>
        <w:r w:rsidR="00897A40" w:rsidDel="007557B1">
          <w:rPr>
            <w:rFonts w:hint="eastAsia"/>
          </w:rPr>
          <w:t>5-1</w:t>
        </w:r>
        <w:r w:rsidR="0054210B" w:rsidDel="007557B1">
          <w:fldChar w:fldCharType="end"/>
        </w:r>
        <w:r w:rsidR="00223D48" w:rsidDel="007557B1">
          <w:rPr>
            <w:rFonts w:hint="eastAsia"/>
          </w:rPr>
          <w:t>中</w:t>
        </w:r>
        <w:r w:rsidR="004A3C51" w:rsidDel="007557B1">
          <w:rPr>
            <w:rFonts w:hint="eastAsia"/>
          </w:rPr>
          <w:t>进行了总结</w:t>
        </w:r>
        <w:r w:rsidR="00223D48" w:rsidDel="007557B1">
          <w:rPr>
            <w:rFonts w:hint="eastAsia"/>
          </w:rPr>
          <w:t>。</w:t>
        </w:r>
      </w:moveFrom>
      <w:moveFromRangeEnd w:id="989"/>
      <w:del w:id="993" w:author="王 庆云" w:date="2022-04-17T22:04:00Z">
        <w:r w:rsidR="00165A9B" w:rsidDel="007557B1">
          <w:rPr>
            <w:rFonts w:hint="eastAsia"/>
          </w:rPr>
          <w:delText>在</w:delText>
        </w:r>
        <w:r w:rsidR="0054210B" w:rsidDel="007557B1">
          <w:rPr>
            <w:rFonts w:hint="eastAsia"/>
          </w:rPr>
          <w:delText>导航卫星动力学模型方面</w:delText>
        </w:r>
        <w:r w:rsidR="00165A9B" w:rsidDel="007557B1">
          <w:rPr>
            <w:rFonts w:hint="eastAsia"/>
          </w:rPr>
          <w:delText>，</w:delText>
        </w:r>
      </w:del>
      <w:moveToRangeStart w:id="994" w:author="王 庆云" w:date="2022-04-17T22:04:00Z" w:name="move101125471"/>
      <w:moveTo w:id="995" w:author="王 庆云" w:date="2022-04-17T22:04:00Z">
        <w:r w:rsidR="007557B1">
          <w:fldChar w:fldCharType="begin"/>
        </w:r>
        <w:r w:rsidR="007557B1">
          <w:instrText xml:space="preserve"> </w:instrText>
        </w:r>
        <w:r w:rsidR="007557B1">
          <w:rPr>
            <w:rFonts w:hint="eastAsia"/>
          </w:rPr>
          <w:instrText>REF table_orbmodel_process \r \h</w:instrText>
        </w:r>
        <w:r w:rsidR="007557B1">
          <w:instrText xml:space="preserve"> </w:instrText>
        </w:r>
      </w:moveTo>
      <w:moveTo w:id="996" w:author="王 庆云" w:date="2022-04-17T22:04:00Z">
        <w:r w:rsidR="007557B1">
          <w:fldChar w:fldCharType="separate"/>
        </w:r>
        <w:r w:rsidR="007557B1">
          <w:rPr>
            <w:rFonts w:hint="eastAsia"/>
          </w:rPr>
          <w:t>表</w:t>
        </w:r>
        <w:r w:rsidR="007557B1">
          <w:rPr>
            <w:rFonts w:hint="eastAsia"/>
          </w:rPr>
          <w:t>5-2</w:t>
        </w:r>
        <w:r w:rsidR="007557B1">
          <w:fldChar w:fldCharType="end"/>
        </w:r>
        <w:r w:rsidR="007557B1">
          <w:rPr>
            <w:rFonts w:hint="eastAsia"/>
          </w:rPr>
          <w:t>列出了具体的动力学模型相关处理策略。</w:t>
        </w:r>
      </w:moveTo>
      <w:moveToRangeEnd w:id="994"/>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moveFromRangeStart w:id="997" w:author="王 庆云" w:date="2022-04-17T22:04:00Z" w:name="move101125471"/>
      <w:moveFrom w:id="998" w:author="王 庆云" w:date="2022-04-17T22:04:00Z">
        <w:r w:rsidR="006D4D3A" w:rsidDel="007557B1">
          <w:fldChar w:fldCharType="begin"/>
        </w:r>
        <w:r w:rsidR="006D4D3A" w:rsidDel="007557B1">
          <w:instrText xml:space="preserve"> </w:instrText>
        </w:r>
        <w:r w:rsidR="006D4D3A" w:rsidDel="007557B1">
          <w:rPr>
            <w:rFonts w:hint="eastAsia"/>
          </w:rPr>
          <w:instrText>REF table_orbmodel_process \r \h</w:instrText>
        </w:r>
        <w:r w:rsidR="006D4D3A" w:rsidDel="007557B1">
          <w:instrText xml:space="preserve"> </w:instrText>
        </w:r>
      </w:moveFrom>
      <w:del w:id="999" w:author="王 庆云" w:date="2022-04-17T22:04:00Z"/>
      <w:moveFrom w:id="1000" w:author="王 庆云" w:date="2022-04-17T22:04:00Z">
        <w:r w:rsidR="006D4D3A" w:rsidDel="007557B1">
          <w:fldChar w:fldCharType="separate"/>
        </w:r>
        <w:r w:rsidR="00897A40" w:rsidDel="007557B1">
          <w:rPr>
            <w:rFonts w:hint="eastAsia"/>
          </w:rPr>
          <w:t>表</w:t>
        </w:r>
        <w:r w:rsidR="00897A40" w:rsidDel="007557B1">
          <w:rPr>
            <w:rFonts w:hint="eastAsia"/>
          </w:rPr>
          <w:t>5-2</w:t>
        </w:r>
        <w:r w:rsidR="006D4D3A" w:rsidDel="007557B1">
          <w:fldChar w:fldCharType="end"/>
        </w:r>
        <w:r w:rsidR="00E153E2" w:rsidDel="007557B1">
          <w:rPr>
            <w:rFonts w:hint="eastAsia"/>
          </w:rPr>
          <w:t>列出了</w:t>
        </w:r>
        <w:r w:rsidR="006D4D3A" w:rsidDel="007557B1">
          <w:rPr>
            <w:rFonts w:hint="eastAsia"/>
          </w:rPr>
          <w:t>具体的</w:t>
        </w:r>
        <w:r w:rsidR="00E153E2" w:rsidDel="007557B1">
          <w:rPr>
            <w:rFonts w:hint="eastAsia"/>
          </w:rPr>
          <w:t>动力学模型相关处理策略。</w:t>
        </w:r>
      </w:moveFrom>
      <w:moveFromRangeEnd w:id="997"/>
    </w:p>
    <w:p w14:paraId="30A7A3D0" w14:textId="77777777" w:rsidR="00972466" w:rsidRDefault="00C005C7" w:rsidP="00861284">
      <w:pPr>
        <w:pStyle w:val="aa"/>
        <w:spacing w:before="120" w:after="120"/>
      </w:pPr>
      <w:r>
        <w:rPr>
          <w:noProof/>
        </w:rPr>
        <w:drawing>
          <wp:inline distT="0" distB="0" distL="0" distR="0" wp14:anchorId="6135BF4E" wp14:editId="65F90081">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14:paraId="2A44356F" w14:textId="77777777" w:rsidR="00861284" w:rsidRDefault="00861284" w:rsidP="00861284">
      <w:pPr>
        <w:pStyle w:val="a"/>
        <w:spacing w:before="120" w:after="120"/>
      </w:pPr>
      <w:bookmarkStart w:id="1001" w:name="site_map"/>
      <w:bookmarkEnd w:id="1001"/>
      <w:r>
        <w:rPr>
          <w:rFonts w:hint="eastAsia"/>
        </w:rPr>
        <w:t>测站分布图</w:t>
      </w:r>
    </w:p>
    <w:p w14:paraId="15C2B91F" w14:textId="77777777" w:rsidR="0068355F" w:rsidRDefault="0068355F" w:rsidP="0068355F">
      <w:pPr>
        <w:pStyle w:val="a0"/>
        <w:spacing w:before="120" w:after="120"/>
      </w:pPr>
      <w:bookmarkStart w:id="1002" w:name="table_GNSS_process"/>
      <w:bookmarkEnd w:id="1002"/>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14:paraId="1648D279" w14:textId="77777777"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6A448CE9" w14:textId="77777777"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14:paraId="62DEBEC1" w14:textId="77777777" w:rsidR="00710FF0" w:rsidRPr="00710FF0" w:rsidRDefault="00710FF0" w:rsidP="00B83BC8">
            <w:pPr>
              <w:pStyle w:val="ab"/>
              <w:spacing w:before="120" w:after="120"/>
            </w:pPr>
            <w:r>
              <w:rPr>
                <w:rFonts w:hint="eastAsia"/>
              </w:rPr>
              <w:t>处理策略</w:t>
            </w:r>
          </w:p>
        </w:tc>
      </w:tr>
      <w:tr w:rsidR="00B83BC8" w14:paraId="4DFB1902" w14:textId="77777777" w:rsidTr="00B83BC8">
        <w:tc>
          <w:tcPr>
            <w:tcW w:w="0" w:type="auto"/>
            <w:vAlign w:val="center"/>
          </w:tcPr>
          <w:p w14:paraId="02BF3611" w14:textId="77777777" w:rsidR="00710FF0" w:rsidRDefault="00710FF0" w:rsidP="00B83BC8">
            <w:pPr>
              <w:pStyle w:val="ab"/>
              <w:spacing w:before="120" w:after="120"/>
            </w:pPr>
            <w:r>
              <w:rPr>
                <w:rFonts w:hint="eastAsia"/>
              </w:rPr>
              <w:t>观测值</w:t>
            </w:r>
          </w:p>
        </w:tc>
        <w:tc>
          <w:tcPr>
            <w:tcW w:w="0" w:type="auto"/>
            <w:vAlign w:val="center"/>
          </w:tcPr>
          <w:p w14:paraId="7C89CFF0" w14:textId="77777777"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14:paraId="76E77CF1" w14:textId="77777777" w:rsidTr="00B83BC8">
        <w:tc>
          <w:tcPr>
            <w:tcW w:w="0" w:type="auto"/>
            <w:vAlign w:val="center"/>
          </w:tcPr>
          <w:p w14:paraId="34FB4502" w14:textId="77777777" w:rsidR="00710FF0" w:rsidRDefault="00710FF0" w:rsidP="00B83BC8">
            <w:pPr>
              <w:pStyle w:val="ab"/>
              <w:spacing w:before="120" w:after="120"/>
            </w:pPr>
            <w:r>
              <w:rPr>
                <w:rFonts w:hint="eastAsia"/>
              </w:rPr>
              <w:t>观测频率选用</w:t>
            </w:r>
          </w:p>
        </w:tc>
        <w:tc>
          <w:tcPr>
            <w:tcW w:w="0" w:type="auto"/>
            <w:vAlign w:val="center"/>
          </w:tcPr>
          <w:p w14:paraId="26932B0E" w14:textId="77777777"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14:paraId="59994432" w14:textId="77777777" w:rsidTr="00B83BC8">
        <w:tc>
          <w:tcPr>
            <w:tcW w:w="0" w:type="auto"/>
            <w:vAlign w:val="center"/>
          </w:tcPr>
          <w:p w14:paraId="29B126FC" w14:textId="77777777" w:rsidR="00710FF0" w:rsidRDefault="00710FF0" w:rsidP="00B83BC8">
            <w:pPr>
              <w:pStyle w:val="ab"/>
              <w:spacing w:before="120" w:after="120"/>
            </w:pPr>
            <w:r>
              <w:rPr>
                <w:rFonts w:hint="eastAsia"/>
              </w:rPr>
              <w:t>观测处理间隔</w:t>
            </w:r>
          </w:p>
        </w:tc>
        <w:tc>
          <w:tcPr>
            <w:tcW w:w="0" w:type="auto"/>
            <w:vAlign w:val="center"/>
          </w:tcPr>
          <w:p w14:paraId="0C3147B9" w14:textId="77777777" w:rsidR="00710FF0" w:rsidRDefault="00710FF0" w:rsidP="00B83BC8">
            <w:pPr>
              <w:pStyle w:val="ab"/>
              <w:spacing w:before="120" w:after="120"/>
            </w:pPr>
            <w:r>
              <w:t>300</w:t>
            </w:r>
            <w:r>
              <w:rPr>
                <w:rFonts w:hint="eastAsia"/>
              </w:rPr>
              <w:t>s</w:t>
            </w:r>
          </w:p>
        </w:tc>
      </w:tr>
      <w:tr w:rsidR="00B83BC8" w14:paraId="09B15BE2" w14:textId="77777777" w:rsidTr="00B83BC8">
        <w:tc>
          <w:tcPr>
            <w:tcW w:w="0" w:type="auto"/>
            <w:vAlign w:val="center"/>
          </w:tcPr>
          <w:p w14:paraId="67DA10A6" w14:textId="77777777" w:rsidR="00710FF0" w:rsidRDefault="00710FF0" w:rsidP="00B83BC8">
            <w:pPr>
              <w:pStyle w:val="ab"/>
              <w:spacing w:before="120" w:after="120"/>
            </w:pPr>
            <w:r>
              <w:rPr>
                <w:rFonts w:hint="eastAsia"/>
              </w:rPr>
              <w:t>截止高度角</w:t>
            </w:r>
          </w:p>
        </w:tc>
        <w:tc>
          <w:tcPr>
            <w:tcW w:w="0" w:type="auto"/>
            <w:vAlign w:val="center"/>
          </w:tcPr>
          <w:p w14:paraId="33BD8C05" w14:textId="77777777" w:rsidR="00710FF0" w:rsidRDefault="00710FF0" w:rsidP="00B83BC8">
            <w:pPr>
              <w:pStyle w:val="ab"/>
              <w:spacing w:before="120" w:after="120"/>
            </w:pPr>
            <w:r>
              <w:rPr>
                <w:rFonts w:hint="eastAsia"/>
              </w:rPr>
              <w:t>7</w:t>
            </w:r>
            <w:r>
              <w:rPr>
                <w:rFonts w:hint="eastAsia"/>
              </w:rPr>
              <w:t>°</w:t>
            </w:r>
          </w:p>
        </w:tc>
      </w:tr>
      <w:tr w:rsidR="00B83BC8" w14:paraId="157C0235" w14:textId="77777777" w:rsidTr="00B83BC8">
        <w:tc>
          <w:tcPr>
            <w:tcW w:w="0" w:type="auto"/>
            <w:vAlign w:val="center"/>
          </w:tcPr>
          <w:p w14:paraId="741EAC30" w14:textId="77777777" w:rsidR="00710FF0" w:rsidRDefault="00710FF0" w:rsidP="00B83BC8">
            <w:pPr>
              <w:pStyle w:val="ab"/>
              <w:spacing w:before="120" w:after="120"/>
            </w:pPr>
            <w:r>
              <w:rPr>
                <w:rFonts w:hint="eastAsia"/>
              </w:rPr>
              <w:t>观测先验</w:t>
            </w:r>
          </w:p>
        </w:tc>
        <w:tc>
          <w:tcPr>
            <w:tcW w:w="0" w:type="auto"/>
            <w:vAlign w:val="center"/>
          </w:tcPr>
          <w:p w14:paraId="57C0AB64" w14:textId="77777777"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14:paraId="6D7220B8" w14:textId="77777777" w:rsidTr="00B83BC8">
        <w:tc>
          <w:tcPr>
            <w:tcW w:w="0" w:type="auto"/>
            <w:vAlign w:val="center"/>
          </w:tcPr>
          <w:p w14:paraId="516D6DCA" w14:textId="77777777" w:rsidR="00224C8B" w:rsidRDefault="00224C8B" w:rsidP="00B83BC8">
            <w:pPr>
              <w:pStyle w:val="ab"/>
              <w:spacing w:before="120" w:after="120"/>
            </w:pPr>
            <w:r>
              <w:rPr>
                <w:rFonts w:hint="eastAsia"/>
              </w:rPr>
              <w:t>对流层干延迟</w:t>
            </w:r>
          </w:p>
        </w:tc>
        <w:tc>
          <w:tcPr>
            <w:tcW w:w="0" w:type="auto"/>
            <w:vAlign w:val="center"/>
          </w:tcPr>
          <w:p w14:paraId="6E19C39C" w14:textId="77777777" w:rsidR="00224C8B" w:rsidRDefault="00224C8B" w:rsidP="00B83BC8">
            <w:pPr>
              <w:pStyle w:val="ab"/>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14:paraId="242237F9" w14:textId="77777777" w:rsidTr="00B83BC8">
        <w:tc>
          <w:tcPr>
            <w:tcW w:w="0" w:type="auto"/>
            <w:vAlign w:val="center"/>
          </w:tcPr>
          <w:p w14:paraId="4E5E2628" w14:textId="77777777" w:rsidR="00B83BC8" w:rsidRDefault="00B83BC8" w:rsidP="00B83BC8">
            <w:pPr>
              <w:pStyle w:val="ab"/>
              <w:spacing w:before="120" w:after="120"/>
            </w:pPr>
            <w:r>
              <w:rPr>
                <w:rFonts w:hint="eastAsia"/>
              </w:rPr>
              <w:t>电离层延迟</w:t>
            </w:r>
          </w:p>
        </w:tc>
        <w:tc>
          <w:tcPr>
            <w:tcW w:w="0" w:type="auto"/>
            <w:vAlign w:val="center"/>
          </w:tcPr>
          <w:p w14:paraId="0CEABB5B" w14:textId="77777777"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14:paraId="3821EA93" w14:textId="77777777" w:rsidTr="00B83BC8">
        <w:tc>
          <w:tcPr>
            <w:tcW w:w="0" w:type="auto"/>
            <w:vAlign w:val="center"/>
          </w:tcPr>
          <w:p w14:paraId="4FCA21D9" w14:textId="77777777" w:rsidR="00224C8B" w:rsidRDefault="00B83BC8" w:rsidP="00B83BC8">
            <w:pPr>
              <w:pStyle w:val="ab"/>
              <w:spacing w:before="120" w:after="120"/>
            </w:pPr>
            <w:r>
              <w:rPr>
                <w:rFonts w:hint="eastAsia"/>
              </w:rPr>
              <w:t>天线相位中心改正</w:t>
            </w:r>
          </w:p>
        </w:tc>
        <w:tc>
          <w:tcPr>
            <w:tcW w:w="0" w:type="auto"/>
            <w:vAlign w:val="center"/>
          </w:tcPr>
          <w:p w14:paraId="18816C3C" w14:textId="77777777"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14:paraId="522C46AB" w14:textId="77777777" w:rsidTr="00B83BC8">
        <w:tc>
          <w:tcPr>
            <w:tcW w:w="0" w:type="auto"/>
            <w:vAlign w:val="center"/>
          </w:tcPr>
          <w:p w14:paraId="0830ECC3" w14:textId="77777777" w:rsidR="00B83BC8" w:rsidRDefault="00B83BC8" w:rsidP="00B83BC8">
            <w:pPr>
              <w:pStyle w:val="ab"/>
              <w:spacing w:before="120" w:after="120"/>
            </w:pPr>
            <w:r>
              <w:rPr>
                <w:rFonts w:hint="eastAsia"/>
              </w:rPr>
              <w:t>卫星天线相位缠绕</w:t>
            </w:r>
          </w:p>
        </w:tc>
        <w:tc>
          <w:tcPr>
            <w:tcW w:w="0" w:type="auto"/>
            <w:vAlign w:val="center"/>
          </w:tcPr>
          <w:p w14:paraId="57F7A2C5" w14:textId="77777777" w:rsidR="00B83BC8" w:rsidRDefault="00B83BC8" w:rsidP="00B83BC8">
            <w:pPr>
              <w:pStyle w:val="ab"/>
              <w:spacing w:before="120" w:after="120"/>
            </w:pPr>
            <w:r>
              <w:rPr>
                <w:rFonts w:hint="eastAsia"/>
              </w:rPr>
              <w:t>模型改正</w:t>
            </w:r>
          </w:p>
        </w:tc>
      </w:tr>
      <w:tr w:rsidR="00B83BC8" w14:paraId="765F0E85" w14:textId="77777777" w:rsidTr="00B83BC8">
        <w:tc>
          <w:tcPr>
            <w:tcW w:w="0" w:type="auto"/>
            <w:vAlign w:val="center"/>
          </w:tcPr>
          <w:p w14:paraId="079FE591" w14:textId="77777777" w:rsidR="00B83BC8" w:rsidRDefault="00B83BC8" w:rsidP="00B83BC8">
            <w:pPr>
              <w:pStyle w:val="ab"/>
              <w:spacing w:before="120" w:after="120"/>
            </w:pPr>
            <w:r>
              <w:rPr>
                <w:rFonts w:hint="eastAsia"/>
              </w:rPr>
              <w:t>地球潮汐影响</w:t>
            </w:r>
          </w:p>
        </w:tc>
        <w:tc>
          <w:tcPr>
            <w:tcW w:w="0" w:type="auto"/>
            <w:vAlign w:val="center"/>
          </w:tcPr>
          <w:p w14:paraId="1C369E2E" w14:textId="77777777" w:rsidR="00B83BC8" w:rsidRDefault="00B83BC8" w:rsidP="00B83BC8">
            <w:pPr>
              <w:pStyle w:val="ab"/>
              <w:spacing w:before="120" w:after="120"/>
            </w:pPr>
            <w:r>
              <w:rPr>
                <w:rFonts w:hint="eastAsia"/>
              </w:rPr>
              <w:t>对其中固体潮汐，海洋潮汐和极移潮汐进行改正</w:t>
            </w:r>
          </w:p>
        </w:tc>
      </w:tr>
      <w:tr w:rsidR="00B83BC8" w14:paraId="6D29FEBD" w14:textId="77777777" w:rsidTr="00B83BC8">
        <w:tc>
          <w:tcPr>
            <w:tcW w:w="0" w:type="auto"/>
            <w:vAlign w:val="center"/>
          </w:tcPr>
          <w:p w14:paraId="37BCECEB" w14:textId="77777777" w:rsidR="00B83BC8" w:rsidRDefault="00B83BC8" w:rsidP="00B83BC8">
            <w:pPr>
              <w:pStyle w:val="ab"/>
              <w:spacing w:before="120" w:after="120"/>
            </w:pPr>
            <w:r>
              <w:rPr>
                <w:rFonts w:hint="eastAsia"/>
              </w:rPr>
              <w:t>相对论效应</w:t>
            </w:r>
          </w:p>
        </w:tc>
        <w:tc>
          <w:tcPr>
            <w:tcW w:w="0" w:type="auto"/>
            <w:vAlign w:val="center"/>
          </w:tcPr>
          <w:p w14:paraId="65D9BCB9" w14:textId="77777777" w:rsidR="00B83BC8" w:rsidRDefault="00B83BC8" w:rsidP="00B83BC8">
            <w:pPr>
              <w:pStyle w:val="ab"/>
              <w:spacing w:before="120" w:after="120"/>
            </w:pPr>
            <w:r>
              <w:rPr>
                <w:rFonts w:hint="eastAsia"/>
              </w:rPr>
              <w:t>模型改正</w:t>
            </w:r>
          </w:p>
        </w:tc>
      </w:tr>
    </w:tbl>
    <w:p w14:paraId="7F1E8A53" w14:textId="77777777" w:rsidR="00165A9B" w:rsidRDefault="00165A9B" w:rsidP="00710FF0">
      <w:pPr>
        <w:pStyle w:val="ab"/>
        <w:spacing w:before="120" w:after="120"/>
      </w:pPr>
    </w:p>
    <w:p w14:paraId="51AD811F" w14:textId="77777777" w:rsidR="00165A9B" w:rsidRDefault="00165A9B" w:rsidP="00165A9B">
      <w:pPr>
        <w:pStyle w:val="a0"/>
        <w:spacing w:before="120" w:after="120"/>
      </w:pPr>
      <w:bookmarkStart w:id="1003" w:name="table_orbmodel_process"/>
      <w:bookmarkEnd w:id="1003"/>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14:paraId="659F8AA1" w14:textId="77777777"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083F5C8E" w14:textId="77777777" w:rsidR="00C139D4" w:rsidRDefault="00D87C96" w:rsidP="00D87C96">
            <w:pPr>
              <w:pStyle w:val="ab"/>
              <w:spacing w:before="120" w:after="120"/>
            </w:pPr>
            <w:r>
              <w:rPr>
                <w:rFonts w:hint="eastAsia"/>
              </w:rPr>
              <w:t>卫星动力学模型相关内容</w:t>
            </w:r>
          </w:p>
        </w:tc>
        <w:tc>
          <w:tcPr>
            <w:tcW w:w="0" w:type="auto"/>
            <w:vAlign w:val="center"/>
          </w:tcPr>
          <w:p w14:paraId="01CE6258" w14:textId="77777777" w:rsidR="00C139D4" w:rsidRDefault="00D87C96" w:rsidP="00D87C96">
            <w:pPr>
              <w:pStyle w:val="ab"/>
              <w:spacing w:before="120" w:after="120"/>
            </w:pPr>
            <w:r>
              <w:rPr>
                <w:rFonts w:hint="eastAsia"/>
              </w:rPr>
              <w:t>处理策略</w:t>
            </w:r>
          </w:p>
        </w:tc>
      </w:tr>
      <w:tr w:rsidR="00D87C96" w14:paraId="712B5ACF" w14:textId="77777777" w:rsidTr="00D87C96">
        <w:tc>
          <w:tcPr>
            <w:tcW w:w="0" w:type="auto"/>
            <w:vAlign w:val="center"/>
          </w:tcPr>
          <w:p w14:paraId="34963954" w14:textId="77777777" w:rsidR="00C139D4" w:rsidRDefault="00D87C96" w:rsidP="00D87C96">
            <w:pPr>
              <w:pStyle w:val="ab"/>
              <w:spacing w:before="120" w:after="120"/>
            </w:pPr>
            <w:r>
              <w:rPr>
                <w:rFonts w:hint="eastAsia"/>
              </w:rPr>
              <w:t>地球重力场</w:t>
            </w:r>
          </w:p>
        </w:tc>
        <w:tc>
          <w:tcPr>
            <w:tcW w:w="0" w:type="auto"/>
            <w:vAlign w:val="center"/>
          </w:tcPr>
          <w:p w14:paraId="02221925" w14:textId="77777777"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14:paraId="7CDC2AD3" w14:textId="77777777" w:rsidTr="00D87C96">
        <w:tc>
          <w:tcPr>
            <w:tcW w:w="0" w:type="auto"/>
            <w:vAlign w:val="center"/>
          </w:tcPr>
          <w:p w14:paraId="2747A426" w14:textId="77777777" w:rsidR="00C139D4" w:rsidRDefault="00D87C96" w:rsidP="00D87C96">
            <w:pPr>
              <w:pStyle w:val="ab"/>
              <w:spacing w:before="120" w:after="120"/>
            </w:pPr>
            <w:r>
              <w:rPr>
                <w:rFonts w:hint="eastAsia"/>
              </w:rPr>
              <w:t>N</w:t>
            </w:r>
            <w:r>
              <w:rPr>
                <w:rFonts w:hint="eastAsia"/>
              </w:rPr>
              <w:t>体引力</w:t>
            </w:r>
          </w:p>
        </w:tc>
        <w:tc>
          <w:tcPr>
            <w:tcW w:w="0" w:type="auto"/>
            <w:vAlign w:val="center"/>
          </w:tcPr>
          <w:p w14:paraId="02711469" w14:textId="7C047870" w:rsidR="00D87C96" w:rsidRDefault="00D87C96" w:rsidP="00D87C96">
            <w:pPr>
              <w:pStyle w:val="ab"/>
              <w:spacing w:before="120" w:after="120"/>
            </w:pPr>
            <w:r>
              <w:rPr>
                <w:rFonts w:hint="eastAsia"/>
              </w:rPr>
              <w:t>考虑了月亮及太阳系内行星的影响</w:t>
            </w:r>
            <w:ins w:id="1004" w:author="王 庆云" w:date="2022-04-17T22:11:00Z">
              <w:r w:rsidR="00FE7288">
                <w:rPr>
                  <w:rFonts w:hint="eastAsia"/>
                </w:rPr>
                <w:t>；</w:t>
              </w:r>
            </w:ins>
          </w:p>
          <w:p w14:paraId="4728A203" w14:textId="77777777"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14:paraId="6D021518" w14:textId="77777777" w:rsidTr="00D87C96">
        <w:tc>
          <w:tcPr>
            <w:tcW w:w="0" w:type="auto"/>
            <w:vAlign w:val="center"/>
          </w:tcPr>
          <w:p w14:paraId="2563DA6A" w14:textId="77777777" w:rsidR="00C139D4" w:rsidRDefault="00F425B3" w:rsidP="00D87C96">
            <w:pPr>
              <w:pStyle w:val="ab"/>
              <w:spacing w:before="120" w:after="120"/>
            </w:pPr>
            <w:r>
              <w:rPr>
                <w:rFonts w:hint="eastAsia"/>
              </w:rPr>
              <w:t>地球潮汐</w:t>
            </w:r>
          </w:p>
        </w:tc>
        <w:tc>
          <w:tcPr>
            <w:tcW w:w="0" w:type="auto"/>
            <w:vAlign w:val="center"/>
          </w:tcPr>
          <w:p w14:paraId="02BECE6E"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14:paraId="7B86C976" w14:textId="77777777" w:rsidTr="00D87C96">
        <w:tc>
          <w:tcPr>
            <w:tcW w:w="0" w:type="auto"/>
            <w:vAlign w:val="center"/>
          </w:tcPr>
          <w:p w14:paraId="03F03056" w14:textId="77777777" w:rsidR="00C139D4" w:rsidRDefault="004358FE" w:rsidP="00D87C96">
            <w:pPr>
              <w:pStyle w:val="ab"/>
              <w:spacing w:before="120" w:after="120"/>
            </w:pPr>
            <w:r>
              <w:rPr>
                <w:rFonts w:hint="eastAsia"/>
              </w:rPr>
              <w:t>相对论效应</w:t>
            </w:r>
          </w:p>
        </w:tc>
        <w:tc>
          <w:tcPr>
            <w:tcW w:w="0" w:type="auto"/>
            <w:vAlign w:val="center"/>
          </w:tcPr>
          <w:p w14:paraId="307B0BF7"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14:paraId="1B7FE2A3" w14:textId="77777777" w:rsidTr="00D87C96">
        <w:tc>
          <w:tcPr>
            <w:tcW w:w="0" w:type="auto"/>
            <w:vAlign w:val="center"/>
          </w:tcPr>
          <w:p w14:paraId="7CEB9FB0" w14:textId="77777777" w:rsidR="004358FE" w:rsidRDefault="004358FE" w:rsidP="00D87C96">
            <w:pPr>
              <w:pStyle w:val="ab"/>
              <w:spacing w:before="120" w:after="120"/>
            </w:pPr>
            <w:r>
              <w:rPr>
                <w:rFonts w:hint="eastAsia"/>
              </w:rPr>
              <w:t>太阳光压模型</w:t>
            </w:r>
          </w:p>
        </w:tc>
        <w:tc>
          <w:tcPr>
            <w:tcW w:w="0" w:type="auto"/>
            <w:vAlign w:val="center"/>
          </w:tcPr>
          <w:p w14:paraId="765A0B76" w14:textId="4C9453CF"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ins w:id="1005" w:author="王 庆云" w:date="2022-04-17T22:11:00Z">
              <w:r w:rsidR="00FE7288">
                <w:rPr>
                  <w:rFonts w:hint="eastAsia"/>
                </w:rPr>
                <w:t>；</w:t>
              </w:r>
            </w:ins>
          </w:p>
          <w:p w14:paraId="777696B0" w14:textId="77777777"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14:paraId="14265511" w14:textId="77777777" w:rsidR="00165A9B" w:rsidRDefault="00165A9B" w:rsidP="00165A9B">
      <w:pPr>
        <w:pStyle w:val="ab"/>
        <w:spacing w:before="120" w:after="120"/>
      </w:pPr>
    </w:p>
    <w:p w14:paraId="1D9A3C74" w14:textId="5F514A18"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时间更新，其中轨道位置速度及动力学模型参数采用了随机游走模型进行估计，模型噪声分别给定</w:t>
      </w:r>
      <w:r w:rsidR="00264CD3">
        <w:rPr>
          <w:noProof/>
          <w:position w:val="-6"/>
        </w:rPr>
        <w:object w:dxaOrig="527" w:dyaOrig="312" w14:anchorId="3DD8C135">
          <v:shape id="_x0000_i1283" type="#_x0000_t75" style="width:27.55pt;height:16.3pt" o:ole="">
            <v:imagedata r:id="rId557" o:title=""/>
          </v:shape>
          <o:OLEObject Type="Embed" ProgID="Equation.DSMT4" ShapeID="_x0000_i1283" DrawAspect="Content" ObjectID="_1711885236" r:id="rId558"/>
        </w:object>
      </w:r>
      <w:r w:rsidR="00E05E87">
        <w:rPr>
          <w:rFonts w:hint="eastAsia"/>
        </w:rPr>
        <w:t>和</w:t>
      </w:r>
      <w:r w:rsidR="00264CD3">
        <w:rPr>
          <w:noProof/>
          <w:position w:val="-6"/>
        </w:rPr>
        <w:object w:dxaOrig="527" w:dyaOrig="312" w14:anchorId="59B8F17E">
          <v:shape id="_x0000_i1284" type="#_x0000_t75" style="width:27.55pt;height:16.3pt" o:ole="">
            <v:imagedata r:id="rId559" o:title=""/>
          </v:shape>
          <o:OLEObject Type="Embed" ProgID="Equation.DSMT4" ShapeID="_x0000_i1284" DrawAspect="Content" ObjectID="_1711885237" r:id="rId560"/>
        </w:object>
      </w:r>
      <w:r w:rsidR="00E05E87">
        <w:rPr>
          <w:rFonts w:hint="eastAsia"/>
        </w:rPr>
        <w:t>，具体状态转移方程的噪声方差阵</w:t>
      </w:r>
      <w:del w:id="1006" w:author="王 庆云" w:date="2022-04-17T22:07:00Z">
        <w:r w:rsidR="00E05E87" w:rsidDel="00B71007">
          <w:rPr>
            <w:rFonts w:hint="eastAsia"/>
          </w:rPr>
          <w:delText>具体</w:delText>
        </w:r>
      </w:del>
      <w:r w:rsidR="00E05E87">
        <w:rPr>
          <w:rFonts w:hint="eastAsia"/>
        </w:rPr>
        <w:t>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fldSimple w:instr=" REF ZEqnNum977305 \* Charformat \! \* MERGEFORMAT ">
        <w:r w:rsidR="00897A40">
          <w:rPr>
            <w:rFonts w:hint="eastAsia"/>
          </w:rPr>
          <w:instrText>(</w:instrText>
        </w:r>
        <w:r w:rsidR="00897A40">
          <w:rPr>
            <w:rFonts w:hint="eastAsia"/>
          </w:rPr>
          <w:instrText>公式</w:instrText>
        </w:r>
        <w:r w:rsidR="00897A40">
          <w:instrText>3-9)</w:instrText>
        </w:r>
      </w:fldSimple>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897A40">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897A40">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897A40">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897A40">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del w:id="1007" w:author="王 庆云" w:date="2022-04-17T22:10:00Z">
        <w:r w:rsidR="005D25FC" w:rsidDel="00FE7288">
          <w:rPr>
            <w:rFonts w:hint="eastAsia"/>
          </w:rPr>
          <w:delText>具体地，</w:delText>
        </w:r>
      </w:del>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897A40">
        <w:rPr>
          <w:rFonts w:hint="eastAsia"/>
        </w:rPr>
        <w:t>表</w:t>
      </w:r>
      <w:r w:rsidR="00897A40">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14:paraId="410DE85C" w14:textId="77777777" w:rsidR="00C139D4" w:rsidRDefault="00C139D4" w:rsidP="00C139D4">
      <w:pPr>
        <w:pStyle w:val="a0"/>
        <w:spacing w:before="120" w:after="120"/>
      </w:pPr>
      <w:bookmarkStart w:id="1008" w:name="table_key_srif"/>
      <w:bookmarkEnd w:id="1008"/>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14:paraId="79BBC9E5" w14:textId="77777777"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D97F06E" w14:textId="77777777" w:rsidR="00A42BDC" w:rsidRDefault="00A42BDC" w:rsidP="00DD7391">
            <w:pPr>
              <w:pStyle w:val="ab"/>
              <w:spacing w:before="120" w:after="120"/>
            </w:pPr>
            <w:r>
              <w:rPr>
                <w:rFonts w:hint="eastAsia"/>
              </w:rPr>
              <w:t>处理模块</w:t>
            </w:r>
          </w:p>
        </w:tc>
        <w:tc>
          <w:tcPr>
            <w:tcW w:w="0" w:type="auto"/>
            <w:vAlign w:val="center"/>
          </w:tcPr>
          <w:p w14:paraId="58EF9216" w14:textId="77777777" w:rsidR="00A42BDC" w:rsidRDefault="00A42BDC" w:rsidP="00DD7391">
            <w:pPr>
              <w:pStyle w:val="ab"/>
              <w:spacing w:before="120" w:after="120"/>
            </w:pPr>
            <w:r>
              <w:rPr>
                <w:rFonts w:hint="eastAsia"/>
              </w:rPr>
              <w:t>相关内容</w:t>
            </w:r>
          </w:p>
        </w:tc>
        <w:tc>
          <w:tcPr>
            <w:tcW w:w="0" w:type="auto"/>
            <w:vAlign w:val="center"/>
          </w:tcPr>
          <w:p w14:paraId="79C445EF" w14:textId="77777777" w:rsidR="00A42BDC" w:rsidRDefault="00A42BDC" w:rsidP="00DD7391">
            <w:pPr>
              <w:pStyle w:val="ab"/>
              <w:spacing w:before="120" w:after="120"/>
            </w:pPr>
            <w:r>
              <w:rPr>
                <w:rFonts w:hint="eastAsia"/>
              </w:rPr>
              <w:t>处理策略</w:t>
            </w:r>
          </w:p>
        </w:tc>
      </w:tr>
      <w:tr w:rsidR="00916EEC" w14:paraId="37623378" w14:textId="77777777" w:rsidTr="007F7639">
        <w:tc>
          <w:tcPr>
            <w:tcW w:w="0" w:type="auto"/>
            <w:vMerge w:val="restart"/>
            <w:vAlign w:val="center"/>
          </w:tcPr>
          <w:p w14:paraId="343D61EF" w14:textId="77777777" w:rsidR="00DD7391" w:rsidRDefault="00DD7391" w:rsidP="00DD7391">
            <w:pPr>
              <w:pStyle w:val="ab"/>
              <w:spacing w:before="120" w:after="120"/>
            </w:pPr>
            <w:r>
              <w:rPr>
                <w:rFonts w:hint="eastAsia"/>
              </w:rPr>
              <w:t>SRIF</w:t>
            </w:r>
          </w:p>
          <w:p w14:paraId="31E2DE86" w14:textId="77777777"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14:paraId="677F8635" w14:textId="77777777"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14:paraId="224C7CB1" w14:textId="77777777" w:rsidR="000423DB" w:rsidRDefault="00DD7391" w:rsidP="00DD7391">
            <w:pPr>
              <w:pStyle w:val="ab"/>
              <w:spacing w:before="120" w:after="120"/>
            </w:pPr>
            <w:r>
              <w:rPr>
                <w:rFonts w:hint="eastAsia"/>
              </w:rPr>
              <w:t>采用随机游走模型估计；</w:t>
            </w:r>
          </w:p>
          <w:p w14:paraId="6B58592E" w14:textId="77777777" w:rsidR="00DD7391" w:rsidRDefault="00DD7391" w:rsidP="00DD7391">
            <w:pPr>
              <w:pStyle w:val="ab"/>
              <w:spacing w:before="120" w:after="120"/>
            </w:pPr>
            <w:r>
              <w:rPr>
                <w:rFonts w:hint="eastAsia"/>
              </w:rPr>
              <w:t>模型噪声为</w:t>
            </w:r>
            <w:r w:rsidR="00264CD3">
              <w:rPr>
                <w:noProof/>
                <w:position w:val="-6"/>
              </w:rPr>
              <w:object w:dxaOrig="527" w:dyaOrig="312" w14:anchorId="2ABBABB6">
                <v:shape id="_x0000_i1285" type="#_x0000_t75" style="width:27.55pt;height:16.3pt" o:ole="">
                  <v:imagedata r:id="rId557" o:title=""/>
                </v:shape>
                <o:OLEObject Type="Embed" ProgID="Equation.DSMT4" ShapeID="_x0000_i1285" DrawAspect="Content" ObjectID="_1711885238" r:id="rId561"/>
              </w:object>
            </w:r>
            <w:r>
              <w:t>m/s</w:t>
            </w:r>
            <w:del w:id="1009" w:author="王 庆云" w:date="2022-04-17T22:10:00Z">
              <w:r w:rsidDel="00FE7288">
                <w:rPr>
                  <w:rFonts w:hint="eastAsia"/>
                </w:rPr>
                <w:delText>；</w:delText>
              </w:r>
            </w:del>
          </w:p>
        </w:tc>
      </w:tr>
      <w:tr w:rsidR="00916EEC" w14:paraId="4125C80E" w14:textId="77777777" w:rsidTr="007F7639">
        <w:tc>
          <w:tcPr>
            <w:tcW w:w="0" w:type="auto"/>
            <w:vMerge/>
            <w:vAlign w:val="center"/>
          </w:tcPr>
          <w:p w14:paraId="4D5D62E0" w14:textId="77777777" w:rsidR="00DD7391" w:rsidRDefault="00DD7391" w:rsidP="00DD7391">
            <w:pPr>
              <w:pStyle w:val="ab"/>
              <w:spacing w:before="120" w:after="120"/>
            </w:pPr>
          </w:p>
        </w:tc>
        <w:tc>
          <w:tcPr>
            <w:tcW w:w="0" w:type="auto"/>
            <w:tcBorders>
              <w:bottom w:val="nil"/>
            </w:tcBorders>
            <w:vAlign w:val="center"/>
          </w:tcPr>
          <w:p w14:paraId="12A714E1" w14:textId="77777777" w:rsidR="00DD7391" w:rsidRDefault="00DD7391" w:rsidP="00DD7391">
            <w:pPr>
              <w:pStyle w:val="ab"/>
              <w:spacing w:before="120" w:after="120"/>
            </w:pPr>
            <w:r>
              <w:rPr>
                <w:rFonts w:hint="eastAsia"/>
              </w:rPr>
              <w:t>卫星太阳光压参数</w:t>
            </w:r>
          </w:p>
        </w:tc>
        <w:tc>
          <w:tcPr>
            <w:tcW w:w="0" w:type="auto"/>
            <w:tcBorders>
              <w:bottom w:val="nil"/>
            </w:tcBorders>
            <w:vAlign w:val="center"/>
          </w:tcPr>
          <w:p w14:paraId="2ED8A5A0" w14:textId="77777777" w:rsidR="000423DB" w:rsidRDefault="00DD7391" w:rsidP="00DD7391">
            <w:pPr>
              <w:pStyle w:val="ab"/>
              <w:spacing w:before="120" w:after="120"/>
            </w:pPr>
            <w:r>
              <w:rPr>
                <w:rFonts w:hint="eastAsia"/>
              </w:rPr>
              <w:t>采用随机游走模型估计；</w:t>
            </w:r>
          </w:p>
          <w:p w14:paraId="4856B335" w14:textId="77777777" w:rsidR="00DD7391" w:rsidRDefault="00DD7391" w:rsidP="00DD7391">
            <w:pPr>
              <w:pStyle w:val="ab"/>
              <w:spacing w:before="120" w:after="120"/>
            </w:pPr>
            <w:r>
              <w:rPr>
                <w:rFonts w:hint="eastAsia"/>
              </w:rPr>
              <w:t>模型噪声为</w:t>
            </w:r>
            <w:r w:rsidR="00264CD3">
              <w:rPr>
                <w:noProof/>
                <w:position w:val="-6"/>
              </w:rPr>
              <w:object w:dxaOrig="527" w:dyaOrig="312" w14:anchorId="61562C25">
                <v:shape id="_x0000_i1286" type="#_x0000_t75" style="width:27.55pt;height:16.3pt" o:ole="">
                  <v:imagedata r:id="rId559" o:title=""/>
                </v:shape>
                <o:OLEObject Type="Embed" ProgID="Equation.DSMT4" ShapeID="_x0000_i1286" DrawAspect="Content" ObjectID="_1711885239" r:id="rId562"/>
              </w:object>
            </w:r>
          </w:p>
        </w:tc>
      </w:tr>
      <w:tr w:rsidR="00916EEC" w14:paraId="1E8BC0D9" w14:textId="77777777" w:rsidTr="007F7639">
        <w:tc>
          <w:tcPr>
            <w:tcW w:w="0" w:type="auto"/>
            <w:vMerge/>
            <w:vAlign w:val="center"/>
          </w:tcPr>
          <w:p w14:paraId="617885B8" w14:textId="77777777" w:rsidR="00DD7391" w:rsidRDefault="00DD7391" w:rsidP="00DD7391">
            <w:pPr>
              <w:pStyle w:val="ab"/>
              <w:spacing w:before="120" w:after="120"/>
            </w:pPr>
          </w:p>
        </w:tc>
        <w:tc>
          <w:tcPr>
            <w:tcW w:w="0" w:type="auto"/>
            <w:tcBorders>
              <w:bottom w:val="nil"/>
            </w:tcBorders>
            <w:vAlign w:val="center"/>
          </w:tcPr>
          <w:p w14:paraId="67AECC5E" w14:textId="77777777" w:rsidR="00DD7391" w:rsidRDefault="00DD7391" w:rsidP="00DD7391">
            <w:pPr>
              <w:pStyle w:val="ab"/>
              <w:spacing w:before="120" w:after="120"/>
            </w:pPr>
            <w:r>
              <w:rPr>
                <w:rFonts w:hint="eastAsia"/>
              </w:rPr>
              <w:t>测站坐标参数</w:t>
            </w:r>
          </w:p>
        </w:tc>
        <w:tc>
          <w:tcPr>
            <w:tcW w:w="0" w:type="auto"/>
            <w:tcBorders>
              <w:bottom w:val="nil"/>
            </w:tcBorders>
            <w:vAlign w:val="center"/>
          </w:tcPr>
          <w:p w14:paraId="37E31AE6" w14:textId="77777777"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14:paraId="01D2BC7C" w14:textId="77777777" w:rsidTr="007F7639">
        <w:tc>
          <w:tcPr>
            <w:tcW w:w="0" w:type="auto"/>
            <w:vMerge/>
            <w:vAlign w:val="center"/>
          </w:tcPr>
          <w:p w14:paraId="72720FC2" w14:textId="77777777" w:rsidR="00DD7391" w:rsidRDefault="00DD7391" w:rsidP="00DD7391">
            <w:pPr>
              <w:pStyle w:val="ab"/>
              <w:spacing w:before="120" w:after="120"/>
            </w:pPr>
          </w:p>
        </w:tc>
        <w:tc>
          <w:tcPr>
            <w:tcW w:w="0" w:type="auto"/>
            <w:tcBorders>
              <w:bottom w:val="nil"/>
            </w:tcBorders>
            <w:vAlign w:val="center"/>
          </w:tcPr>
          <w:p w14:paraId="1CD377E5" w14:textId="77777777"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14:paraId="77AB4DC0" w14:textId="77777777" w:rsidR="00DD7391" w:rsidRDefault="00DD7391" w:rsidP="00DD7391">
            <w:pPr>
              <w:pStyle w:val="ab"/>
              <w:spacing w:before="120" w:after="120"/>
            </w:pPr>
            <w:r>
              <w:rPr>
                <w:rFonts w:hint="eastAsia"/>
              </w:rPr>
              <w:t>采用白噪声模型估计</w:t>
            </w:r>
          </w:p>
        </w:tc>
      </w:tr>
      <w:tr w:rsidR="00916EEC" w14:paraId="5005596A" w14:textId="77777777" w:rsidTr="007F7639">
        <w:tc>
          <w:tcPr>
            <w:tcW w:w="0" w:type="auto"/>
            <w:vMerge/>
            <w:vAlign w:val="center"/>
          </w:tcPr>
          <w:p w14:paraId="0C958CBC" w14:textId="77777777" w:rsidR="00DD7391" w:rsidRDefault="00DD7391" w:rsidP="00DD7391">
            <w:pPr>
              <w:pStyle w:val="ab"/>
              <w:spacing w:before="120" w:after="120"/>
            </w:pPr>
          </w:p>
        </w:tc>
        <w:tc>
          <w:tcPr>
            <w:tcW w:w="0" w:type="auto"/>
            <w:tcBorders>
              <w:bottom w:val="nil"/>
            </w:tcBorders>
            <w:vAlign w:val="center"/>
          </w:tcPr>
          <w:p w14:paraId="6044B7CD" w14:textId="77777777" w:rsidR="00DD7391" w:rsidRDefault="00DD7391" w:rsidP="00DD7391">
            <w:pPr>
              <w:pStyle w:val="ab"/>
              <w:spacing w:before="120" w:after="120"/>
            </w:pPr>
            <w:r>
              <w:rPr>
                <w:rFonts w:hint="eastAsia"/>
              </w:rPr>
              <w:t>模糊度固定参数</w:t>
            </w:r>
          </w:p>
        </w:tc>
        <w:tc>
          <w:tcPr>
            <w:tcW w:w="0" w:type="auto"/>
            <w:tcBorders>
              <w:bottom w:val="nil"/>
            </w:tcBorders>
            <w:vAlign w:val="center"/>
          </w:tcPr>
          <w:p w14:paraId="474C2A73" w14:textId="77777777" w:rsidR="00DD7391" w:rsidRDefault="00DD7391" w:rsidP="00DD7391">
            <w:pPr>
              <w:pStyle w:val="ab"/>
              <w:spacing w:before="120" w:after="120"/>
            </w:pPr>
            <w:r>
              <w:rPr>
                <w:rFonts w:hint="eastAsia"/>
              </w:rPr>
              <w:t>采用常数模型进行估计</w:t>
            </w:r>
          </w:p>
        </w:tc>
      </w:tr>
      <w:tr w:rsidR="00916EEC" w14:paraId="4CC8796B" w14:textId="77777777" w:rsidTr="007F7639">
        <w:tc>
          <w:tcPr>
            <w:tcW w:w="0" w:type="auto"/>
            <w:vMerge/>
            <w:vAlign w:val="center"/>
          </w:tcPr>
          <w:p w14:paraId="784416F7" w14:textId="77777777" w:rsidR="00DD7391" w:rsidRDefault="00DD7391" w:rsidP="00DD7391">
            <w:pPr>
              <w:pStyle w:val="ab"/>
              <w:spacing w:before="120" w:after="120"/>
            </w:pPr>
          </w:p>
        </w:tc>
        <w:tc>
          <w:tcPr>
            <w:tcW w:w="0" w:type="auto"/>
            <w:tcBorders>
              <w:bottom w:val="nil"/>
            </w:tcBorders>
            <w:vAlign w:val="center"/>
          </w:tcPr>
          <w:p w14:paraId="6731EB4D" w14:textId="77777777" w:rsidR="00DD7391" w:rsidRDefault="00DD7391" w:rsidP="00DD7391">
            <w:pPr>
              <w:pStyle w:val="ab"/>
              <w:spacing w:before="120" w:after="120"/>
            </w:pPr>
            <w:r>
              <w:rPr>
                <w:rFonts w:hint="eastAsia"/>
              </w:rPr>
              <w:t>对流程参数</w:t>
            </w:r>
          </w:p>
        </w:tc>
        <w:tc>
          <w:tcPr>
            <w:tcW w:w="0" w:type="auto"/>
            <w:tcBorders>
              <w:bottom w:val="nil"/>
            </w:tcBorders>
            <w:vAlign w:val="center"/>
          </w:tcPr>
          <w:p w14:paraId="011CE6A2" w14:textId="77777777" w:rsidR="00DD7391" w:rsidRDefault="00DD7391" w:rsidP="00DD7391">
            <w:pPr>
              <w:pStyle w:val="ab"/>
              <w:spacing w:before="120" w:after="120"/>
            </w:pPr>
            <w:r>
              <w:rPr>
                <w:rFonts w:hint="eastAsia"/>
              </w:rPr>
              <w:t>采用分段常数模型估计；时段间隔</w:t>
            </w:r>
            <w:r>
              <w:rPr>
                <w:rFonts w:hint="eastAsia"/>
              </w:rPr>
              <w:t>2h</w:t>
            </w:r>
          </w:p>
        </w:tc>
      </w:tr>
      <w:tr w:rsidR="00BE46DF" w14:paraId="5473461E" w14:textId="77777777" w:rsidTr="008B6812">
        <w:tc>
          <w:tcPr>
            <w:tcW w:w="0" w:type="auto"/>
            <w:vMerge/>
            <w:vAlign w:val="center"/>
          </w:tcPr>
          <w:p w14:paraId="41E6C9ED" w14:textId="77777777" w:rsidR="00BE46DF" w:rsidRDefault="00BE46DF" w:rsidP="00DD7391">
            <w:pPr>
              <w:pStyle w:val="ab"/>
              <w:spacing w:before="120" w:after="120"/>
            </w:pPr>
          </w:p>
        </w:tc>
        <w:tc>
          <w:tcPr>
            <w:tcW w:w="0" w:type="auto"/>
            <w:tcBorders>
              <w:bottom w:val="nil"/>
            </w:tcBorders>
            <w:vAlign w:val="center"/>
          </w:tcPr>
          <w:p w14:paraId="4DDD560C" w14:textId="77777777" w:rsidR="00BE46DF" w:rsidRDefault="00BE46DF" w:rsidP="00DD7391">
            <w:pPr>
              <w:pStyle w:val="ab"/>
              <w:spacing w:before="120" w:after="120"/>
            </w:pPr>
            <w:r>
              <w:rPr>
                <w:rFonts w:hint="eastAsia"/>
              </w:rPr>
              <w:t>系统间</w:t>
            </w:r>
            <w:r w:rsidR="008B6812">
              <w:rPr>
                <w:rFonts w:hint="eastAsia"/>
              </w:rPr>
              <w:t>偏差参数</w:t>
            </w:r>
          </w:p>
        </w:tc>
        <w:tc>
          <w:tcPr>
            <w:tcW w:w="0" w:type="auto"/>
            <w:tcBorders>
              <w:bottom w:val="nil"/>
            </w:tcBorders>
            <w:vAlign w:val="center"/>
          </w:tcPr>
          <w:p w14:paraId="3F3AF91B" w14:textId="77777777" w:rsidR="00BE46DF" w:rsidRDefault="008B6812" w:rsidP="00DD7391">
            <w:pPr>
              <w:pStyle w:val="ab"/>
              <w:spacing w:before="120" w:after="120"/>
            </w:pPr>
            <w:r>
              <w:rPr>
                <w:rFonts w:hint="eastAsia"/>
              </w:rPr>
              <w:t>采用分段常数模型估计；时间间隔</w:t>
            </w:r>
            <w:r>
              <w:rPr>
                <w:rFonts w:hint="eastAsia"/>
              </w:rPr>
              <w:t>2</w:t>
            </w:r>
            <w:r>
              <w:t>4</w:t>
            </w:r>
            <w:r>
              <w:rPr>
                <w:rFonts w:hint="eastAsia"/>
              </w:rPr>
              <w:t>h</w:t>
            </w:r>
          </w:p>
        </w:tc>
      </w:tr>
      <w:tr w:rsidR="00916EEC" w14:paraId="1B93971E" w14:textId="77777777" w:rsidTr="008B6812">
        <w:tc>
          <w:tcPr>
            <w:tcW w:w="0" w:type="auto"/>
            <w:vMerge/>
            <w:vAlign w:val="center"/>
          </w:tcPr>
          <w:p w14:paraId="6555C769" w14:textId="77777777" w:rsidR="00DD7391" w:rsidRDefault="00DD7391" w:rsidP="00DD7391">
            <w:pPr>
              <w:pStyle w:val="ab"/>
              <w:spacing w:before="120" w:after="120"/>
            </w:pPr>
          </w:p>
        </w:tc>
        <w:tc>
          <w:tcPr>
            <w:tcW w:w="0" w:type="auto"/>
            <w:tcBorders>
              <w:bottom w:val="single" w:sz="6" w:space="0" w:color="auto"/>
            </w:tcBorders>
            <w:vAlign w:val="center"/>
          </w:tcPr>
          <w:p w14:paraId="26CFF12C" w14:textId="77777777"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14:paraId="1263D94A" w14:textId="77777777"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14:paraId="5EA54D8B" w14:textId="77777777" w:rsidTr="008B6812">
        <w:tc>
          <w:tcPr>
            <w:tcW w:w="0" w:type="auto"/>
            <w:vMerge w:val="restart"/>
            <w:vAlign w:val="center"/>
          </w:tcPr>
          <w:p w14:paraId="08192C53" w14:textId="77777777" w:rsidR="00883747" w:rsidRDefault="00883747" w:rsidP="00DD7391">
            <w:pPr>
              <w:pStyle w:val="ab"/>
              <w:spacing w:before="120" w:after="120"/>
            </w:pPr>
            <w:r>
              <w:rPr>
                <w:rFonts w:hint="eastAsia"/>
              </w:rPr>
              <w:t>实时数据</w:t>
            </w:r>
          </w:p>
          <w:p w14:paraId="48C61823" w14:textId="77777777"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14:paraId="7298C217" w14:textId="77777777"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14:paraId="695AE237" w14:textId="77777777"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14:paraId="43F4BFAC" w14:textId="77777777" w:rsidTr="008B6812">
        <w:tc>
          <w:tcPr>
            <w:tcW w:w="0" w:type="auto"/>
            <w:vMerge/>
            <w:vAlign w:val="center"/>
          </w:tcPr>
          <w:p w14:paraId="069CA71D" w14:textId="77777777" w:rsidR="00883747" w:rsidRDefault="00883747" w:rsidP="00DD7391">
            <w:pPr>
              <w:pStyle w:val="ab"/>
              <w:spacing w:before="120" w:after="120"/>
            </w:pPr>
          </w:p>
        </w:tc>
        <w:tc>
          <w:tcPr>
            <w:tcW w:w="0" w:type="auto"/>
            <w:tcBorders>
              <w:top w:val="nil"/>
              <w:bottom w:val="nil"/>
            </w:tcBorders>
            <w:vAlign w:val="center"/>
          </w:tcPr>
          <w:p w14:paraId="42C3C04D" w14:textId="77777777"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14:paraId="6AB52FB9" w14:textId="77777777"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14:paraId="4C3E6AB1" w14:textId="77777777" w:rsidTr="007F7639">
        <w:tc>
          <w:tcPr>
            <w:tcW w:w="0" w:type="auto"/>
            <w:vMerge/>
            <w:vAlign w:val="center"/>
          </w:tcPr>
          <w:p w14:paraId="1F69FFCE" w14:textId="77777777" w:rsidR="00883747" w:rsidRDefault="00883747" w:rsidP="00DD7391">
            <w:pPr>
              <w:pStyle w:val="ab"/>
              <w:spacing w:before="120" w:after="120"/>
            </w:pPr>
          </w:p>
        </w:tc>
        <w:tc>
          <w:tcPr>
            <w:tcW w:w="0" w:type="auto"/>
            <w:tcBorders>
              <w:bottom w:val="nil"/>
            </w:tcBorders>
            <w:vAlign w:val="center"/>
          </w:tcPr>
          <w:p w14:paraId="40873EE7" w14:textId="77777777"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14:paraId="1F84FF2F" w14:textId="77777777" w:rsidR="00883747" w:rsidRDefault="00883747" w:rsidP="00DD7391">
            <w:pPr>
              <w:pStyle w:val="ab"/>
              <w:spacing w:before="120" w:after="120"/>
            </w:pPr>
            <w:r>
              <w:rPr>
                <w:rFonts w:hint="eastAsia"/>
              </w:rPr>
              <w:t>4</w:t>
            </w:r>
            <w:r>
              <w:rPr>
                <w:rFonts w:hint="eastAsia"/>
              </w:rPr>
              <w:t>；高度角及方差加权</w:t>
            </w:r>
          </w:p>
        </w:tc>
      </w:tr>
      <w:tr w:rsidR="00F02AE9" w14:paraId="514850D4" w14:textId="77777777" w:rsidTr="007F7639">
        <w:tc>
          <w:tcPr>
            <w:tcW w:w="0" w:type="auto"/>
            <w:vMerge/>
            <w:vAlign w:val="center"/>
          </w:tcPr>
          <w:p w14:paraId="118FE01F" w14:textId="77777777" w:rsidR="00F02AE9" w:rsidRDefault="00F02AE9" w:rsidP="00DD7391">
            <w:pPr>
              <w:pStyle w:val="ab"/>
              <w:spacing w:before="120" w:after="120"/>
            </w:pPr>
          </w:p>
        </w:tc>
        <w:tc>
          <w:tcPr>
            <w:tcW w:w="0" w:type="auto"/>
            <w:tcBorders>
              <w:bottom w:val="nil"/>
            </w:tcBorders>
            <w:vAlign w:val="center"/>
          </w:tcPr>
          <w:p w14:paraId="5795B43E" w14:textId="77777777"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14:paraId="25308418" w14:textId="77777777" w:rsidR="00F02AE9" w:rsidRDefault="00F02AE9" w:rsidP="00DD7391">
            <w:pPr>
              <w:pStyle w:val="ab"/>
              <w:spacing w:before="120" w:after="120"/>
            </w:pPr>
            <w:r>
              <w:rPr>
                <w:rFonts w:hint="eastAsia"/>
              </w:rPr>
              <w:t>3</w:t>
            </w:r>
            <w:r>
              <w:t>0</w:t>
            </w:r>
            <w:r>
              <w:rPr>
                <w:rFonts w:hint="eastAsia"/>
              </w:rPr>
              <w:t>s</w:t>
            </w:r>
          </w:p>
        </w:tc>
      </w:tr>
      <w:tr w:rsidR="00916EEC" w14:paraId="1CDF9996" w14:textId="77777777" w:rsidTr="007F7639">
        <w:tc>
          <w:tcPr>
            <w:tcW w:w="0" w:type="auto"/>
            <w:vMerge/>
            <w:vAlign w:val="center"/>
          </w:tcPr>
          <w:p w14:paraId="5E51B320" w14:textId="77777777" w:rsidR="00883747" w:rsidRDefault="00883747" w:rsidP="00DD7391">
            <w:pPr>
              <w:pStyle w:val="ab"/>
              <w:spacing w:before="120" w:after="120"/>
            </w:pPr>
          </w:p>
        </w:tc>
        <w:tc>
          <w:tcPr>
            <w:tcW w:w="0" w:type="auto"/>
            <w:tcBorders>
              <w:bottom w:val="single" w:sz="6" w:space="0" w:color="auto"/>
            </w:tcBorders>
            <w:vAlign w:val="center"/>
          </w:tcPr>
          <w:p w14:paraId="7F51B1DB" w14:textId="77777777"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14:paraId="7C211996" w14:textId="77777777"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14:paraId="132499EE" w14:textId="77777777" w:rsidTr="007F7639">
        <w:tc>
          <w:tcPr>
            <w:tcW w:w="0" w:type="auto"/>
            <w:vMerge w:val="restart"/>
            <w:vAlign w:val="center"/>
          </w:tcPr>
          <w:p w14:paraId="4913E057" w14:textId="77777777"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14:paraId="1A924313" w14:textId="77777777"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14:paraId="7823DEBB" w14:textId="77777777" w:rsidR="00916EEC" w:rsidRDefault="00916EEC" w:rsidP="00DD7391">
            <w:pPr>
              <w:pStyle w:val="ab"/>
              <w:spacing w:before="120" w:after="120"/>
            </w:pPr>
            <w:r>
              <w:rPr>
                <w:rFonts w:hint="eastAsia"/>
              </w:rPr>
              <w:t>SRIF</w:t>
            </w:r>
            <w:r>
              <w:t>-Fix-ALL</w:t>
            </w:r>
          </w:p>
        </w:tc>
      </w:tr>
      <w:tr w:rsidR="00916EEC" w14:paraId="15C03D5A" w14:textId="77777777" w:rsidTr="00DD7391">
        <w:tc>
          <w:tcPr>
            <w:tcW w:w="0" w:type="auto"/>
            <w:vMerge/>
            <w:vAlign w:val="center"/>
          </w:tcPr>
          <w:p w14:paraId="7E320BCF" w14:textId="77777777" w:rsidR="00916EEC" w:rsidRDefault="00916EEC" w:rsidP="00DD7391">
            <w:pPr>
              <w:pStyle w:val="ab"/>
              <w:spacing w:before="120" w:after="120"/>
            </w:pPr>
          </w:p>
        </w:tc>
        <w:tc>
          <w:tcPr>
            <w:tcW w:w="0" w:type="auto"/>
            <w:vAlign w:val="center"/>
          </w:tcPr>
          <w:p w14:paraId="60FC07EC" w14:textId="77777777" w:rsidR="00916EEC" w:rsidRDefault="00916EEC" w:rsidP="00DD7391">
            <w:pPr>
              <w:pStyle w:val="ab"/>
              <w:spacing w:before="120" w:after="120"/>
            </w:pPr>
            <w:r>
              <w:rPr>
                <w:rFonts w:hint="eastAsia"/>
              </w:rPr>
              <w:t>最短卫星共视时长</w:t>
            </w:r>
          </w:p>
        </w:tc>
        <w:tc>
          <w:tcPr>
            <w:tcW w:w="0" w:type="auto"/>
            <w:vAlign w:val="center"/>
          </w:tcPr>
          <w:p w14:paraId="3FC8CF29" w14:textId="77777777" w:rsidR="00916EEC" w:rsidRDefault="00916EEC" w:rsidP="00DD7391">
            <w:pPr>
              <w:pStyle w:val="ab"/>
              <w:spacing w:before="120" w:after="120"/>
            </w:pPr>
            <w:r>
              <w:rPr>
                <w:rFonts w:hint="eastAsia"/>
              </w:rPr>
              <w:t>9</w:t>
            </w:r>
            <w:r>
              <w:t>00</w:t>
            </w:r>
            <w:r>
              <w:rPr>
                <w:rFonts w:hint="eastAsia"/>
              </w:rPr>
              <w:t>s</w:t>
            </w:r>
          </w:p>
        </w:tc>
      </w:tr>
      <w:tr w:rsidR="00916EEC" w14:paraId="0482928E" w14:textId="77777777" w:rsidTr="00DD7391">
        <w:tc>
          <w:tcPr>
            <w:tcW w:w="0" w:type="auto"/>
            <w:vMerge/>
            <w:vAlign w:val="center"/>
          </w:tcPr>
          <w:p w14:paraId="0AFE56ED" w14:textId="77777777" w:rsidR="00916EEC" w:rsidRDefault="00916EEC" w:rsidP="00DD7391">
            <w:pPr>
              <w:pStyle w:val="ab"/>
              <w:spacing w:before="120" w:after="120"/>
            </w:pPr>
          </w:p>
        </w:tc>
        <w:tc>
          <w:tcPr>
            <w:tcW w:w="0" w:type="auto"/>
            <w:vAlign w:val="center"/>
          </w:tcPr>
          <w:p w14:paraId="5A598289" w14:textId="77777777" w:rsidR="00916EEC" w:rsidRDefault="00916EEC" w:rsidP="00DD7391">
            <w:pPr>
              <w:pStyle w:val="ab"/>
              <w:spacing w:before="120" w:after="120"/>
            </w:pPr>
            <w:r>
              <w:rPr>
                <w:rFonts w:hint="eastAsia"/>
              </w:rPr>
              <w:t>宽巷模糊度平滑</w:t>
            </w:r>
          </w:p>
          <w:p w14:paraId="36F1A3B4" w14:textId="77777777"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14:paraId="6F21F360" w14:textId="77777777" w:rsidR="00916EEC" w:rsidRDefault="00916EEC" w:rsidP="00DD7391">
            <w:pPr>
              <w:pStyle w:val="ab"/>
              <w:spacing w:before="120" w:after="120"/>
            </w:pPr>
            <w:r>
              <w:t>30</w:t>
            </w:r>
            <w:r>
              <w:rPr>
                <w:rFonts w:hint="eastAsia"/>
              </w:rPr>
              <w:t>s</w:t>
            </w:r>
          </w:p>
        </w:tc>
      </w:tr>
      <w:tr w:rsidR="00916EEC" w14:paraId="6FF35B5D" w14:textId="77777777" w:rsidTr="00DD7391">
        <w:tc>
          <w:tcPr>
            <w:tcW w:w="0" w:type="auto"/>
            <w:vMerge/>
            <w:vAlign w:val="center"/>
          </w:tcPr>
          <w:p w14:paraId="203CFB9F" w14:textId="77777777" w:rsidR="00916EEC" w:rsidRDefault="00916EEC" w:rsidP="00DD7391">
            <w:pPr>
              <w:pStyle w:val="ab"/>
              <w:spacing w:before="120" w:after="120"/>
            </w:pPr>
          </w:p>
        </w:tc>
        <w:tc>
          <w:tcPr>
            <w:tcW w:w="0" w:type="auto"/>
            <w:vAlign w:val="center"/>
          </w:tcPr>
          <w:p w14:paraId="5E8DD8C7" w14:textId="77777777" w:rsidR="00916EEC" w:rsidRDefault="00916EEC" w:rsidP="00DD7391">
            <w:pPr>
              <w:pStyle w:val="ab"/>
              <w:spacing w:before="120" w:after="120"/>
            </w:pPr>
            <w:r>
              <w:rPr>
                <w:rFonts w:hint="eastAsia"/>
              </w:rPr>
              <w:t>双差基线长度阈值</w:t>
            </w:r>
          </w:p>
        </w:tc>
        <w:tc>
          <w:tcPr>
            <w:tcW w:w="0" w:type="auto"/>
            <w:vAlign w:val="center"/>
          </w:tcPr>
          <w:p w14:paraId="02C23838" w14:textId="77777777" w:rsidR="00916EEC" w:rsidRDefault="00916EEC" w:rsidP="00DD7391">
            <w:pPr>
              <w:pStyle w:val="ab"/>
              <w:spacing w:before="120" w:after="120"/>
            </w:pPr>
            <w:r>
              <w:t>3500</w:t>
            </w:r>
            <w:r>
              <w:rPr>
                <w:rFonts w:hint="eastAsia"/>
              </w:rPr>
              <w:t>km</w:t>
            </w:r>
          </w:p>
        </w:tc>
      </w:tr>
    </w:tbl>
    <w:p w14:paraId="6604E044" w14:textId="77777777" w:rsidR="00C139D4" w:rsidRPr="00C139D4" w:rsidRDefault="00C139D4" w:rsidP="00C139D4">
      <w:pPr>
        <w:pStyle w:val="ab"/>
        <w:spacing w:before="120" w:after="120"/>
      </w:pPr>
    </w:p>
    <w:p w14:paraId="641C8D9B" w14:textId="77777777" w:rsidR="00AA32E4" w:rsidRDefault="00AA32E4" w:rsidP="00596A6E">
      <w:pPr>
        <w:pStyle w:val="2"/>
      </w:pPr>
      <w:bookmarkStart w:id="1010" w:name="_Toc101082680"/>
      <w:r>
        <w:rPr>
          <w:rFonts w:hint="eastAsia"/>
        </w:rPr>
        <w:t>实时精密轨道结果分析</w:t>
      </w:r>
      <w:bookmarkEnd w:id="1010"/>
    </w:p>
    <w:p w14:paraId="36716BA5" w14:textId="77777777" w:rsidR="00AA32E4" w:rsidRDefault="00AA32E4">
      <w:pPr>
        <w:pStyle w:val="3"/>
      </w:pPr>
      <w:bookmarkStart w:id="1011" w:name="_Toc101082681"/>
      <w:r>
        <w:rPr>
          <w:rFonts w:hint="eastAsia"/>
        </w:rPr>
        <w:t>轨道比较结果分析</w:t>
      </w:r>
      <w:bookmarkEnd w:id="1011"/>
    </w:p>
    <w:p w14:paraId="383B67D7" w14:textId="5A6504F8" w:rsidR="000C05AE" w:rsidRDefault="001D53C3" w:rsidP="007F2048">
      <w:pPr>
        <w:spacing w:before="60" w:after="60"/>
        <w:ind w:firstLine="480"/>
      </w:pPr>
      <w:r>
        <w:rPr>
          <w:rFonts w:hint="eastAsia"/>
        </w:rPr>
        <w:t>为了评定实时轨道的精度水平</w:t>
      </w:r>
      <w:r w:rsidR="00E75733">
        <w:rPr>
          <w:rFonts w:hint="eastAsia"/>
        </w:rPr>
        <w:t>，这里选用</w:t>
      </w:r>
      <w:del w:id="1012" w:author="王 庆云" w:date="2022-04-17T22:14:00Z">
        <w:r w:rsidR="00E75733" w:rsidDel="00FE7288">
          <w:rPr>
            <w:rFonts w:hint="eastAsia"/>
          </w:rPr>
          <w:delText>的</w:delText>
        </w:r>
      </w:del>
      <w:r w:rsidR="00E75733">
        <w:rPr>
          <w:rFonts w:hint="eastAsia"/>
        </w:rPr>
        <w:t>COD</w:t>
      </w:r>
      <w:ins w:id="1013" w:author="王 庆云" w:date="2022-04-17T22:12:00Z">
        <w:r w:rsidR="00FE7288">
          <w:rPr>
            <w:rFonts w:hint="eastAsia"/>
          </w:rPr>
          <w:t>E</w:t>
        </w:r>
      </w:ins>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ins w:id="1014" w:author="王 庆云" w:date="2022-04-17T22:15:00Z">
        <w:r w:rsidR="00123F78">
          <w:rPr>
            <w:rFonts w:hint="eastAsia"/>
          </w:rPr>
          <w:t>对轨道</w:t>
        </w:r>
      </w:ins>
      <w:ins w:id="1015" w:author="王 庆云" w:date="2022-04-17T22:16:00Z">
        <w:r w:rsidR="00123F78">
          <w:rPr>
            <w:rFonts w:hint="eastAsia"/>
          </w:rPr>
          <w:t>产品进行评估</w:t>
        </w:r>
      </w:ins>
      <w:r w:rsidR="00E75733">
        <w:rPr>
          <w:rFonts w:hint="eastAsia"/>
        </w:rPr>
        <w:t>。</w:t>
      </w:r>
    </w:p>
    <w:p w14:paraId="5A0B8735" w14:textId="77777777" w:rsidR="003064E0" w:rsidRDefault="002B562D" w:rsidP="00675883">
      <w:pPr>
        <w:pStyle w:val="aa"/>
        <w:spacing w:before="120" w:after="120"/>
      </w:pPr>
      <w:r>
        <w:rPr>
          <w:noProof/>
        </w:rPr>
        <w:drawing>
          <wp:inline distT="0" distB="0" distL="0" distR="0" wp14:anchorId="00AFF9EC" wp14:editId="7A1388D4">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14:paraId="074EEFDF" w14:textId="77777777" w:rsidR="00CB6028" w:rsidRDefault="00CB6028" w:rsidP="001C011A">
      <w:pPr>
        <w:pStyle w:val="a"/>
        <w:spacing w:before="120" w:after="120"/>
      </w:pPr>
      <w:bookmarkStart w:id="1016" w:name="fig_mutli_G_bar"/>
      <w:bookmarkEnd w:id="1016"/>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14:paraId="7A54FBE6" w14:textId="44BADC55"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897A40">
        <w:rPr>
          <w:rFonts w:hint="eastAsia"/>
        </w:rPr>
        <w:t>图</w:t>
      </w:r>
      <w:r w:rsidR="00897A40">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w:t>
      </w:r>
      <w:ins w:id="1017" w:author="王 庆云" w:date="2022-04-17T22:17:00Z">
        <w:r w:rsidR="00123F78">
          <w:rPr>
            <w:rFonts w:hint="eastAsia"/>
          </w:rPr>
          <w:t>，</w:t>
        </w:r>
      </w:ins>
      <w:del w:id="1018" w:author="王 庆云" w:date="2022-04-17T22:17:00Z">
        <w:r w:rsidR="00A55F0B" w:rsidDel="00123F78">
          <w:rPr>
            <w:rFonts w:hint="eastAsia"/>
          </w:rPr>
          <w:delText>：</w:delText>
        </w:r>
      </w:del>
      <w:r w:rsidR="00A55F0B">
        <w:rPr>
          <w:rFonts w:hint="eastAsia"/>
        </w:rPr>
        <w:t>切向</w:t>
      </w:r>
      <w:ins w:id="1019" w:author="王 庆云" w:date="2022-04-17T22:17:00Z">
        <w:r w:rsidR="00123F78">
          <w:rPr>
            <w:rFonts w:hint="eastAsia"/>
          </w:rPr>
          <w:t>、法向和径向上分别</w:t>
        </w:r>
      </w:ins>
      <w:del w:id="1020" w:author="王 庆云" w:date="2022-04-17T22:17:00Z">
        <w:r w:rsidR="00A55F0B" w:rsidDel="00123F78">
          <w:rPr>
            <w:rFonts w:hint="eastAsia"/>
          </w:rPr>
          <w:delText>上</w:delText>
        </w:r>
      </w:del>
      <w:ins w:id="1021" w:author="王 庆云" w:date="2022-04-17T22:17:00Z">
        <w:r w:rsidR="00123F78">
          <w:rPr>
            <w:rFonts w:hint="eastAsia"/>
          </w:rPr>
          <w:t>为</w:t>
        </w:r>
      </w:ins>
      <w:r w:rsidR="00A55F0B">
        <w:rPr>
          <w:rFonts w:hint="eastAsia"/>
        </w:rPr>
        <w:t>4</w:t>
      </w:r>
      <w:r w:rsidR="00A55F0B">
        <w:t>.</w:t>
      </w:r>
      <w:r w:rsidR="003D15A4">
        <w:t>4</w:t>
      </w:r>
      <w:r w:rsidR="00A55F0B">
        <w:rPr>
          <w:rFonts w:hint="eastAsia"/>
        </w:rPr>
        <w:t>cm</w:t>
      </w:r>
      <w:r w:rsidR="00A55F0B">
        <w:rPr>
          <w:rFonts w:hint="eastAsia"/>
        </w:rPr>
        <w:t>，</w:t>
      </w:r>
      <w:del w:id="1022" w:author="王 庆云" w:date="2022-04-17T22:17:00Z">
        <w:r w:rsidR="00A55F0B" w:rsidDel="00123F78">
          <w:rPr>
            <w:rFonts w:hint="eastAsia"/>
          </w:rPr>
          <w:delText>法向上</w:delText>
        </w:r>
      </w:del>
      <w:r w:rsidR="003D15A4">
        <w:t>3.4</w:t>
      </w:r>
      <w:r w:rsidR="00A55F0B">
        <w:rPr>
          <w:rFonts w:hint="eastAsia"/>
        </w:rPr>
        <w:t>cm</w:t>
      </w:r>
      <w:del w:id="1023" w:author="王 庆云" w:date="2022-04-17T22:17:00Z">
        <w:r w:rsidR="00A55F0B" w:rsidDel="00123F78">
          <w:rPr>
            <w:rFonts w:hint="eastAsia"/>
          </w:rPr>
          <w:delText>和径向上</w:delText>
        </w:r>
      </w:del>
      <w:ins w:id="1024" w:author="王 庆云" w:date="2022-04-17T22:17:00Z">
        <w:r w:rsidR="00123F78">
          <w:rPr>
            <w:rFonts w:hint="eastAsia"/>
          </w:rPr>
          <w:t>和</w:t>
        </w:r>
      </w:ins>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14:paraId="2950A81B" w14:textId="77777777" w:rsidR="00CF0D6C" w:rsidRDefault="003D15A4" w:rsidP="00CF0D6C">
      <w:pPr>
        <w:pStyle w:val="aa"/>
        <w:spacing w:before="120" w:after="120"/>
      </w:pPr>
      <w:r>
        <w:rPr>
          <w:noProof/>
        </w:rPr>
        <w:drawing>
          <wp:inline distT="0" distB="0" distL="0" distR="0" wp14:anchorId="5A7532C3" wp14:editId="5D29510F">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14:paraId="164DEFE6" w14:textId="77777777" w:rsidR="00CF0D6C" w:rsidRDefault="00182240" w:rsidP="00CF0D6C">
      <w:pPr>
        <w:pStyle w:val="a"/>
        <w:spacing w:before="120" w:after="120"/>
      </w:pPr>
      <w:bookmarkStart w:id="1025" w:name="fig_mutli_E_bar"/>
      <w:bookmarkEnd w:id="1025"/>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14:paraId="46F90719" w14:textId="70D21C3A"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897A40">
        <w:rPr>
          <w:rFonts w:hint="eastAsia"/>
        </w:rPr>
        <w:t>图</w:t>
      </w:r>
      <w:r w:rsidR="00897A40">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w:t>
      </w:r>
      <w:ins w:id="1026" w:author="王 庆云" w:date="2022-04-17T22:19:00Z">
        <w:r w:rsidR="00123F78">
          <w:rPr>
            <w:rFonts w:hint="eastAsia"/>
          </w:rPr>
          <w:t>存在</w:t>
        </w:r>
      </w:ins>
      <w:del w:id="1027" w:author="王 庆云" w:date="2022-04-17T22:19:00Z">
        <w:r w:rsidR="007173F0" w:rsidDel="00123F78">
          <w:rPr>
            <w:rFonts w:hint="eastAsia"/>
          </w:rPr>
          <w:delText>导致</w:delText>
        </w:r>
      </w:del>
      <w:r w:rsidR="007173F0">
        <w:rPr>
          <w:rFonts w:hint="eastAsia"/>
        </w:rPr>
        <w:t>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ins w:id="1028" w:author="王 庆云" w:date="2022-04-17T22:19:00Z">
        <w:r w:rsidR="00123F78">
          <w:t>7</w:t>
        </w:r>
      </w:ins>
      <w:del w:id="1029" w:author="王 庆云" w:date="2022-04-17T22:19:00Z">
        <w:r w:rsidR="003D15A4" w:rsidDel="00123F78">
          <w:delText>6</w:delText>
        </w:r>
      </w:del>
      <w:r w:rsidR="003D15A4">
        <w:rPr>
          <w:rFonts w:hint="eastAsia"/>
        </w:rPr>
        <w:t>cm</w:t>
      </w:r>
      <w:r w:rsidR="003D15A4">
        <w:rPr>
          <w:rFonts w:hint="eastAsia"/>
        </w:rPr>
        <w:t>左右，略低于</w:t>
      </w:r>
      <w:r w:rsidR="003D15A4">
        <w:rPr>
          <w:rFonts w:hint="eastAsia"/>
        </w:rPr>
        <w:t>GPS</w:t>
      </w:r>
      <w:r w:rsidR="003D15A4">
        <w:rPr>
          <w:rFonts w:hint="eastAsia"/>
        </w:rPr>
        <w:t>实时轨道精度。</w:t>
      </w:r>
    </w:p>
    <w:p w14:paraId="5A921AEE" w14:textId="77777777" w:rsidR="00CF0D6C" w:rsidRDefault="00CC6EC1" w:rsidP="00CF0D6C">
      <w:pPr>
        <w:pStyle w:val="aa"/>
        <w:spacing w:before="120" w:after="120"/>
      </w:pPr>
      <w:r>
        <w:rPr>
          <w:noProof/>
        </w:rPr>
        <w:drawing>
          <wp:inline distT="0" distB="0" distL="0" distR="0" wp14:anchorId="15178DB6" wp14:editId="43A429C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321FF5ED" w14:textId="77777777" w:rsidR="00CF0D6C" w:rsidRDefault="006A4780" w:rsidP="00CF0D6C">
      <w:pPr>
        <w:pStyle w:val="a"/>
        <w:spacing w:before="120" w:after="120"/>
      </w:pPr>
      <w:bookmarkStart w:id="1030" w:name="fig_mutli_BDSMEO_bar"/>
      <w:bookmarkEnd w:id="1030"/>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14:paraId="0F2A5A4B" w14:textId="77777777" w:rsidR="00CF0D6C" w:rsidRDefault="006116ED" w:rsidP="00CF0D6C">
      <w:pPr>
        <w:pStyle w:val="aa"/>
        <w:spacing w:before="120" w:after="120"/>
      </w:pPr>
      <w:r>
        <w:rPr>
          <w:noProof/>
        </w:rPr>
        <w:drawing>
          <wp:inline distT="0" distB="0" distL="0" distR="0" wp14:anchorId="0BE29228" wp14:editId="0E0DAF1F">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66D6B6E0" w14:textId="77777777" w:rsidR="000E39E9" w:rsidRDefault="006A4780" w:rsidP="00DA798A">
      <w:pPr>
        <w:pStyle w:val="a"/>
        <w:spacing w:before="120" w:after="120"/>
      </w:pPr>
      <w:bookmarkStart w:id="1031" w:name="fig_mutli_BDSIGSO_bar"/>
      <w:bookmarkEnd w:id="1031"/>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14:paraId="5632A217" w14:textId="137729A0"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897A40">
        <w:rPr>
          <w:rFonts w:hint="eastAsia"/>
        </w:rPr>
        <w:t>图</w:t>
      </w:r>
      <w:r w:rsidR="00897A40">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897A40">
        <w:rPr>
          <w:rFonts w:hint="eastAsia"/>
        </w:rPr>
        <w:t>图</w:t>
      </w:r>
      <w:r w:rsidR="00897A40">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w:t>
      </w:r>
      <w:ins w:id="1032" w:author="王 庆云" w:date="2022-04-17T22:21:00Z">
        <w:r w:rsidR="000A6D88">
          <w:rPr>
            <w:rFonts w:hint="eastAsia"/>
          </w:rPr>
          <w:t>导致</w:t>
        </w:r>
      </w:ins>
      <w:r w:rsidR="000813EC">
        <w:rPr>
          <w:rFonts w:hint="eastAsia"/>
        </w:rPr>
        <w:t>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del w:id="1033" w:author="王 庆云" w:date="2022-04-17T22:21:00Z">
        <w:r w:rsidR="007A0A51" w:rsidDel="000A6D88">
          <w:rPr>
            <w:rFonts w:hint="eastAsia"/>
          </w:rPr>
          <w:delText xml:space="preserve"> </w:delText>
        </w:r>
      </w:del>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14:paraId="6F8129B7" w14:textId="77777777" w:rsidR="00AA32E4" w:rsidRDefault="00AA32E4">
      <w:pPr>
        <w:pStyle w:val="3"/>
      </w:pPr>
      <w:bookmarkStart w:id="1034" w:name="_Toc101082682"/>
      <w:r>
        <w:rPr>
          <w:rFonts w:hint="eastAsia"/>
        </w:rPr>
        <w:t>轨道</w:t>
      </w:r>
      <w:r w:rsidR="001B394D">
        <w:rPr>
          <w:rFonts w:hint="eastAsia"/>
        </w:rPr>
        <w:t>时序</w:t>
      </w:r>
      <w:r w:rsidR="00E90D39">
        <w:rPr>
          <w:rFonts w:hint="eastAsia"/>
        </w:rPr>
        <w:t>特性</w:t>
      </w:r>
      <w:r>
        <w:rPr>
          <w:rFonts w:hint="eastAsia"/>
        </w:rPr>
        <w:t>分析</w:t>
      </w:r>
      <w:bookmarkEnd w:id="1034"/>
    </w:p>
    <w:p w14:paraId="492A37C2" w14:textId="77777777"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14:paraId="73A9E511" w14:textId="77777777" w:rsidR="00247AD2" w:rsidRDefault="00703FDD" w:rsidP="00FC47CF">
      <w:pPr>
        <w:pStyle w:val="aa"/>
        <w:spacing w:before="120" w:after="120"/>
      </w:pPr>
      <w:r>
        <w:rPr>
          <w:noProof/>
        </w:rPr>
        <w:drawing>
          <wp:inline distT="0" distB="0" distL="0" distR="0" wp14:anchorId="3E0400A5" wp14:editId="3A997F4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14:paraId="57C5A3FA" w14:textId="77777777" w:rsidR="00FC47CF" w:rsidRDefault="00E94516" w:rsidP="00FC47CF">
      <w:pPr>
        <w:pStyle w:val="a"/>
        <w:spacing w:before="120" w:after="120"/>
      </w:pPr>
      <w:bookmarkStart w:id="1035" w:name="fig_multi_G_series"/>
      <w:bookmarkEnd w:id="1035"/>
      <w:r>
        <w:rPr>
          <w:rFonts w:hint="eastAsia"/>
        </w:rPr>
        <w:t>GPS</w:t>
      </w:r>
      <w:r>
        <w:rPr>
          <w:rFonts w:hint="eastAsia"/>
        </w:rPr>
        <w:t>卫星实时滤波轨道与</w:t>
      </w:r>
      <w:r>
        <w:rPr>
          <w:rFonts w:hint="eastAsia"/>
        </w:rPr>
        <w:t>COD</w:t>
      </w:r>
      <w:r>
        <w:rPr>
          <w:rFonts w:hint="eastAsia"/>
        </w:rPr>
        <w:t>产品轨道比较互差时序统计图</w:t>
      </w:r>
    </w:p>
    <w:p w14:paraId="54308FC0" w14:textId="77777777" w:rsidR="00FC47CF" w:rsidRDefault="00703FDD" w:rsidP="00FC47CF">
      <w:pPr>
        <w:pStyle w:val="aa"/>
        <w:spacing w:before="120" w:after="120"/>
      </w:pPr>
      <w:r>
        <w:rPr>
          <w:noProof/>
        </w:rPr>
        <w:drawing>
          <wp:inline distT="0" distB="0" distL="0" distR="0" wp14:anchorId="2DB394C4" wp14:editId="5D5EE6DD">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6607A219" w14:textId="77777777" w:rsidR="00FC47CF" w:rsidRDefault="00E94516" w:rsidP="00FC47CF">
      <w:pPr>
        <w:pStyle w:val="a"/>
        <w:spacing w:before="120" w:after="120"/>
      </w:pPr>
      <w:bookmarkStart w:id="1036" w:name="fig_mulit_E_series"/>
      <w:bookmarkEnd w:id="1036"/>
      <w:r>
        <w:rPr>
          <w:rFonts w:hint="eastAsia"/>
        </w:rPr>
        <w:t>Galileo</w:t>
      </w:r>
      <w:r>
        <w:rPr>
          <w:rFonts w:hint="eastAsia"/>
        </w:rPr>
        <w:t>卫星实时滤波轨道与</w:t>
      </w:r>
      <w:r>
        <w:rPr>
          <w:rFonts w:hint="eastAsia"/>
        </w:rPr>
        <w:t>COD</w:t>
      </w:r>
      <w:r>
        <w:rPr>
          <w:rFonts w:hint="eastAsia"/>
        </w:rPr>
        <w:t>产品轨道比较互差时序统计图</w:t>
      </w:r>
    </w:p>
    <w:p w14:paraId="4DE281C2" w14:textId="2394FF84"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897A40">
        <w:rPr>
          <w:rFonts w:hint="eastAsia"/>
        </w:rPr>
        <w:t>图</w:t>
      </w:r>
      <w:r w:rsidR="00897A40">
        <w:rPr>
          <w:rFonts w:hint="eastAsia"/>
        </w:rPr>
        <w:t>5-6</w:t>
      </w:r>
      <w:r>
        <w:fldChar w:fldCharType="end"/>
      </w:r>
      <w:r>
        <w:rPr>
          <w:rFonts w:hint="eastAsia"/>
        </w:rPr>
        <w:t>和</w:t>
      </w:r>
      <w:r>
        <w:fldChar w:fldCharType="begin"/>
      </w:r>
      <w:r>
        <w:instrText xml:space="preserve"> REF fig_mulit_E_series \r \h </w:instrText>
      </w:r>
      <w:r>
        <w:fldChar w:fldCharType="separate"/>
      </w:r>
      <w:r w:rsidR="00897A40">
        <w:rPr>
          <w:rFonts w:hint="eastAsia"/>
        </w:rPr>
        <w:t>图</w:t>
      </w:r>
      <w:r w:rsidR="00897A40">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del w:id="1037" w:author="王 庆云" w:date="2022-04-17T22:24:00Z">
        <w:r w:rsidR="006975C3" w:rsidDel="000A6D88">
          <w:rPr>
            <w:rFonts w:hint="eastAsia"/>
          </w:rPr>
          <w:delText>其中</w:delText>
        </w:r>
      </w:del>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ins w:id="1038" w:author="王 庆云" w:date="2022-04-17T22:33:00Z">
        <w:r w:rsidR="002406C7">
          <w:rPr>
            <w:rFonts w:hint="eastAsia"/>
          </w:rPr>
          <w:t>此外</w:t>
        </w:r>
      </w:ins>
      <w:ins w:id="1039" w:author="王 庆云" w:date="2022-04-17T22:34:00Z">
        <w:r w:rsidR="002406C7">
          <w:rPr>
            <w:rFonts w:hint="eastAsia"/>
          </w:rPr>
          <w:t>，</w:t>
        </w:r>
      </w:ins>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w:t>
      </w:r>
      <w:del w:id="1040" w:author="王 庆云" w:date="2022-04-17T22:34:00Z">
        <w:r w:rsidR="00650220" w:rsidDel="002406C7">
          <w:rPr>
            <w:rFonts w:hint="eastAsia"/>
          </w:rPr>
          <w:delText>于</w:delText>
        </w:r>
      </w:del>
      <w:r w:rsidR="00650220">
        <w:rPr>
          <w:rFonts w:hint="eastAsia"/>
        </w:rPr>
        <w:t>模糊度固定导致</w:t>
      </w:r>
      <w:ins w:id="1041" w:author="王 庆云" w:date="2022-04-17T22:34:00Z">
        <w:r w:rsidR="002406C7">
          <w:rPr>
            <w:rFonts w:hint="eastAsia"/>
          </w:rPr>
          <w:t>。</w:t>
        </w:r>
      </w:ins>
      <w:del w:id="1042" w:author="王 庆云" w:date="2022-04-17T22:34:00Z">
        <w:r w:rsidR="00650220" w:rsidDel="002406C7">
          <w:rPr>
            <w:rFonts w:hint="eastAsia"/>
          </w:rPr>
          <w:delText>，</w:delText>
        </w:r>
      </w:del>
      <w:r w:rsidR="00650220">
        <w:rPr>
          <w:rFonts w:hint="eastAsia"/>
        </w:rPr>
        <w:t>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14:paraId="0598BFCE" w14:textId="7432FAEF"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ins w:id="1043" w:author="王 庆云" w:date="2022-04-17T22:36:00Z">
        <w:r w:rsidR="002406C7">
          <w:rPr>
            <w:rFonts w:hint="eastAsia"/>
          </w:rPr>
          <w:t>在</w:t>
        </w:r>
      </w:ins>
      <w:del w:id="1044" w:author="王 庆云" w:date="2022-04-17T22:36:00Z">
        <w:r w:rsidDel="002406C7">
          <w:rPr>
            <w:rFonts w:hint="eastAsia"/>
          </w:rPr>
          <w:delText>对于</w:delText>
        </w:r>
        <w:r w:rsidR="0020643A" w:rsidDel="002406C7">
          <w:rPr>
            <w:rFonts w:hint="eastAsia"/>
          </w:rPr>
          <w:delText>具体</w:delText>
        </w:r>
      </w:del>
      <w:r w:rsidR="0020643A">
        <w:rPr>
          <w:rFonts w:hint="eastAsia"/>
        </w:rPr>
        <w:t>不同方向上，收敛速度也呈现出了</w:t>
      </w:r>
      <w:del w:id="1045" w:author="王 庆云" w:date="2022-04-17T22:37:00Z">
        <w:r w:rsidR="0020643A" w:rsidDel="002406C7">
          <w:rPr>
            <w:rFonts w:hint="eastAsia"/>
          </w:rPr>
          <w:delText>不同的</w:delText>
        </w:r>
      </w:del>
      <w:r w:rsidR="0020643A">
        <w:rPr>
          <w:rFonts w:hint="eastAsia"/>
        </w:rPr>
        <w:t>差异。为进一步</w:t>
      </w:r>
      <w:r w:rsidR="00853DE9">
        <w:rPr>
          <w:rFonts w:hint="eastAsia"/>
        </w:rPr>
        <w:t>对</w:t>
      </w:r>
      <w:r w:rsidR="00A74498">
        <w:rPr>
          <w:rFonts w:hint="eastAsia"/>
        </w:rPr>
        <w:t>实时滤波轨道的收敛时间特性进行分析</w:t>
      </w:r>
      <w:r w:rsidR="00A76575">
        <w:rPr>
          <w:rFonts w:hint="eastAsia"/>
        </w:rPr>
        <w:t>，对</w:t>
      </w:r>
      <w:del w:id="1046" w:author="王 庆云" w:date="2022-04-17T22:41:00Z">
        <w:r w:rsidR="00A76575" w:rsidDel="00DB0FCD">
          <w:rPr>
            <w:rFonts w:hint="eastAsia"/>
          </w:rPr>
          <w:delText>上述</w:delText>
        </w:r>
      </w:del>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w:t>
      </w:r>
      <w:ins w:id="1047" w:author="王 庆云" w:date="2022-04-17T23:13:00Z">
        <w:r w:rsidR="00E61C46">
          <w:rPr>
            <w:rFonts w:hint="eastAsia"/>
          </w:rPr>
          <w:t>与参考轨道的</w:t>
        </w:r>
      </w:ins>
      <w:ins w:id="1048" w:author="王 庆云" w:date="2022-04-17T23:14:00Z">
        <w:r w:rsidR="00E61C46">
          <w:rPr>
            <w:rFonts w:hint="eastAsia"/>
          </w:rPr>
          <w:t>互差结果在</w:t>
        </w:r>
      </w:ins>
      <w:r w:rsidR="00A76575">
        <w:rPr>
          <w:rFonts w:hint="eastAsia"/>
        </w:rPr>
        <w:t>切向方向上</w:t>
      </w:r>
      <w:del w:id="1049" w:author="王 庆云" w:date="2022-04-17T23:14:00Z">
        <w:r w:rsidR="00A76575" w:rsidDel="00A6058A">
          <w:rPr>
            <w:rFonts w:hint="eastAsia"/>
          </w:rPr>
          <w:delText>轨道</w:delText>
        </w:r>
        <w:r w:rsidR="00A76575" w:rsidDel="00E61C46">
          <w:rPr>
            <w:rFonts w:hint="eastAsia"/>
          </w:rPr>
          <w:delText>互差结果</w:delText>
        </w:r>
        <w:r w:rsidR="00A76575" w:rsidDel="00A6058A">
          <w:rPr>
            <w:rFonts w:hint="eastAsia"/>
          </w:rPr>
          <w:delText>大小</w:delText>
        </w:r>
      </w:del>
      <w:ins w:id="1050" w:author="王 庆云" w:date="2022-04-17T23:14:00Z">
        <w:r w:rsidR="00A6058A">
          <w:rPr>
            <w:rFonts w:hint="eastAsia"/>
          </w:rPr>
          <w:t>小于</w:t>
        </w:r>
      </w:ins>
      <w:del w:id="1051" w:author="王 庆云" w:date="2022-04-17T23:14:00Z">
        <w:r w:rsidR="00A76575" w:rsidDel="00A6058A">
          <w:rPr>
            <w:rFonts w:hint="eastAsia"/>
          </w:rPr>
          <w:delText>在</w:delText>
        </w:r>
      </w:del>
      <w:r w:rsidR="00A76575">
        <w:t>2</w:t>
      </w:r>
      <w:r w:rsidR="00F85EF3">
        <w:t>0</w:t>
      </w:r>
      <w:r w:rsidR="00A76575">
        <w:rPr>
          <w:rFonts w:hint="eastAsia"/>
        </w:rPr>
        <w:t>cm</w:t>
      </w:r>
      <w:del w:id="1052" w:author="王 庆云" w:date="2022-04-17T23:14:00Z">
        <w:r w:rsidR="00A76575" w:rsidDel="00A6058A">
          <w:rPr>
            <w:rFonts w:hint="eastAsia"/>
          </w:rPr>
          <w:delText>以内</w:delText>
        </w:r>
      </w:del>
      <w:r w:rsidR="00A76575">
        <w:rPr>
          <w:rFonts w:hint="eastAsia"/>
        </w:rPr>
        <w:t>，</w:t>
      </w:r>
      <w:ins w:id="1053" w:author="王 庆云" w:date="2022-04-17T23:14:00Z">
        <w:r w:rsidR="00A6058A">
          <w:rPr>
            <w:rFonts w:hint="eastAsia"/>
          </w:rPr>
          <w:t>在</w:t>
        </w:r>
      </w:ins>
      <w:r w:rsidR="00A76575">
        <w:rPr>
          <w:rFonts w:hint="eastAsia"/>
        </w:rPr>
        <w:t>法向和径向</w:t>
      </w:r>
      <w:r w:rsidR="004B5EDB">
        <w:rPr>
          <w:rFonts w:hint="eastAsia"/>
        </w:rPr>
        <w:t>上</w:t>
      </w:r>
      <w:del w:id="1054" w:author="王 庆云" w:date="2022-04-17T23:14:00Z">
        <w:r w:rsidR="004B5EDB" w:rsidDel="00A6058A">
          <w:rPr>
            <w:rFonts w:hint="eastAsia"/>
          </w:rPr>
          <w:delText>轨道互差结果</w:delText>
        </w:r>
      </w:del>
      <w:ins w:id="1055" w:author="王 庆云" w:date="2022-04-17T23:14:00Z">
        <w:r w:rsidR="00A6058A">
          <w:rPr>
            <w:rFonts w:hint="eastAsia"/>
          </w:rPr>
          <w:t>小于</w:t>
        </w:r>
      </w:ins>
      <w:del w:id="1056" w:author="王 庆云" w:date="2022-04-17T23:14:00Z">
        <w:r w:rsidR="004B5EDB" w:rsidDel="00A6058A">
          <w:rPr>
            <w:rFonts w:hint="eastAsia"/>
          </w:rPr>
          <w:delText>在</w:delText>
        </w:r>
      </w:del>
      <w:r w:rsidR="00F85EF3">
        <w:rPr>
          <w:rFonts w:hint="eastAsia"/>
        </w:rPr>
        <w:t>1</w:t>
      </w:r>
      <w:r w:rsidR="00F85EF3">
        <w:t>5</w:t>
      </w:r>
      <w:r w:rsidR="004B5EDB">
        <w:rPr>
          <w:rFonts w:hint="eastAsia"/>
        </w:rPr>
        <w:t>cm</w:t>
      </w:r>
      <w:del w:id="1057" w:author="王 庆云" w:date="2022-04-17T23:14:00Z">
        <w:r w:rsidR="004B5EDB" w:rsidDel="00A6058A">
          <w:rPr>
            <w:rFonts w:hint="eastAsia"/>
          </w:rPr>
          <w:delText>以内</w:delText>
        </w:r>
      </w:del>
      <w:r w:rsidR="004B5EDB">
        <w:rPr>
          <w:rFonts w:hint="eastAsia"/>
        </w:rPr>
        <w:t>，即认为卫星在当前方向上已经收敛。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897A40">
        <w:rPr>
          <w:rFonts w:hint="eastAsia"/>
        </w:rPr>
        <w:t>表</w:t>
      </w:r>
      <w:r w:rsidR="00897A40">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ins w:id="1058" w:author="王 庆云" w:date="2022-04-17T23:18:00Z">
        <w:r w:rsidR="00A6058A">
          <w:rPr>
            <w:rFonts w:hint="eastAsia"/>
          </w:rPr>
          <w:t>，</w:t>
        </w:r>
      </w:ins>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del w:id="1059" w:author="王 庆云" w:date="2022-04-17T23:19:00Z">
        <w:r w:rsidR="00225A2A" w:rsidDel="00A6058A">
          <w:rPr>
            <w:rFonts w:hint="eastAsia"/>
          </w:rPr>
          <w:delText>类似地，</w:delText>
        </w:r>
      </w:del>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del w:id="1060" w:author="王 庆云" w:date="2022-04-17T23:19:00Z">
        <w:r w:rsidR="000532B1" w:rsidDel="00A6058A">
          <w:rPr>
            <w:rFonts w:hint="eastAsia"/>
          </w:rPr>
          <w:delText>其</w:delText>
        </w:r>
      </w:del>
      <w:r w:rsidR="000532B1">
        <w:rPr>
          <w:rFonts w:hint="eastAsia"/>
        </w:rPr>
        <w:t>法向和径向的收敛时间基本相近，分别为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w:t>
      </w:r>
      <w:del w:id="1061" w:author="王 庆云" w:date="2022-04-17T23:19:00Z">
        <w:r w:rsidR="008851EF" w:rsidDel="00A6058A">
          <w:rPr>
            <w:rFonts w:hint="eastAsia"/>
          </w:rPr>
          <w:delText>其</w:delText>
        </w:r>
      </w:del>
      <w:r w:rsidR="008851EF">
        <w:rPr>
          <w:rFonts w:hint="eastAsia"/>
        </w:rPr>
        <w:t>可能的原因是</w:t>
      </w:r>
      <w:ins w:id="1062" w:author="王 庆云" w:date="2022-04-17T23:19:00Z">
        <w:r w:rsidR="00A6058A">
          <w:rPr>
            <w:rFonts w:hint="eastAsia"/>
          </w:rPr>
          <w:t>其</w:t>
        </w:r>
      </w:ins>
      <w:r w:rsidR="008851EF">
        <w:rPr>
          <w:rFonts w:hint="eastAsia"/>
        </w:rPr>
        <w:t>动力学模型尚不足够完善，收敛过程中受模型误差影响较大。</w:t>
      </w:r>
    </w:p>
    <w:p w14:paraId="5002EA85" w14:textId="77777777" w:rsidR="00AA493F" w:rsidRDefault="00AA493F" w:rsidP="00AA493F">
      <w:pPr>
        <w:pStyle w:val="a0"/>
        <w:spacing w:before="120" w:after="120"/>
      </w:pPr>
      <w:bookmarkStart w:id="1063" w:name="table_GE_convergence"/>
      <w:bookmarkEnd w:id="1063"/>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14:paraId="6F1A2D8A" w14:textId="77777777" w:rsidTr="00AA493F">
        <w:trPr>
          <w:cnfStyle w:val="100000000000" w:firstRow="1" w:lastRow="0" w:firstColumn="0" w:lastColumn="0" w:oddVBand="0" w:evenVBand="0" w:oddHBand="0" w:evenHBand="0" w:firstRowFirstColumn="0" w:firstRowLastColumn="0" w:lastRowFirstColumn="0" w:lastRowLastColumn="0"/>
        </w:trPr>
        <w:tc>
          <w:tcPr>
            <w:tcW w:w="0" w:type="auto"/>
          </w:tcPr>
          <w:p w14:paraId="1AEBE25C" w14:textId="77777777" w:rsidR="00AA493F" w:rsidRDefault="00AA493F" w:rsidP="00AA493F">
            <w:pPr>
              <w:pStyle w:val="ab"/>
              <w:spacing w:before="120" w:after="120"/>
            </w:pPr>
            <w:r>
              <w:rPr>
                <w:rFonts w:hint="eastAsia"/>
              </w:rPr>
              <w:t>卫星系统</w:t>
            </w:r>
          </w:p>
        </w:tc>
        <w:tc>
          <w:tcPr>
            <w:tcW w:w="0" w:type="auto"/>
          </w:tcPr>
          <w:p w14:paraId="6657A86E" w14:textId="77777777" w:rsidR="00AA493F" w:rsidRDefault="00AA493F" w:rsidP="00AA493F">
            <w:pPr>
              <w:pStyle w:val="ab"/>
              <w:spacing w:before="120" w:after="120"/>
            </w:pPr>
            <w:r>
              <w:rPr>
                <w:rFonts w:hint="eastAsia"/>
              </w:rPr>
              <w:t>切向</w:t>
            </w:r>
          </w:p>
        </w:tc>
        <w:tc>
          <w:tcPr>
            <w:tcW w:w="0" w:type="auto"/>
          </w:tcPr>
          <w:p w14:paraId="4BE568F7" w14:textId="77777777" w:rsidR="00AA493F" w:rsidRDefault="00AA493F" w:rsidP="00AA493F">
            <w:pPr>
              <w:pStyle w:val="ab"/>
              <w:spacing w:before="120" w:after="120"/>
            </w:pPr>
            <w:r>
              <w:rPr>
                <w:rFonts w:hint="eastAsia"/>
              </w:rPr>
              <w:t>法向</w:t>
            </w:r>
          </w:p>
        </w:tc>
        <w:tc>
          <w:tcPr>
            <w:tcW w:w="0" w:type="auto"/>
          </w:tcPr>
          <w:p w14:paraId="3AF89FE0" w14:textId="77777777" w:rsidR="00AA493F" w:rsidRDefault="00AA493F" w:rsidP="00AA493F">
            <w:pPr>
              <w:pStyle w:val="ab"/>
              <w:spacing w:before="120" w:after="120"/>
            </w:pPr>
            <w:r>
              <w:rPr>
                <w:rFonts w:hint="eastAsia"/>
              </w:rPr>
              <w:t>径向</w:t>
            </w:r>
          </w:p>
        </w:tc>
      </w:tr>
      <w:tr w:rsidR="00AA493F" w14:paraId="4A9F17F8" w14:textId="77777777" w:rsidTr="00AA493F">
        <w:tc>
          <w:tcPr>
            <w:tcW w:w="0" w:type="auto"/>
          </w:tcPr>
          <w:p w14:paraId="5A51E6D1" w14:textId="77777777" w:rsidR="00AA493F" w:rsidRDefault="00AA493F" w:rsidP="00AA493F">
            <w:pPr>
              <w:pStyle w:val="ab"/>
              <w:spacing w:before="120" w:after="120"/>
            </w:pPr>
            <w:r>
              <w:rPr>
                <w:rFonts w:hint="eastAsia"/>
              </w:rPr>
              <w:t>GPS</w:t>
            </w:r>
          </w:p>
        </w:tc>
        <w:tc>
          <w:tcPr>
            <w:tcW w:w="0" w:type="auto"/>
          </w:tcPr>
          <w:p w14:paraId="1310B81F" w14:textId="77777777" w:rsidR="00AA493F" w:rsidRDefault="00D35798" w:rsidP="00AA493F">
            <w:pPr>
              <w:pStyle w:val="ab"/>
              <w:spacing w:before="120" w:after="120"/>
            </w:pPr>
            <w:r>
              <w:rPr>
                <w:rFonts w:hint="eastAsia"/>
              </w:rPr>
              <w:t>7</w:t>
            </w:r>
            <w:r>
              <w:t>.47</w:t>
            </w:r>
          </w:p>
        </w:tc>
        <w:tc>
          <w:tcPr>
            <w:tcW w:w="0" w:type="auto"/>
          </w:tcPr>
          <w:p w14:paraId="037428B9" w14:textId="77777777" w:rsidR="00AA493F" w:rsidRDefault="0010112C" w:rsidP="00AA493F">
            <w:pPr>
              <w:pStyle w:val="ab"/>
              <w:spacing w:before="120" w:after="120"/>
            </w:pPr>
            <w:r>
              <w:t>8</w:t>
            </w:r>
            <w:r w:rsidR="00D35798">
              <w:t>.4</w:t>
            </w:r>
            <w:r>
              <w:t>3</w:t>
            </w:r>
          </w:p>
        </w:tc>
        <w:tc>
          <w:tcPr>
            <w:tcW w:w="0" w:type="auto"/>
          </w:tcPr>
          <w:p w14:paraId="1A4B022C" w14:textId="77777777" w:rsidR="00AA493F" w:rsidRDefault="0010112C" w:rsidP="00AA493F">
            <w:pPr>
              <w:pStyle w:val="ab"/>
              <w:spacing w:before="120" w:after="120"/>
            </w:pPr>
            <w:r>
              <w:rPr>
                <w:rFonts w:hint="eastAsia"/>
              </w:rPr>
              <w:t>1</w:t>
            </w:r>
            <w:r>
              <w:t>0.16</w:t>
            </w:r>
          </w:p>
        </w:tc>
      </w:tr>
      <w:tr w:rsidR="00AA493F" w14:paraId="41753923" w14:textId="77777777" w:rsidTr="00AA493F">
        <w:tc>
          <w:tcPr>
            <w:tcW w:w="0" w:type="auto"/>
          </w:tcPr>
          <w:p w14:paraId="54675198" w14:textId="77777777" w:rsidR="00AA493F" w:rsidRDefault="00AA493F" w:rsidP="00AA493F">
            <w:pPr>
              <w:pStyle w:val="ab"/>
              <w:spacing w:before="120" w:after="120"/>
            </w:pPr>
            <w:r>
              <w:rPr>
                <w:rFonts w:hint="eastAsia"/>
              </w:rPr>
              <w:t>Galileo</w:t>
            </w:r>
          </w:p>
        </w:tc>
        <w:tc>
          <w:tcPr>
            <w:tcW w:w="0" w:type="auto"/>
          </w:tcPr>
          <w:p w14:paraId="1AB21F85" w14:textId="77777777" w:rsidR="00AA493F" w:rsidRDefault="00E85945" w:rsidP="00AA493F">
            <w:pPr>
              <w:pStyle w:val="ab"/>
              <w:spacing w:before="120" w:after="120"/>
            </w:pPr>
            <w:r>
              <w:t>9.90</w:t>
            </w:r>
          </w:p>
        </w:tc>
        <w:tc>
          <w:tcPr>
            <w:tcW w:w="0" w:type="auto"/>
          </w:tcPr>
          <w:p w14:paraId="3E6FE8FD" w14:textId="77777777" w:rsidR="00AA493F" w:rsidRDefault="00E85945" w:rsidP="00AA493F">
            <w:pPr>
              <w:pStyle w:val="ab"/>
              <w:spacing w:before="120" w:after="120"/>
            </w:pPr>
            <w:r>
              <w:t>11.08</w:t>
            </w:r>
          </w:p>
        </w:tc>
        <w:tc>
          <w:tcPr>
            <w:tcW w:w="0" w:type="auto"/>
          </w:tcPr>
          <w:p w14:paraId="664A0A2C" w14:textId="77777777" w:rsidR="00AA493F" w:rsidRDefault="00E85945" w:rsidP="00AA493F">
            <w:pPr>
              <w:pStyle w:val="ab"/>
              <w:spacing w:before="120" w:after="120"/>
            </w:pPr>
            <w:r>
              <w:t>13.99</w:t>
            </w:r>
          </w:p>
        </w:tc>
      </w:tr>
    </w:tbl>
    <w:p w14:paraId="491DD6EB" w14:textId="77777777" w:rsidR="00AA493F" w:rsidRDefault="00AA493F" w:rsidP="00AA493F">
      <w:pPr>
        <w:pStyle w:val="ab"/>
        <w:spacing w:before="120" w:after="120"/>
      </w:pPr>
    </w:p>
    <w:p w14:paraId="18CAE218" w14:textId="3398445A"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897A40">
        <w:rPr>
          <w:rFonts w:hint="eastAsia"/>
        </w:rPr>
        <w:t>图</w:t>
      </w:r>
      <w:r w:rsidR="00897A40">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w:t>
      </w:r>
      <w:ins w:id="1064" w:author="王 庆云" w:date="2022-04-17T23:21:00Z">
        <w:r w:rsidR="00786F06">
          <w:rPr>
            <w:rFonts w:hint="eastAsia"/>
          </w:rPr>
          <w:t>间</w:t>
        </w:r>
      </w:ins>
      <w:r w:rsidR="00165353">
        <w:rPr>
          <w:rFonts w:hint="eastAsia"/>
        </w:rPr>
        <w:t>序</w:t>
      </w:r>
      <w:ins w:id="1065" w:author="王 庆云" w:date="2022-04-17T23:21:00Z">
        <w:r w:rsidR="00786F06">
          <w:rPr>
            <w:rFonts w:hint="eastAsia"/>
          </w:rPr>
          <w:t>列</w:t>
        </w:r>
      </w:ins>
      <w:del w:id="1066" w:author="王 庆云" w:date="2022-04-17T23:21:00Z">
        <w:r w:rsidR="00165353" w:rsidDel="00786F06">
          <w:rPr>
            <w:rFonts w:hint="eastAsia"/>
          </w:rPr>
          <w:delText>图</w:delText>
        </w:r>
      </w:del>
      <w:r w:rsidR="00165353">
        <w:rPr>
          <w:rFonts w:hint="eastAsia"/>
        </w:rPr>
        <w:t>，</w:t>
      </w:r>
      <w:ins w:id="1067" w:author="王 庆云" w:date="2022-04-17T23:21:00Z">
        <w:r w:rsidR="005B51C3">
          <w:rPr>
            <w:rFonts w:hint="eastAsia"/>
          </w:rPr>
          <w:t>其</w:t>
        </w:r>
      </w:ins>
      <w:del w:id="1068" w:author="王 庆云" w:date="2022-04-17T23:21:00Z">
        <w:r w:rsidR="00165353" w:rsidDel="005B51C3">
          <w:rPr>
            <w:rFonts w:hint="eastAsia"/>
          </w:rPr>
          <w:delText>图</w:delText>
        </w:r>
      </w:del>
      <w:r w:rsidR="00165353">
        <w:rPr>
          <w:rFonts w:hint="eastAsia"/>
        </w:rPr>
        <w:t>中</w:t>
      </w:r>
      <w:del w:id="1069" w:author="王 庆云" w:date="2022-04-17T23:21:00Z">
        <w:r w:rsidR="002A4CB3" w:rsidDel="005B51C3">
          <w:rPr>
            <w:rFonts w:hint="eastAsia"/>
          </w:rPr>
          <w:delText>的</w:delText>
        </w:r>
      </w:del>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w:t>
      </w:r>
      <w:ins w:id="1070" w:author="王 庆云" w:date="2022-04-17T23:21:00Z">
        <w:r w:rsidR="005B51C3">
          <w:rPr>
            <w:rFonts w:hint="eastAsia"/>
          </w:rPr>
          <w:t>为</w:t>
        </w:r>
      </w:ins>
      <w:del w:id="1071" w:author="王 庆云" w:date="2022-04-17T23:21:00Z">
        <w:r w:rsidR="00165353" w:rsidDel="005B51C3">
          <w:rPr>
            <w:rFonts w:hint="eastAsia"/>
          </w:rPr>
          <w:delText>给出了</w:delText>
        </w:r>
      </w:del>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ins w:id="1072" w:author="王 庆云" w:date="2022-04-17T23:34:00Z">
        <w:r w:rsidR="001218C2">
          <w:rPr>
            <w:rFonts w:hint="eastAsia"/>
          </w:rPr>
          <w:t>与</w:t>
        </w:r>
        <w:r w:rsidR="001218C2">
          <w:rPr>
            <w:rFonts w:hint="eastAsia"/>
          </w:rPr>
          <w:t>GPS</w:t>
        </w:r>
        <w:r w:rsidR="001218C2">
          <w:rPr>
            <w:rFonts w:hint="eastAsia"/>
          </w:rPr>
          <w:t>和</w:t>
        </w:r>
        <w:r w:rsidR="001218C2">
          <w:rPr>
            <w:rFonts w:hint="eastAsia"/>
          </w:rPr>
          <w:t>Galileo</w:t>
        </w:r>
        <w:r w:rsidR="001218C2">
          <w:rPr>
            <w:rFonts w:hint="eastAsia"/>
          </w:rPr>
          <w:t>卫星结果类似，</w:t>
        </w:r>
        <w:r w:rsidR="001218C2">
          <w:rPr>
            <w:rFonts w:hint="eastAsia"/>
          </w:rPr>
          <w:t>BDS</w:t>
        </w:r>
      </w:ins>
      <w:ins w:id="1073" w:author="王 庆云" w:date="2022-04-17T23:35:00Z">
        <w:r w:rsidR="001218C2">
          <w:rPr>
            <w:rFonts w:hint="eastAsia"/>
          </w:rPr>
          <w:t>卫星</w:t>
        </w:r>
      </w:ins>
      <w:del w:id="1074" w:author="王 庆云" w:date="2022-04-17T23:34:00Z">
        <w:r w:rsidR="008253BF" w:rsidDel="001218C2">
          <w:rPr>
            <w:rFonts w:hint="eastAsia"/>
          </w:rPr>
          <w:delText>具有</w:delText>
        </w:r>
        <w:r w:rsidR="00236DF3" w:rsidDel="001218C2">
          <w:rPr>
            <w:rFonts w:hint="eastAsia"/>
          </w:rPr>
          <w:delText>与</w:delText>
        </w:r>
        <w:r w:rsidR="002C716A" w:rsidDel="001218C2">
          <w:rPr>
            <w:rFonts w:hint="eastAsia"/>
          </w:rPr>
          <w:delText>GPS</w:delText>
        </w:r>
        <w:r w:rsidR="002C716A" w:rsidDel="001218C2">
          <w:rPr>
            <w:rFonts w:hint="eastAsia"/>
          </w:rPr>
          <w:delText>和</w:delText>
        </w:r>
        <w:r w:rsidR="002C716A" w:rsidDel="001218C2">
          <w:rPr>
            <w:rFonts w:hint="eastAsia"/>
          </w:rPr>
          <w:delText>Galileo</w:delText>
        </w:r>
        <w:r w:rsidR="002C716A" w:rsidDel="001218C2">
          <w:rPr>
            <w:rFonts w:hint="eastAsia"/>
          </w:rPr>
          <w:delText>卫星</w:delText>
        </w:r>
        <w:r w:rsidR="008253BF" w:rsidDel="001218C2">
          <w:rPr>
            <w:rFonts w:hint="eastAsia"/>
          </w:rPr>
          <w:delText>结果</w:delText>
        </w:r>
        <w:r w:rsidR="002C716A" w:rsidDel="001218C2">
          <w:rPr>
            <w:rFonts w:hint="eastAsia"/>
          </w:rPr>
          <w:delText>类似</w:delText>
        </w:r>
        <w:r w:rsidR="008253BF" w:rsidDel="001218C2">
          <w:rPr>
            <w:rFonts w:hint="eastAsia"/>
          </w:rPr>
          <w:delText>的原因</w:delText>
        </w:r>
        <w:r w:rsidR="00236DF3" w:rsidDel="001218C2">
          <w:rPr>
            <w:rFonts w:hint="eastAsia"/>
          </w:rPr>
          <w:delText>，对于</w:delText>
        </w:r>
      </w:del>
      <w:r w:rsidR="00236DF3">
        <w:rPr>
          <w:rFonts w:hint="eastAsia"/>
        </w:rPr>
        <w:t>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897A40">
        <w:rPr>
          <w:rFonts w:hint="eastAsia"/>
        </w:rPr>
        <w:t>图</w:t>
      </w:r>
      <w:r w:rsidR="00897A40">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w:t>
      </w:r>
      <w:ins w:id="1075" w:author="王 庆云" w:date="2022-04-17T23:28:00Z">
        <w:r w:rsidR="001A4289">
          <w:rPr>
            <w:rFonts w:hint="eastAsia"/>
          </w:rPr>
          <w:t>是</w:t>
        </w:r>
      </w:ins>
      <w:r w:rsidR="00B519EC">
        <w:rPr>
          <w:rFonts w:hint="eastAsia"/>
        </w:rPr>
        <w:t>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w:t>
      </w:r>
      <w:commentRangeStart w:id="1076"/>
      <w:r w:rsidR="009F2491">
        <w:rPr>
          <w:rFonts w:hint="eastAsia"/>
        </w:rPr>
        <w:t>参考文献</w:t>
      </w:r>
      <w:commentRangeEnd w:id="1076"/>
      <w:r w:rsidR="001A4289">
        <w:rPr>
          <w:rStyle w:val="aff"/>
        </w:rPr>
        <w:commentReference w:id="1076"/>
      </w:r>
      <w:r w:rsidR="009F2491">
        <w:rPr>
          <w:rFonts w:hint="eastAsia"/>
        </w:rPr>
        <w:t>）导致了轨道天边界连续性较差的结果一致</w:t>
      </w:r>
      <w:ins w:id="1077" w:author="王 庆云" w:date="2022-04-17T23:29:00Z">
        <w:r w:rsidR="001A4289">
          <w:rPr>
            <w:rFonts w:hint="eastAsia"/>
          </w:rPr>
          <w:t>，</w:t>
        </w:r>
      </w:ins>
      <w:del w:id="1078" w:author="王 庆云" w:date="2022-04-17T23:29:00Z">
        <w:r w:rsidR="009F2491" w:rsidDel="001A4289">
          <w:rPr>
            <w:rFonts w:hint="eastAsia"/>
          </w:rPr>
          <w:delText>。</w:delText>
        </w:r>
      </w:del>
      <w:r w:rsidR="00AF6FD8">
        <w:rPr>
          <w:rFonts w:hint="eastAsia"/>
        </w:rPr>
        <w:t>也侧面反映了</w:t>
      </w:r>
      <w:r w:rsidR="00AF6FD8">
        <w:rPr>
          <w:rFonts w:hint="eastAsia"/>
        </w:rPr>
        <w:t>BDS</w:t>
      </w:r>
      <w:r w:rsidR="00AF6FD8">
        <w:rPr>
          <w:rFonts w:hint="eastAsia"/>
        </w:rPr>
        <w:t>实时滤波轨道具有更好的</w:t>
      </w:r>
      <w:del w:id="1079" w:author="王 庆云" w:date="2022-04-17T23:33:00Z">
        <w:r w:rsidR="00AF6FD8" w:rsidDel="001218C2">
          <w:rPr>
            <w:rFonts w:hint="eastAsia"/>
          </w:rPr>
          <w:delText>轨</w:delText>
        </w:r>
      </w:del>
      <w:del w:id="1080" w:author="王 庆云" w:date="2022-04-17T23:29:00Z">
        <w:r w:rsidR="00AF6FD8" w:rsidDel="001A4289">
          <w:rPr>
            <w:rFonts w:hint="eastAsia"/>
          </w:rPr>
          <w:delText>道</w:delText>
        </w:r>
      </w:del>
      <w:r w:rsidR="00AF6FD8">
        <w:rPr>
          <w:rFonts w:hint="eastAsia"/>
        </w:rPr>
        <w:t>连续性。</w:t>
      </w:r>
    </w:p>
    <w:p w14:paraId="3A507BB3" w14:textId="557EE807"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897A40">
        <w:rPr>
          <w:rFonts w:hint="eastAsia"/>
        </w:rPr>
        <w:t>表</w:t>
      </w:r>
      <w:r w:rsidR="00897A40">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w:t>
      </w:r>
      <w:ins w:id="1081" w:author="王 庆云" w:date="2022-04-17T23:27:00Z">
        <w:r w:rsidR="001A4289">
          <w:rPr>
            <w:rFonts w:hint="eastAsia"/>
          </w:rPr>
          <w:t>介</w:t>
        </w:r>
      </w:ins>
      <w:del w:id="1082" w:author="王 庆云" w:date="2022-04-17T23:27:00Z">
        <w:r w:rsidR="00C82D93" w:rsidDel="001A4289">
          <w:rPr>
            <w:rFonts w:hint="eastAsia"/>
          </w:rPr>
          <w:delText>位</w:delText>
        </w:r>
      </w:del>
      <w:r w:rsidR="00C82D93">
        <w:rPr>
          <w:rFonts w:hint="eastAsia"/>
        </w:rPr>
        <w:t>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14:paraId="3CA658B8" w14:textId="77777777" w:rsidR="00D45EA1" w:rsidRDefault="00C564D6" w:rsidP="00D45EA1">
      <w:pPr>
        <w:pStyle w:val="aa"/>
        <w:spacing w:before="120" w:after="120"/>
      </w:pPr>
      <w:r>
        <w:rPr>
          <w:noProof/>
        </w:rPr>
        <w:drawing>
          <wp:inline distT="0" distB="0" distL="0" distR="0" wp14:anchorId="1CCB86F3" wp14:editId="4704E9E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14:anchorId="228D08CC" wp14:editId="17974C75">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54A66AC0" w14:textId="77777777" w:rsidR="00D45EA1" w:rsidRDefault="001309C1" w:rsidP="00D45EA1">
      <w:pPr>
        <w:pStyle w:val="a"/>
        <w:spacing w:before="120" w:after="120"/>
      </w:pPr>
      <w:bookmarkStart w:id="1083" w:name="fig_multi_BDS_COD_series"/>
      <w:bookmarkEnd w:id="1083"/>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14:paraId="0F5A34C6" w14:textId="77777777" w:rsidR="00C45BA1" w:rsidRDefault="00C45BA1" w:rsidP="00C45BA1">
      <w:pPr>
        <w:pStyle w:val="ab"/>
        <w:spacing w:before="120" w:after="120"/>
      </w:pPr>
    </w:p>
    <w:p w14:paraId="12A74E6C" w14:textId="77777777" w:rsidR="00B84735" w:rsidRDefault="00E33767" w:rsidP="00B84735">
      <w:pPr>
        <w:pStyle w:val="aa"/>
        <w:spacing w:before="120" w:after="120"/>
      </w:pPr>
      <w:r>
        <w:rPr>
          <w:noProof/>
        </w:rPr>
        <w:drawing>
          <wp:inline distT="0" distB="0" distL="0" distR="0" wp14:anchorId="225CEFE2" wp14:editId="626B8099">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14:anchorId="51316312" wp14:editId="6EB27C2F">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14:paraId="37784B71" w14:textId="77777777" w:rsidR="00E90BA2" w:rsidRDefault="00074D66" w:rsidP="00E90BA2">
      <w:pPr>
        <w:pStyle w:val="a"/>
        <w:spacing w:before="120" w:after="120"/>
        <w:ind w:firstLine="480"/>
      </w:pPr>
      <w:bookmarkStart w:id="1084" w:name="fig_multi_BDS_WUM_series"/>
      <w:bookmarkEnd w:id="1084"/>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14:paraId="1CF30F76" w14:textId="77777777" w:rsidR="00E90BA2" w:rsidRDefault="00E90BA2" w:rsidP="00E90BA2">
      <w:pPr>
        <w:pStyle w:val="a0"/>
        <w:spacing w:before="120" w:after="120"/>
        <w:ind w:firstLine="480"/>
      </w:pPr>
      <w:bookmarkStart w:id="1085" w:name="table_BDS_convergence"/>
      <w:bookmarkEnd w:id="1085"/>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14:paraId="757618A1" w14:textId="77777777" w:rsidTr="0063529F">
        <w:trPr>
          <w:cnfStyle w:val="100000000000" w:firstRow="1" w:lastRow="0" w:firstColumn="0" w:lastColumn="0" w:oddVBand="0" w:evenVBand="0" w:oddHBand="0" w:evenHBand="0" w:firstRowFirstColumn="0" w:firstRowLastColumn="0" w:lastRowFirstColumn="0" w:lastRowLastColumn="0"/>
        </w:trPr>
        <w:tc>
          <w:tcPr>
            <w:tcW w:w="0" w:type="auto"/>
          </w:tcPr>
          <w:p w14:paraId="33A4DA70" w14:textId="77777777" w:rsidR="00E90BA2" w:rsidRDefault="00E90BA2" w:rsidP="0063529F">
            <w:pPr>
              <w:pStyle w:val="ab"/>
              <w:spacing w:before="120" w:after="120"/>
              <w:ind w:firstLine="482"/>
            </w:pPr>
            <w:r>
              <w:rPr>
                <w:rFonts w:hint="eastAsia"/>
              </w:rPr>
              <w:t>卫星类型</w:t>
            </w:r>
          </w:p>
        </w:tc>
        <w:tc>
          <w:tcPr>
            <w:tcW w:w="0" w:type="auto"/>
          </w:tcPr>
          <w:p w14:paraId="565CD9D8" w14:textId="77777777" w:rsidR="00E90BA2" w:rsidRDefault="00E90BA2" w:rsidP="0063529F">
            <w:pPr>
              <w:pStyle w:val="ab"/>
              <w:spacing w:before="120" w:after="120"/>
              <w:ind w:firstLine="482"/>
            </w:pPr>
            <w:r>
              <w:rPr>
                <w:rFonts w:hint="eastAsia"/>
              </w:rPr>
              <w:t>切向</w:t>
            </w:r>
          </w:p>
        </w:tc>
        <w:tc>
          <w:tcPr>
            <w:tcW w:w="0" w:type="auto"/>
          </w:tcPr>
          <w:p w14:paraId="431E2788" w14:textId="77777777" w:rsidR="00E90BA2" w:rsidRDefault="00E90BA2" w:rsidP="0063529F">
            <w:pPr>
              <w:pStyle w:val="ab"/>
              <w:spacing w:before="120" w:after="120"/>
              <w:ind w:firstLine="482"/>
            </w:pPr>
            <w:r>
              <w:rPr>
                <w:rFonts w:hint="eastAsia"/>
              </w:rPr>
              <w:t>法向</w:t>
            </w:r>
          </w:p>
        </w:tc>
        <w:tc>
          <w:tcPr>
            <w:tcW w:w="0" w:type="auto"/>
          </w:tcPr>
          <w:p w14:paraId="76DF741B" w14:textId="77777777" w:rsidR="00E90BA2" w:rsidRDefault="00E90BA2" w:rsidP="0063529F">
            <w:pPr>
              <w:pStyle w:val="ab"/>
              <w:spacing w:before="120" w:after="120"/>
              <w:ind w:firstLine="482"/>
            </w:pPr>
            <w:r>
              <w:rPr>
                <w:rFonts w:hint="eastAsia"/>
              </w:rPr>
              <w:t>径向</w:t>
            </w:r>
          </w:p>
        </w:tc>
      </w:tr>
      <w:tr w:rsidR="00E90BA2" w14:paraId="195E388C" w14:textId="77777777" w:rsidTr="0063529F">
        <w:tc>
          <w:tcPr>
            <w:tcW w:w="0" w:type="auto"/>
          </w:tcPr>
          <w:p w14:paraId="4E9BDD30" w14:textId="77777777"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14:paraId="4C81484A" w14:textId="77777777" w:rsidR="00E90BA2" w:rsidRDefault="00252CBE" w:rsidP="0063529F">
            <w:pPr>
              <w:pStyle w:val="ab"/>
              <w:spacing w:before="120" w:after="120"/>
              <w:ind w:firstLine="482"/>
            </w:pPr>
            <w:r>
              <w:rPr>
                <w:rFonts w:hint="eastAsia"/>
              </w:rPr>
              <w:t>7</w:t>
            </w:r>
            <w:r>
              <w:t>.37</w:t>
            </w:r>
          </w:p>
        </w:tc>
        <w:tc>
          <w:tcPr>
            <w:tcW w:w="0" w:type="auto"/>
          </w:tcPr>
          <w:p w14:paraId="16BF0E29" w14:textId="77777777" w:rsidR="00E90BA2" w:rsidRDefault="00252CBE" w:rsidP="0063529F">
            <w:pPr>
              <w:pStyle w:val="ab"/>
              <w:spacing w:before="120" w:after="120"/>
              <w:ind w:firstLine="482"/>
            </w:pPr>
            <w:r>
              <w:rPr>
                <w:rFonts w:hint="eastAsia"/>
              </w:rPr>
              <w:t>6</w:t>
            </w:r>
            <w:r>
              <w:t>.86</w:t>
            </w:r>
          </w:p>
        </w:tc>
        <w:tc>
          <w:tcPr>
            <w:tcW w:w="0" w:type="auto"/>
          </w:tcPr>
          <w:p w14:paraId="3A8EF51D" w14:textId="77777777" w:rsidR="00E90BA2" w:rsidRDefault="00624B8C" w:rsidP="0063529F">
            <w:pPr>
              <w:pStyle w:val="ab"/>
              <w:spacing w:before="120" w:after="120"/>
              <w:ind w:firstLine="482"/>
            </w:pPr>
            <w:r>
              <w:t>13.</w:t>
            </w:r>
            <w:r w:rsidR="00252CBE">
              <w:t>25</w:t>
            </w:r>
          </w:p>
        </w:tc>
      </w:tr>
      <w:tr w:rsidR="00E90BA2" w14:paraId="561C0D6C" w14:textId="77777777" w:rsidTr="0063529F">
        <w:tc>
          <w:tcPr>
            <w:tcW w:w="0" w:type="auto"/>
          </w:tcPr>
          <w:p w14:paraId="4EAC129F" w14:textId="77777777"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14:paraId="3A534DB5" w14:textId="77777777" w:rsidR="00E90BA2" w:rsidRDefault="00543C61" w:rsidP="0063529F">
            <w:pPr>
              <w:pStyle w:val="ab"/>
              <w:spacing w:before="120" w:after="120"/>
              <w:ind w:firstLine="482"/>
            </w:pPr>
            <w:r>
              <w:rPr>
                <w:rFonts w:hint="eastAsia"/>
              </w:rPr>
              <w:t>1</w:t>
            </w:r>
            <w:r>
              <w:t>1.85</w:t>
            </w:r>
          </w:p>
        </w:tc>
        <w:tc>
          <w:tcPr>
            <w:tcW w:w="0" w:type="auto"/>
          </w:tcPr>
          <w:p w14:paraId="28D8DA78" w14:textId="77777777" w:rsidR="00E90BA2" w:rsidRDefault="00C7521D" w:rsidP="0063529F">
            <w:pPr>
              <w:pStyle w:val="ab"/>
              <w:spacing w:before="120" w:after="120"/>
              <w:ind w:firstLine="482"/>
            </w:pPr>
            <w:r>
              <w:t>13.80</w:t>
            </w:r>
          </w:p>
        </w:tc>
        <w:tc>
          <w:tcPr>
            <w:tcW w:w="0" w:type="auto"/>
          </w:tcPr>
          <w:p w14:paraId="2241EC89" w14:textId="77777777" w:rsidR="00E90BA2" w:rsidRDefault="00C7521D" w:rsidP="0063529F">
            <w:pPr>
              <w:pStyle w:val="ab"/>
              <w:spacing w:before="120" w:after="120"/>
              <w:ind w:firstLine="482"/>
            </w:pPr>
            <w:r>
              <w:t>2</w:t>
            </w:r>
            <w:r w:rsidR="00C82D93">
              <w:t>0.67</w:t>
            </w:r>
          </w:p>
        </w:tc>
      </w:tr>
    </w:tbl>
    <w:p w14:paraId="0D3BD748" w14:textId="77777777" w:rsidR="00E90BA2" w:rsidRPr="00E90BA2" w:rsidRDefault="00E90BA2" w:rsidP="00E90BA2">
      <w:pPr>
        <w:spacing w:before="60" w:after="60"/>
        <w:ind w:firstLine="480"/>
      </w:pPr>
    </w:p>
    <w:p w14:paraId="4BBE9FF9" w14:textId="77777777" w:rsidR="00857991" w:rsidRDefault="00857991" w:rsidP="00596A6E">
      <w:pPr>
        <w:pStyle w:val="2"/>
      </w:pPr>
      <w:bookmarkStart w:id="1086" w:name="_Toc101082683"/>
      <w:r>
        <w:rPr>
          <w:rFonts w:hint="eastAsia"/>
        </w:rPr>
        <w:t>本章小结</w:t>
      </w:r>
      <w:bookmarkEnd w:id="1086"/>
    </w:p>
    <w:p w14:paraId="6B0C03D9" w14:textId="63C2F2D1"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w:t>
      </w:r>
      <w:ins w:id="1087" w:author="王 庆云" w:date="2022-04-17T23:09:00Z">
        <w:r w:rsidR="00E61C46">
          <w:rPr>
            <w:rFonts w:hint="eastAsia"/>
          </w:rPr>
          <w:t>间</w:t>
        </w:r>
      </w:ins>
      <w:r w:rsidR="00436450">
        <w:rPr>
          <w:rFonts w:hint="eastAsia"/>
        </w:rPr>
        <w:t>序</w:t>
      </w:r>
      <w:ins w:id="1088" w:author="王 庆云" w:date="2022-04-17T23:09:00Z">
        <w:r w:rsidR="00E61C46">
          <w:rPr>
            <w:rFonts w:hint="eastAsia"/>
          </w:rPr>
          <w:t>列</w:t>
        </w:r>
      </w:ins>
      <w:del w:id="1089" w:author="王 庆云" w:date="2022-04-17T23:09:00Z">
        <w:r w:rsidR="00436450" w:rsidDel="00E61C46">
          <w:rPr>
            <w:rFonts w:hint="eastAsia"/>
          </w:rPr>
          <w:delText>图</w:delText>
        </w:r>
      </w:del>
      <w:r w:rsidR="00436450">
        <w:rPr>
          <w:rFonts w:hint="eastAsia"/>
        </w:rPr>
        <w:t>，结果表明，三个系统的实时轨道均能在</w:t>
      </w:r>
      <w:r w:rsidR="00436450">
        <w:t>24</w:t>
      </w:r>
      <w:r w:rsidR="00436450">
        <w:rPr>
          <w:rFonts w:hint="eastAsia"/>
        </w:rPr>
        <w:t>h</w:t>
      </w:r>
      <w:r w:rsidR="00436450">
        <w:rPr>
          <w:rFonts w:hint="eastAsia"/>
        </w:rPr>
        <w:t>后完全收敛，同时</w:t>
      </w:r>
      <w:ins w:id="1090" w:author="王 庆云" w:date="2022-04-17T23:10:00Z">
        <w:r w:rsidR="00E61C46">
          <w:rPr>
            <w:rFonts w:hint="eastAsia"/>
          </w:rPr>
          <w:t>受</w:t>
        </w:r>
      </w:ins>
      <w:del w:id="1091" w:author="王 庆云" w:date="2022-04-17T23:10:00Z">
        <w:r w:rsidR="00436450" w:rsidDel="00E61C46">
          <w:rPr>
            <w:rFonts w:hint="eastAsia"/>
          </w:rPr>
          <w:delText>由于</w:delText>
        </w:r>
      </w:del>
      <w:r w:rsidR="00436450">
        <w:rPr>
          <w:rFonts w:hint="eastAsia"/>
        </w:rPr>
        <w:t>模糊度固定的影响，</w:t>
      </w:r>
      <w:del w:id="1092" w:author="王 庆云" w:date="2022-04-17T23:10:00Z">
        <w:r w:rsidR="00436450" w:rsidDel="00E61C46">
          <w:rPr>
            <w:rFonts w:hint="eastAsia"/>
          </w:rPr>
          <w:delText>导致</w:delText>
        </w:r>
      </w:del>
      <w:r w:rsidR="00436450">
        <w:rPr>
          <w:rFonts w:hint="eastAsia"/>
        </w:rPr>
        <w:t>实时轨道在切向方向上容易</w:t>
      </w:r>
      <w:r w:rsidR="00580F35">
        <w:rPr>
          <w:rFonts w:hint="eastAsia"/>
        </w:rPr>
        <w:t>发生</w:t>
      </w:r>
      <w:r w:rsidR="00436450">
        <w:rPr>
          <w:rFonts w:hint="eastAsia"/>
        </w:rPr>
        <w:t>跳变。</w:t>
      </w:r>
      <w:r w:rsidR="00580F35">
        <w:rPr>
          <w:rFonts w:hint="eastAsia"/>
        </w:rPr>
        <w:t>除此之外，</w:t>
      </w:r>
      <w:del w:id="1093" w:author="王 庆云" w:date="2022-04-17T23:10:00Z">
        <w:r w:rsidR="00580F35" w:rsidDel="00E61C46">
          <w:rPr>
            <w:rFonts w:hint="eastAsia"/>
          </w:rPr>
          <w:delText>特别对比了</w:delText>
        </w:r>
      </w:del>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14:paraId="46FC875B" w14:textId="77777777" w:rsidR="00AA32E4" w:rsidRDefault="00AA32E4" w:rsidP="001C5752">
      <w:pPr>
        <w:pStyle w:val="1"/>
      </w:pPr>
      <w:bookmarkStart w:id="1094" w:name="_Toc101082684"/>
      <w:r>
        <w:rPr>
          <w:rFonts w:hint="eastAsia"/>
        </w:rPr>
        <w:t>结论</w:t>
      </w:r>
      <w:r w:rsidR="005F03BD">
        <w:rPr>
          <w:rFonts w:hint="eastAsia"/>
        </w:rPr>
        <w:t>与展望</w:t>
      </w:r>
      <w:bookmarkEnd w:id="1094"/>
    </w:p>
    <w:p w14:paraId="60E17AB5" w14:textId="77777777" w:rsidR="00AA32E4" w:rsidRDefault="00AA32E4" w:rsidP="00596A6E">
      <w:pPr>
        <w:pStyle w:val="2"/>
      </w:pPr>
      <w:bookmarkStart w:id="1095" w:name="_Toc101082685"/>
      <w:r>
        <w:rPr>
          <w:rFonts w:hint="eastAsia"/>
        </w:rPr>
        <w:t>工作总结</w:t>
      </w:r>
      <w:bookmarkEnd w:id="1095"/>
    </w:p>
    <w:p w14:paraId="452D6AFD" w14:textId="7986D0E1"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ins w:id="1096" w:author="王 庆云" w:date="2022-04-17T21:24:00Z">
        <w:r w:rsidR="00AE654E">
          <w:rPr>
            <w:rFonts w:hint="eastAsia"/>
          </w:rPr>
          <w:t>针对目前</w:t>
        </w:r>
        <w:r w:rsidR="00AE654E">
          <w:rPr>
            <w:rFonts w:hint="eastAsia"/>
          </w:rPr>
          <w:t>GNSS</w:t>
        </w:r>
        <w:r w:rsidR="00AE654E">
          <w:rPr>
            <w:rFonts w:hint="eastAsia"/>
          </w:rPr>
          <w:t>高精度定位服务对实时轨道服务的迫切需求，考虑到</w:t>
        </w:r>
      </w:ins>
      <w:del w:id="1097" w:author="王 庆云" w:date="2022-04-17T21:24:00Z">
        <w:r w:rsidR="00D40690" w:rsidDel="00AE654E">
          <w:rPr>
            <w:rFonts w:hint="eastAsia"/>
          </w:rPr>
          <w:delText>针对</w:delText>
        </w:r>
      </w:del>
      <w:r w:rsidR="00D520DF">
        <w:rPr>
          <w:rFonts w:hint="eastAsia"/>
        </w:rPr>
        <w:t>目前</w:t>
      </w:r>
      <w:r w:rsidR="00A21464">
        <w:rPr>
          <w:rFonts w:hint="eastAsia"/>
        </w:rPr>
        <w:t>基于超快轨道的实时轨道服务</w:t>
      </w:r>
      <w:r w:rsidR="00D520DF">
        <w:rPr>
          <w:rFonts w:hint="eastAsia"/>
        </w:rPr>
        <w:t>在实时性和精确性上存在</w:t>
      </w:r>
      <w:ins w:id="1098" w:author="王 庆云" w:date="2022-04-17T21:22:00Z">
        <w:r w:rsidR="00AE654E">
          <w:rPr>
            <w:rFonts w:hint="eastAsia"/>
          </w:rPr>
          <w:t>的</w:t>
        </w:r>
      </w:ins>
      <w:del w:id="1099" w:author="王 庆云" w:date="2022-04-17T21:22:00Z">
        <w:r w:rsidR="00D520DF" w:rsidDel="00AE654E">
          <w:rPr>
            <w:rFonts w:hint="eastAsia"/>
          </w:rPr>
          <w:delText>着</w:delText>
        </w:r>
      </w:del>
      <w:r w:rsidR="00D520DF">
        <w:rPr>
          <w:rFonts w:hint="eastAsia"/>
        </w:rPr>
        <w:t>难以兼容的技术瓶颈，</w:t>
      </w:r>
      <w:del w:id="1100" w:author="王 庆云" w:date="2022-04-17T21:24:00Z">
        <w:r w:rsidR="000C3C94" w:rsidDel="00AE654E">
          <w:rPr>
            <w:rFonts w:hint="eastAsia"/>
          </w:rPr>
          <w:delText>同时</w:delText>
        </w:r>
        <w:r w:rsidR="0029103C" w:rsidDel="00AE654E">
          <w:rPr>
            <w:rFonts w:hint="eastAsia"/>
          </w:rPr>
          <w:delText>考虑到</w:delText>
        </w:r>
        <w:r w:rsidR="00252EC7" w:rsidDel="00AE654E">
          <w:rPr>
            <w:rFonts w:hint="eastAsia"/>
          </w:rPr>
          <w:delText>目前</w:delText>
        </w:r>
        <w:r w:rsidR="00252EC7" w:rsidDel="00AE654E">
          <w:rPr>
            <w:rFonts w:hint="eastAsia"/>
          </w:rPr>
          <w:delText>GNSS</w:delText>
        </w:r>
        <w:r w:rsidR="00252EC7" w:rsidDel="00AE654E">
          <w:rPr>
            <w:rFonts w:hint="eastAsia"/>
          </w:rPr>
          <w:delText>高精度定位服务对实时轨道服务</w:delText>
        </w:r>
        <w:r w:rsidR="00064980" w:rsidDel="00AE654E">
          <w:rPr>
            <w:rFonts w:hint="eastAsia"/>
          </w:rPr>
          <w:delText>的</w:delText>
        </w:r>
      </w:del>
      <w:del w:id="1101" w:author="王 庆云" w:date="2022-04-17T21:23:00Z">
        <w:r w:rsidR="00252EC7" w:rsidDel="00AE654E">
          <w:rPr>
            <w:rFonts w:hint="eastAsia"/>
          </w:rPr>
          <w:delText>着</w:delText>
        </w:r>
      </w:del>
      <w:del w:id="1102" w:author="王 庆云" w:date="2022-04-17T21:24:00Z">
        <w:r w:rsidR="00252EC7" w:rsidDel="00AE654E">
          <w:rPr>
            <w:rFonts w:hint="eastAsia"/>
          </w:rPr>
          <w:delText>迫切需求</w:delText>
        </w:r>
      </w:del>
      <w:r w:rsidR="00064980">
        <w:rPr>
          <w:rFonts w:hint="eastAsia"/>
        </w:rPr>
        <w:t>以及</w:t>
      </w:r>
      <w:r w:rsidR="00D520DF">
        <w:rPr>
          <w:rFonts w:hint="eastAsia"/>
        </w:rPr>
        <w:t>基于滤波方法的实时轨道服务</w:t>
      </w:r>
      <w:del w:id="1103" w:author="王 庆云" w:date="2022-04-17T21:25:00Z">
        <w:r w:rsidR="0029103C" w:rsidDel="00AE654E">
          <w:rPr>
            <w:rFonts w:hint="eastAsia"/>
          </w:rPr>
          <w:delText>因</w:delText>
        </w:r>
      </w:del>
      <w:r w:rsidR="0029103C">
        <w:rPr>
          <w:rFonts w:hint="eastAsia"/>
        </w:rPr>
        <w:t>在轨道精度、连续性等方面的优势</w:t>
      </w:r>
      <w:r w:rsidR="00064980">
        <w:rPr>
          <w:rFonts w:hint="eastAsia"/>
        </w:rPr>
        <w:t>所</w:t>
      </w:r>
      <w:ins w:id="1104" w:author="王 庆云" w:date="2022-04-17T21:25:00Z">
        <w:r w:rsidR="00AE654E">
          <w:rPr>
            <w:rFonts w:hint="eastAsia"/>
          </w:rPr>
          <w:t>体现出</w:t>
        </w:r>
      </w:ins>
      <w:del w:id="1105" w:author="王 庆云" w:date="2022-04-17T21:25:00Z">
        <w:r w:rsidR="0029103C" w:rsidDel="00AE654E">
          <w:rPr>
            <w:rFonts w:hint="eastAsia"/>
          </w:rPr>
          <w:delText>具有</w:delText>
        </w:r>
      </w:del>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w:t>
      </w:r>
      <w:ins w:id="1106" w:author="王 庆云" w:date="2022-04-17T21:25:00Z">
        <w:r w:rsidR="00AE654E">
          <w:rPr>
            <w:rFonts w:hint="eastAsia"/>
          </w:rPr>
          <w:t>。</w:t>
        </w:r>
      </w:ins>
      <w:del w:id="1107" w:author="王 庆云" w:date="2022-04-17T21:25:00Z">
        <w:r w:rsidR="00064980" w:rsidDel="00AE654E">
          <w:rPr>
            <w:rFonts w:hint="eastAsia"/>
          </w:rPr>
          <w:delText>，</w:delText>
        </w:r>
      </w:del>
      <w:r w:rsidR="00064980">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14:paraId="7A6E41B3" w14:textId="5FE8159F"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w:t>
      </w:r>
      <w:ins w:id="1108" w:author="王 庆云" w:date="2022-04-17T21:27:00Z">
        <w:r w:rsidR="00AC457C">
          <w:rPr>
            <w:rFonts w:hint="eastAsia"/>
          </w:rPr>
          <w:t>进行了</w:t>
        </w:r>
      </w:ins>
      <w:ins w:id="1109" w:author="王 庆云" w:date="2022-04-17T21:28:00Z">
        <w:r w:rsidR="006F29F4">
          <w:rPr>
            <w:rFonts w:hint="eastAsia"/>
          </w:rPr>
          <w:t>深入</w:t>
        </w:r>
      </w:ins>
      <w:del w:id="1110" w:author="王 庆云" w:date="2022-04-17T21:28:00Z">
        <w:r w:rsidR="00687CC3" w:rsidDel="006F29F4">
          <w:rPr>
            <w:rFonts w:hint="eastAsia"/>
          </w:rPr>
          <w:delText>梳理</w:delText>
        </w:r>
      </w:del>
      <w:r w:rsidR="00687CC3">
        <w:rPr>
          <w:rFonts w:hint="eastAsia"/>
        </w:rPr>
        <w:t>分析，</w:t>
      </w:r>
      <w:r w:rsidR="00AA40AC">
        <w:rPr>
          <w:rFonts w:hint="eastAsia"/>
        </w:rPr>
        <w:t>论述</w:t>
      </w:r>
      <w:r w:rsidR="00687CC3">
        <w:rPr>
          <w:rFonts w:hint="eastAsia"/>
        </w:rPr>
        <w:t>了</w:t>
      </w:r>
      <w:del w:id="1111" w:author="王 庆云" w:date="2022-04-17T21:27:00Z">
        <w:r w:rsidR="00C67252" w:rsidDel="00AC457C">
          <w:rPr>
            <w:rFonts w:hint="eastAsia"/>
          </w:rPr>
          <w:delText>关于</w:delText>
        </w:r>
      </w:del>
      <w:r w:rsidR="00C67252">
        <w:rPr>
          <w:rFonts w:hint="eastAsia"/>
        </w:rPr>
        <w:t>实时滤波轨道确定中</w:t>
      </w:r>
      <w:r w:rsidR="00495711">
        <w:rPr>
          <w:rFonts w:hint="eastAsia"/>
        </w:rPr>
        <w:t>的</w:t>
      </w:r>
      <w:del w:id="1112" w:author="王 庆云" w:date="2022-04-17T21:27:00Z">
        <w:r w:rsidR="00AA40AC" w:rsidDel="00AC457C">
          <w:rPr>
            <w:rFonts w:hint="eastAsia"/>
          </w:rPr>
          <w:delText>关键</w:delText>
        </w:r>
        <w:r w:rsidR="00C67252" w:rsidDel="00AC457C">
          <w:rPr>
            <w:rFonts w:hint="eastAsia"/>
          </w:rPr>
          <w:delText>问题</w:delText>
        </w:r>
        <w:r w:rsidR="00AA40AC" w:rsidDel="00AC457C">
          <w:rPr>
            <w:rFonts w:hint="eastAsia"/>
          </w:rPr>
          <w:delText>和</w:delText>
        </w:r>
      </w:del>
      <w:r w:rsidR="00495711">
        <w:rPr>
          <w:rFonts w:hint="eastAsia"/>
        </w:rPr>
        <w:t>研究</w:t>
      </w:r>
      <w:r w:rsidR="00AA40AC">
        <w:rPr>
          <w:rFonts w:hint="eastAsia"/>
        </w:rPr>
        <w:t>意义</w:t>
      </w:r>
      <w:ins w:id="1113" w:author="王 庆云" w:date="2022-04-17T21:27:00Z">
        <w:r w:rsidR="00AC457C">
          <w:rPr>
            <w:rFonts w:hint="eastAsia"/>
          </w:rPr>
          <w:t>和关键问题</w:t>
        </w:r>
      </w:ins>
      <w:r w:rsidR="00AA40AC">
        <w:rPr>
          <w:rFonts w:hint="eastAsia"/>
        </w:rPr>
        <w:t>，</w:t>
      </w:r>
      <w:ins w:id="1114" w:author="王 庆云" w:date="2022-04-17T21:27:00Z">
        <w:r w:rsidR="00AC457C">
          <w:rPr>
            <w:rFonts w:hint="eastAsia"/>
          </w:rPr>
          <w:t>并</w:t>
        </w:r>
      </w:ins>
      <w:del w:id="1115" w:author="王 庆云" w:date="2022-04-17T21:27:00Z">
        <w:r w:rsidR="00495711" w:rsidDel="00AC457C">
          <w:rPr>
            <w:rFonts w:hint="eastAsia"/>
          </w:rPr>
          <w:delText>在基础上</w:delText>
        </w:r>
      </w:del>
      <w:r w:rsidR="00AA40AC">
        <w:rPr>
          <w:rFonts w:hint="eastAsia"/>
        </w:rPr>
        <w:t>给出了本文的研究目标和研究内容</w:t>
      </w:r>
      <w:r w:rsidR="00687CC3">
        <w:rPr>
          <w:rFonts w:hint="eastAsia"/>
        </w:rPr>
        <w:t>。</w:t>
      </w:r>
    </w:p>
    <w:p w14:paraId="72DB6F67" w14:textId="726AE637"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w:t>
      </w:r>
      <w:del w:id="1116" w:author="王 庆云" w:date="2022-04-17T21:28:00Z">
        <w:r w:rsidR="00D90045" w:rsidDel="006F29F4">
          <w:rPr>
            <w:rFonts w:hint="eastAsia"/>
          </w:rPr>
          <w:delText>测</w:delText>
        </w:r>
        <w:r w:rsidR="008B0A79" w:rsidDel="006F29F4">
          <w:rPr>
            <w:rFonts w:hint="eastAsia"/>
          </w:rPr>
          <w:delText>观</w:delText>
        </w:r>
      </w:del>
      <w:r w:rsidR="008B0A79">
        <w:rPr>
          <w:rFonts w:hint="eastAsia"/>
        </w:rPr>
        <w:t>测方程、导航卫星运动模型进行</w:t>
      </w:r>
      <w:r w:rsidR="004A428E">
        <w:rPr>
          <w:rFonts w:hint="eastAsia"/>
        </w:rPr>
        <w:t>梳理</w:t>
      </w:r>
      <w:ins w:id="1117" w:author="王 庆云" w:date="2022-04-17T21:29:00Z">
        <w:r w:rsidR="006F29F4">
          <w:rPr>
            <w:rFonts w:hint="eastAsia"/>
          </w:rPr>
          <w:t>总结</w:t>
        </w:r>
      </w:ins>
      <w:del w:id="1118" w:author="王 庆云" w:date="2022-04-17T21:29:00Z">
        <w:r w:rsidR="008B0A79" w:rsidDel="006F29F4">
          <w:rPr>
            <w:rFonts w:hint="eastAsia"/>
          </w:rPr>
          <w:delText>分析</w:delText>
        </w:r>
      </w:del>
      <w:r w:rsidR="008B0A79">
        <w:rPr>
          <w:rFonts w:hint="eastAsia"/>
        </w:rPr>
        <w:t>。最后介绍了整体最小二乘以及卡尔曼滤波两种</w:t>
      </w:r>
      <w:r w:rsidR="008B0A79">
        <w:rPr>
          <w:rFonts w:hint="eastAsia"/>
        </w:rPr>
        <w:t>GNSS</w:t>
      </w:r>
      <w:r w:rsidR="008B0A79">
        <w:rPr>
          <w:rFonts w:hint="eastAsia"/>
        </w:rPr>
        <w:t>数据处理常用的参数估计方法。</w:t>
      </w:r>
    </w:p>
    <w:p w14:paraId="674DBA87" w14:textId="21FEC855"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w:t>
      </w:r>
      <w:ins w:id="1119" w:author="王 庆云" w:date="2022-04-17T21:30:00Z">
        <w:r w:rsidR="006F29F4">
          <w:rPr>
            <w:rFonts w:hint="eastAsia"/>
          </w:rPr>
          <w:t>并</w:t>
        </w:r>
      </w:ins>
      <w:r w:rsidR="00A44FCA">
        <w:rPr>
          <w:rFonts w:hint="eastAsia"/>
        </w:rPr>
        <w:t>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del w:id="1120" w:author="王 庆云" w:date="2022-04-17T21:31:00Z">
        <w:r w:rsidR="008656BC" w:rsidDel="006F29F4">
          <w:rPr>
            <w:rFonts w:hint="eastAsia"/>
          </w:rPr>
          <w:delText>对于</w:delText>
        </w:r>
      </w:del>
      <w:del w:id="1121" w:author="王 庆云" w:date="2022-04-17T21:32:00Z">
        <w:r w:rsidR="008656BC" w:rsidDel="00A220E7">
          <w:rPr>
            <w:rFonts w:hint="eastAsia"/>
          </w:rPr>
          <w:delText>实时模糊度固定效果差</w:delText>
        </w:r>
      </w:del>
      <w:r w:rsidR="009A0D19">
        <w:rPr>
          <w:rFonts w:hint="eastAsia"/>
        </w:rPr>
        <w:t>提出了采用</w:t>
      </w:r>
      <w:r w:rsidR="00290A97">
        <w:rPr>
          <w:rFonts w:hint="eastAsia"/>
        </w:rPr>
        <w:t>对所有双差模糊度进行松约束固定的处理策略</w:t>
      </w:r>
      <w:ins w:id="1122" w:author="王 庆云" w:date="2022-04-17T21:35:00Z">
        <w:r w:rsidR="00A220E7">
          <w:rPr>
            <w:rFonts w:hint="eastAsia"/>
          </w:rPr>
          <w:t>以改善实时模糊度固定效果差的问题。</w:t>
        </w:r>
      </w:ins>
      <w:del w:id="1123" w:author="王 庆云" w:date="2022-04-17T21:35:00Z">
        <w:r w:rsidR="00290A97" w:rsidDel="00A220E7">
          <w:rPr>
            <w:rFonts w:hint="eastAsia"/>
          </w:rPr>
          <w:delText>，</w:delText>
        </w:r>
      </w:del>
      <w:r w:rsidR="00290A97">
        <w:rPr>
          <w:rFonts w:hint="eastAsia"/>
        </w:rPr>
        <w:t>相较于浮点解</w:t>
      </w:r>
      <w:r w:rsidR="004B3304">
        <w:rPr>
          <w:rFonts w:hint="eastAsia"/>
        </w:rPr>
        <w:t>，</w:t>
      </w:r>
      <w:del w:id="1124" w:author="王 庆云" w:date="2022-04-17T21:35:00Z">
        <w:r w:rsidR="004B3304" w:rsidDel="00A220E7">
          <w:rPr>
            <w:rFonts w:hint="eastAsia"/>
          </w:rPr>
          <w:delText>显著改善了</w:delText>
        </w:r>
      </w:del>
      <w:r w:rsidR="004B3304">
        <w:rPr>
          <w:rFonts w:hint="eastAsia"/>
        </w:rPr>
        <w:t>轨道精度</w:t>
      </w:r>
      <w:ins w:id="1125" w:author="王 庆云" w:date="2022-04-17T21:35:00Z">
        <w:r w:rsidR="00A220E7">
          <w:rPr>
            <w:rFonts w:hint="eastAsia"/>
          </w:rPr>
          <w:t>显著提升</w:t>
        </w:r>
      </w:ins>
      <w:r w:rsidR="004B3304">
        <w:rPr>
          <w:rFonts w:hint="eastAsia"/>
        </w:rPr>
        <w:t>，其中</w:t>
      </w:r>
      <w:del w:id="1126" w:author="王 庆云" w:date="2022-04-17T21:35:00Z">
        <w:r w:rsidR="004B3304" w:rsidDel="00A220E7">
          <w:rPr>
            <w:rFonts w:hint="eastAsia"/>
          </w:rPr>
          <w:delText>对</w:delText>
        </w:r>
      </w:del>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w:t>
      </w:r>
      <w:del w:id="1127" w:author="王 庆云" w:date="2022-04-17T21:35:00Z">
        <w:r w:rsidR="00047A9E" w:rsidDel="00A220E7">
          <w:rPr>
            <w:rFonts w:hint="eastAsia"/>
          </w:rPr>
          <w:delText>基于</w:delText>
        </w:r>
      </w:del>
      <w:ins w:id="1128" w:author="王 庆云" w:date="2022-04-17T21:35:00Z">
        <w:r w:rsidR="00A220E7">
          <w:rPr>
            <w:rFonts w:hint="eastAsia"/>
          </w:rPr>
          <w:t>在</w:t>
        </w:r>
      </w:ins>
      <w:r w:rsidR="00FE735E">
        <w:rPr>
          <w:rFonts w:hint="eastAsia"/>
        </w:rPr>
        <w:t>GREAT</w:t>
      </w:r>
      <w:r w:rsidR="00FE735E">
        <w:rPr>
          <w:rFonts w:hint="eastAsia"/>
        </w:rPr>
        <w:t>软件平台</w:t>
      </w:r>
      <w:ins w:id="1129" w:author="王 庆云" w:date="2022-04-17T21:35:00Z">
        <w:r w:rsidR="00A220E7">
          <w:rPr>
            <w:rFonts w:hint="eastAsia"/>
          </w:rPr>
          <w:t>的基础上</w:t>
        </w:r>
      </w:ins>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w:t>
      </w:r>
      <w:ins w:id="1130" w:author="王 庆云" w:date="2022-04-17T21:35:00Z">
        <w:r w:rsidR="00A220E7">
          <w:rPr>
            <w:rFonts w:hint="eastAsia"/>
          </w:rPr>
          <w:t>并</w:t>
        </w:r>
      </w:ins>
      <w:r w:rsidR="00AC201F">
        <w:rPr>
          <w:rFonts w:hint="eastAsia"/>
        </w:rPr>
        <w:t>介绍了系统</w:t>
      </w:r>
      <w:r w:rsidR="005C17C5">
        <w:rPr>
          <w:rFonts w:hint="eastAsia"/>
        </w:rPr>
        <w:t>的</w:t>
      </w:r>
      <w:r w:rsidR="00AC201F">
        <w:rPr>
          <w:rFonts w:hint="eastAsia"/>
        </w:rPr>
        <w:t>模块组成和工作流程。</w:t>
      </w:r>
    </w:p>
    <w:p w14:paraId="2BF9AD7A" w14:textId="564F1EE5"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ins w:id="1131" w:author="王 庆云" w:date="2022-04-17T21:39:00Z">
        <w:r w:rsidR="00DF7665">
          <w:rPr>
            <w:rFonts w:hint="eastAsia"/>
          </w:rPr>
          <w:t>进而</w:t>
        </w:r>
      </w:ins>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14:paraId="2480F265" w14:textId="5EFAF532"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del w:id="1132" w:author="王 庆云" w:date="2022-04-17T21:42:00Z">
        <w:r w:rsidR="00AD03E9" w:rsidDel="002E323A">
          <w:rPr>
            <w:rFonts w:hint="eastAsia"/>
          </w:rPr>
          <w:delText>之间</w:delText>
        </w:r>
      </w:del>
      <w:r w:rsidR="00AD03E9">
        <w:rPr>
          <w:rFonts w:hint="eastAsia"/>
        </w:rPr>
        <w:t>。</w:t>
      </w:r>
    </w:p>
    <w:p w14:paraId="01DFD4B4" w14:textId="77777777" w:rsidR="00AA32E4" w:rsidRDefault="00AA32E4" w:rsidP="00596A6E">
      <w:pPr>
        <w:pStyle w:val="2"/>
      </w:pPr>
      <w:bookmarkStart w:id="1133" w:name="_Toc101082686"/>
      <w:r>
        <w:rPr>
          <w:rFonts w:hint="eastAsia"/>
        </w:rPr>
        <w:t>未来展望</w:t>
      </w:r>
      <w:bookmarkEnd w:id="1133"/>
    </w:p>
    <w:p w14:paraId="02EF9FDD" w14:textId="77777777"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14:paraId="3DD483AE" w14:textId="77777777"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14:paraId="1CCC8300" w14:textId="6BBA0CD2"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w:t>
      </w:r>
      <w:ins w:id="1134" w:author="王 庆云" w:date="2022-04-17T21:50:00Z">
        <w:r w:rsidR="002E323A">
          <w:rPr>
            <w:rFonts w:hint="eastAsia"/>
          </w:rPr>
          <w:t>给</w:t>
        </w:r>
      </w:ins>
      <w:del w:id="1135" w:author="王 庆云" w:date="2022-04-17T21:50:00Z">
        <w:r w:rsidR="003463CC" w:rsidDel="002E323A">
          <w:rPr>
            <w:rFonts w:hint="eastAsia"/>
          </w:rPr>
          <w:delText>对</w:delText>
        </w:r>
      </w:del>
      <w:r w:rsidR="003463CC">
        <w:rPr>
          <w:rFonts w:hint="eastAsia"/>
        </w:rPr>
        <w:t>北斗实时轨道服务的可用性和可靠性带</w:t>
      </w:r>
      <w:ins w:id="1136" w:author="王 庆云" w:date="2022-04-17T21:50:00Z">
        <w:r w:rsidR="002E323A">
          <w:rPr>
            <w:rFonts w:hint="eastAsia"/>
          </w:rPr>
          <w:t>来</w:t>
        </w:r>
      </w:ins>
      <w:r w:rsidR="003463CC">
        <w:rPr>
          <w:rFonts w:hint="eastAsia"/>
        </w:rPr>
        <w:t>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各类卫星建立合理的动力学噪声随机模型，研究卫星非平稳状态期间的动力学补偿方法，以实现实时滤波轨道的稳健自适应处理。同时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14:paraId="6CCA4C32" w14:textId="77777777"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14:paraId="27DA1905" w14:textId="77777777" w:rsidR="00FE1FE9" w:rsidRDefault="00FE1FE9" w:rsidP="00FE1FE9">
      <w:pPr>
        <w:spacing w:before="60" w:after="60"/>
        <w:ind w:firstLine="480"/>
      </w:pPr>
      <w:r>
        <w:br w:type="page"/>
      </w:r>
    </w:p>
    <w:p w14:paraId="74FE9C38" w14:textId="77777777" w:rsidR="00B755F3" w:rsidRDefault="00596A6E" w:rsidP="00FB7D68">
      <w:pPr>
        <w:pStyle w:val="afd"/>
        <w:spacing w:before="120" w:after="120"/>
      </w:pPr>
      <w:bookmarkStart w:id="1137" w:name="_Toc101082687"/>
      <w:r>
        <w:rPr>
          <w:rFonts w:hint="eastAsia"/>
        </w:rPr>
        <w:t>参考文献</w:t>
      </w:r>
      <w:bookmarkEnd w:id="1137"/>
    </w:p>
    <w:p w14:paraId="66BC1484" w14:textId="77777777"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14:paraId="586BF5AD" w14:textId="77777777"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14:paraId="40BCD300" w14:textId="77777777"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14:paraId="26F78915" w14:textId="77777777"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14:paraId="0152BB8E" w14:textId="77777777"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14:paraId="5DF1F0A7" w14:textId="77777777" w:rsidR="000C1C98" w:rsidRDefault="000C1C98" w:rsidP="00373672">
      <w:pPr>
        <w:pStyle w:val="a1"/>
        <w:spacing w:before="120" w:after="120"/>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14:paraId="25AA2E1B" w14:textId="77777777"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14:paraId="0CB79548" w14:textId="77777777"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14:paraId="79E6ABF7" w14:textId="77777777"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14:paraId="21602781" w14:textId="77777777" w:rsidR="00A01526" w:rsidRDefault="00A01526" w:rsidP="00373672">
      <w:pPr>
        <w:pStyle w:val="a1"/>
        <w:spacing w:before="120" w:after="120"/>
        <w:ind w:left="420" w:hanging="420"/>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14:paraId="00D8549D" w14:textId="77777777"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14:paraId="0632A8DC" w14:textId="77777777" w:rsidR="00A01526" w:rsidRDefault="00A01526" w:rsidP="00373672">
      <w:pPr>
        <w:pStyle w:val="a1"/>
        <w:spacing w:before="120" w:after="120"/>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14:paraId="6084BEA3" w14:textId="77777777"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14:paraId="5F9259D3" w14:textId="77777777"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14:paraId="0C8CCFBE" w14:textId="77777777" w:rsidR="000C1C98" w:rsidRDefault="000C1C98" w:rsidP="00373672">
      <w:pPr>
        <w:pStyle w:val="a1"/>
        <w:spacing w:before="120" w:after="120"/>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14:paraId="110A6892" w14:textId="77777777"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14:paraId="575A5386" w14:textId="77777777"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14:paraId="3F431525" w14:textId="77777777" w:rsidR="00540DF2" w:rsidRDefault="00540DF2" w:rsidP="00373672">
      <w:pPr>
        <w:pStyle w:val="a1"/>
        <w:spacing w:before="120" w:after="120"/>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14:paraId="0B8F01A3" w14:textId="77777777" w:rsidR="008E5F3C" w:rsidRDefault="008E5F3C" w:rsidP="00373672">
      <w:pPr>
        <w:pStyle w:val="a1"/>
        <w:spacing w:before="120" w:after="120"/>
        <w:ind w:left="420" w:hanging="420"/>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14:paraId="083E91DA" w14:textId="77777777"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14:paraId="636DFE2F" w14:textId="77777777"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14:paraId="0DBD2E70" w14:textId="77777777" w:rsidR="008C515A" w:rsidRDefault="008E5F3C" w:rsidP="00373672">
      <w:pPr>
        <w:pStyle w:val="a1"/>
        <w:spacing w:before="120" w:after="120"/>
        <w:ind w:left="420" w:hanging="420"/>
      </w:pPr>
      <w:r>
        <w:rPr>
          <w:rFonts w:hint="eastAsia"/>
        </w:rPr>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14:paraId="2DAB3E9A" w14:textId="77777777" w:rsidR="008C515A" w:rsidRDefault="008C515A" w:rsidP="00373672">
      <w:pPr>
        <w:pStyle w:val="a1"/>
        <w:spacing w:before="120" w:after="120"/>
        <w:ind w:left="420" w:hanging="420"/>
      </w:pPr>
      <w:r w:rsidRPr="00F06BAA">
        <w:t>Adhya S, Ziebart M, Sibthorpe A, et al.Thermal force modeling for precise prediction and determination of spacecraft orbits[J].NAVIGATION, Journal of the Institute of Navigation, 2005, 52(3): 131-144.</w:t>
      </w:r>
    </w:p>
    <w:p w14:paraId="1D8D7177" w14:textId="77777777" w:rsidR="00401EF8" w:rsidRDefault="00401EF8" w:rsidP="00373672">
      <w:pPr>
        <w:pStyle w:val="a1"/>
        <w:spacing w:before="120" w:after="120"/>
        <w:ind w:left="420" w:hanging="420"/>
      </w:pPr>
      <w:r w:rsidRPr="00030229">
        <w:t>Arnold D, Meindl M, Beutler G, et alCODE’s new solar radiation pressure model for GNSS orbit determination[J].Journal of geodesy, 2015, 89(8): 775-791.</w:t>
      </w:r>
    </w:p>
    <w:p w14:paraId="56469BB3" w14:textId="77777777" w:rsidR="008C515A" w:rsidRDefault="008C515A" w:rsidP="00373672">
      <w:pPr>
        <w:pStyle w:val="a1"/>
        <w:spacing w:before="120" w:after="120"/>
        <w:ind w:left="420" w:hanging="420"/>
      </w:pPr>
      <w:r w:rsidRPr="00BB21D6">
        <w:t>Bertiger W, Desai S D, Haines B, et al.Single receiver phase ambiguity resolution with GPS data[J].Journal of Geodesy, 2010, 84(5): 327-337.</w:t>
      </w:r>
    </w:p>
    <w:p w14:paraId="6DD00814" w14:textId="77777777" w:rsidR="00401EF8" w:rsidRDefault="0047524D" w:rsidP="00373672">
      <w:pPr>
        <w:pStyle w:val="a1"/>
        <w:spacing w:before="120" w:after="120"/>
        <w:ind w:left="420" w:hanging="420"/>
      </w:pPr>
      <w:r w:rsidRPr="008712BF">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14:paraId="60D2D03D" w14:textId="77777777" w:rsidR="00401EF8" w:rsidRDefault="00401EF8" w:rsidP="00373672">
      <w:pPr>
        <w:pStyle w:val="a1"/>
        <w:spacing w:before="120" w:after="120"/>
        <w:ind w:left="420" w:hanging="420"/>
      </w:pPr>
      <w:r w:rsidRPr="009017BD">
        <w:t>Beutler G, Brockmann E, Gurtner W, et al.Extended orbit modeling techniques at the CODE processing center of the international GPS service for geodynamics (IGS): theory and initial results[J].Manuscripta geodaetica, 1994, 19(6): 367-386.</w:t>
      </w:r>
    </w:p>
    <w:p w14:paraId="128BA06F" w14:textId="77777777" w:rsidR="008C515A" w:rsidRDefault="00401EF8" w:rsidP="00373672">
      <w:pPr>
        <w:pStyle w:val="a1"/>
        <w:spacing w:before="120" w:after="120"/>
        <w:ind w:left="420" w:hanging="420"/>
      </w:pPr>
      <w:r w:rsidRPr="00F91C4C">
        <w:t>Beutler G, Kouba J, Springer T.Combining the orbits of the IGS Analysis Centers[J].Bulletin géodésique, 1995, 69(4): 200-222.</w:t>
      </w:r>
    </w:p>
    <w:p w14:paraId="119687DC" w14:textId="77777777" w:rsidR="008C515A" w:rsidRDefault="008C515A" w:rsidP="00373672">
      <w:pPr>
        <w:pStyle w:val="a1"/>
        <w:spacing w:before="120" w:after="120"/>
        <w:ind w:left="420" w:hanging="420"/>
      </w:pPr>
      <w:r w:rsidRPr="005031E3">
        <w:t>Blewitt G.Carrier phase ambiguity resolution for the Global Positioning System applied to geodetic baselines up to 2000 km[J].Journal of Geophysical Research: Solid Earth, 1989, 94(B8): 10187-10203.</w:t>
      </w:r>
    </w:p>
    <w:p w14:paraId="56E6CBFA" w14:textId="77777777" w:rsidR="008C515A" w:rsidRDefault="008C515A" w:rsidP="00373672">
      <w:pPr>
        <w:pStyle w:val="a1"/>
        <w:spacing w:before="120" w:after="120"/>
        <w:ind w:left="420" w:hanging="420"/>
      </w:pPr>
      <w:r w:rsidRPr="002747E5">
        <w:t>Blewitt G.Fixed point theorems of GPS carrier phase ambiguity resolution and their application to massive network processing: Ambizap[J].Journal of Geophysical Research: Solid Earth, 2008, 113(B12).</w:t>
      </w:r>
    </w:p>
    <w:p w14:paraId="6F2C137A" w14:textId="77777777" w:rsidR="00B924AF" w:rsidRDefault="003C5049" w:rsidP="00373672">
      <w:pPr>
        <w:pStyle w:val="a1"/>
        <w:spacing w:before="120" w:after="120"/>
        <w:ind w:left="420" w:hanging="420"/>
      </w:pPr>
      <w:r w:rsidRPr="000A6EB8">
        <w:t>Bock Y, Melgar D, Crowell B W.Real-time strong-motion broadband displacements from collocated GPS and accelerometers[J].Bulletin of the Seismological Society of America, 2011, 101(6): 2904-2925</w:t>
      </w:r>
      <w:r>
        <w:t>.</w:t>
      </w:r>
    </w:p>
    <w:p w14:paraId="08F43179" w14:textId="77777777" w:rsidR="00B924AF" w:rsidRDefault="00B924AF" w:rsidP="00373672">
      <w:pPr>
        <w:pStyle w:val="a1"/>
        <w:spacing w:before="120" w:after="120"/>
        <w:ind w:left="420" w:hanging="420"/>
      </w:pPr>
      <w:r w:rsidRPr="00701C40">
        <w:t>Caissy M, Agrotis L.Real-time working group and real-time pilot project[J].Int GNSS Serv Tech Rep, 2011, 2011: 183-190.</w:t>
      </w:r>
    </w:p>
    <w:p w14:paraId="1B1AB611" w14:textId="77777777" w:rsidR="008C515A" w:rsidRDefault="00401EF8" w:rsidP="00373672">
      <w:pPr>
        <w:pStyle w:val="a1"/>
        <w:spacing w:before="120" w:after="120"/>
        <w:ind w:left="420" w:hanging="420"/>
      </w:pPr>
      <w:r w:rsidRPr="00271562">
        <w:t>Choi K K, Ray J, Griffiths J, et al.Evaluation of GPS orbit prediction strategies for the IGS Ultra-rapid products[J].GPS solutions, 2013, 17(3): 403-412.</w:t>
      </w:r>
    </w:p>
    <w:p w14:paraId="6AC76C1C" w14:textId="77777777" w:rsidR="008C515A" w:rsidRDefault="008C515A" w:rsidP="00373672">
      <w:pPr>
        <w:pStyle w:val="a1"/>
        <w:spacing w:before="120" w:after="120"/>
        <w:ind w:left="420" w:hanging="420"/>
      </w:pPr>
      <w:r w:rsidRPr="00F06BAA">
        <w:t>Colombo O L.The dynamics of Global Positioning System orbits and the determination of precise ephemerides[J].Journal of Geophysical Research: Solid Earth, 1989, 94(B7): 9167-9182.</w:t>
      </w:r>
    </w:p>
    <w:p w14:paraId="7F8B6860" w14:textId="77777777" w:rsidR="00B924AF" w:rsidRDefault="00A04E3A" w:rsidP="00373672">
      <w:pPr>
        <w:pStyle w:val="a1"/>
        <w:spacing w:before="120" w:after="120"/>
        <w:ind w:left="420" w:hanging="420"/>
      </w:pPr>
      <w:r w:rsidRPr="007D05F8">
        <w:t>Deo M, El-Mowafy A.Triple-frequency GNSS models for PPP with float ambiguity estimation: performance comparison using GPS[J].Survey review, 2018, 50(360): 249-261.</w:t>
      </w:r>
    </w:p>
    <w:p w14:paraId="223034F8" w14:textId="77777777" w:rsidR="008C515A" w:rsidRDefault="00B924AF" w:rsidP="00373672">
      <w:pPr>
        <w:pStyle w:val="a1"/>
        <w:spacing w:before="120" w:after="120"/>
        <w:ind w:left="420" w:hanging="420"/>
      </w:pPr>
      <w:r w:rsidRPr="00FC76D7">
        <w:t>Dilssner F</w:t>
      </w:r>
      <w:r>
        <w:rPr>
          <w:rFonts w:hint="eastAsia"/>
        </w:rPr>
        <w:t>.</w:t>
      </w:r>
      <w:r w:rsidRPr="00FC76D7">
        <w:t>, Springer T</w:t>
      </w:r>
      <w:r>
        <w:t>.</w:t>
      </w:r>
      <w:r w:rsidRPr="00FC76D7">
        <w:t>, Gienger G</w:t>
      </w:r>
      <w:r>
        <w:t>.</w:t>
      </w:r>
      <w:r w:rsidRPr="00FC76D7">
        <w:t>, et al.The GLONASS-M satellite yaw-attitude model[J].Advances in Space Research, 2011, 47(1): 160-171.</w:t>
      </w:r>
    </w:p>
    <w:p w14:paraId="2E6CDEF1" w14:textId="77777777" w:rsidR="008C515A" w:rsidRDefault="008C515A" w:rsidP="00373672">
      <w:pPr>
        <w:pStyle w:val="a1"/>
        <w:spacing w:before="120" w:after="120"/>
        <w:ind w:left="420" w:hanging="420"/>
      </w:pPr>
      <w:r w:rsidRPr="00FF7503">
        <w:t>Dong D N, Bock Y.Global positioning system network analysis with phase ambiguity resolution applied to crustal deformation studies in California[J].Journal of Geophysical Research: Solid Earth, 1989, 94(B4): 3949-3966.</w:t>
      </w:r>
    </w:p>
    <w:p w14:paraId="21B19D04" w14:textId="77777777" w:rsidR="00B53B8B" w:rsidRDefault="00B07FC9" w:rsidP="00373672">
      <w:pPr>
        <w:pStyle w:val="a1"/>
        <w:spacing w:before="120" w:after="120"/>
        <w:ind w:left="420" w:hanging="420"/>
      </w:pPr>
      <w:r w:rsidRPr="00BD1FE5">
        <w:t>Dow J, Martin Mur T, Feltens J, et al.The ESOC GPS facility: report on the IGS 1992 campaign and outlook[C]//Proceedings of the IGS Workshop, Bern, Switzerland.1993: 25-26.</w:t>
      </w:r>
    </w:p>
    <w:p w14:paraId="35E177A6" w14:textId="77777777" w:rsidR="008C515A" w:rsidRDefault="00B53B8B" w:rsidP="00373672">
      <w:pPr>
        <w:pStyle w:val="a1"/>
        <w:spacing w:before="120" w:after="120"/>
        <w:ind w:left="420" w:hanging="420"/>
      </w:pPr>
      <w:r w:rsidRPr="00683F0F">
        <w:t>Duan B, Hugentobler U, Chen J, et al. Prediction versus real-time orbit determination for GNSS satellites[J]. GPS Solutions, 2019, 23(2): 1-10.</w:t>
      </w:r>
    </w:p>
    <w:p w14:paraId="25B7E2F0" w14:textId="77777777" w:rsidR="008C515A" w:rsidRDefault="008C515A" w:rsidP="00373672">
      <w:pPr>
        <w:pStyle w:val="a1"/>
        <w:spacing w:before="120" w:after="120"/>
        <w:ind w:left="420" w:hanging="420"/>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14:paraId="1A89DD8B" w14:textId="77777777" w:rsidR="00401EF8" w:rsidRDefault="00401EF8" w:rsidP="00373672">
      <w:pPr>
        <w:pStyle w:val="a1"/>
        <w:spacing w:before="120" w:after="120"/>
        <w:ind w:left="420" w:hanging="420"/>
      </w:pPr>
      <w:r w:rsidRPr="00FB3962">
        <w:t>Fliegel H F, Gallini T E, Swift E R.Global positioning system radiation force model for geodetic applications[J].Journal of Geophysical Research: Solid Earth, 1992, 97(B1): 559-568.</w:t>
      </w:r>
    </w:p>
    <w:p w14:paraId="3604D47F" w14:textId="77777777" w:rsidR="008C515A" w:rsidRDefault="00181FFE" w:rsidP="00373672">
      <w:pPr>
        <w:pStyle w:val="a1"/>
        <w:spacing w:before="120" w:after="120"/>
        <w:ind w:left="420" w:hanging="420"/>
      </w:pPr>
      <w:r w:rsidRPr="00181FFE">
        <w:t>Fotopoulos G, Cannon M E.An overview of multi-reference station methods for cm-level positioning[J].GPS solutions, 2001, 4(3): 1-10</w:t>
      </w:r>
      <w:r w:rsidR="003C5049">
        <w:rPr>
          <w:rFonts w:hint="eastAsia"/>
        </w:rPr>
        <w:t>.</w:t>
      </w:r>
    </w:p>
    <w:p w14:paraId="7258CC0C" w14:textId="77777777" w:rsidR="008C515A" w:rsidRDefault="008C515A" w:rsidP="00373672">
      <w:pPr>
        <w:pStyle w:val="a1"/>
        <w:spacing w:before="120" w:after="120"/>
        <w:ind w:left="420" w:hanging="420"/>
      </w:pPr>
      <w:r w:rsidRPr="00833568">
        <w:t>Ge M, Gendt G, Dick G, et al.Improving carrier-phase ambiguity resolution in global GPS network solutions[J].Journal of Geodesy, 2005, 79(1): 103-110.</w:t>
      </w:r>
    </w:p>
    <w:p w14:paraId="5398E63D" w14:textId="77777777" w:rsidR="00B924AF" w:rsidRDefault="00B84046" w:rsidP="00373672">
      <w:pPr>
        <w:pStyle w:val="a1"/>
        <w:spacing w:before="120" w:after="120"/>
        <w:ind w:left="420" w:hanging="420"/>
      </w:pPr>
      <w:r w:rsidRPr="00073913">
        <w:t>Gu S, Lou Y, Shi C, et al.BeiDou phase bias estimation and its application in precise point positioning with triple-frequency observable[J].Journal of Geodesy, 2015, 89(10): 979-992.</w:t>
      </w:r>
    </w:p>
    <w:p w14:paraId="2BC591FF" w14:textId="77777777" w:rsidR="003C5049" w:rsidRDefault="00B924AF" w:rsidP="00373672">
      <w:pPr>
        <w:pStyle w:val="a1"/>
        <w:spacing w:before="120" w:after="120"/>
        <w:ind w:left="420" w:hanging="420"/>
      </w:pPr>
      <w:r w:rsidRPr="00701C40">
        <w:t>Hadas T, Bosy J.IGS RTS precise orbits and clocks verification and quality degradation over time[J].GPS solutions, 2015, 19(1): 93-105.</w:t>
      </w:r>
    </w:p>
    <w:p w14:paraId="557EA353" w14:textId="77777777" w:rsidR="00EB6141" w:rsidRDefault="003C5049" w:rsidP="00373672">
      <w:pPr>
        <w:pStyle w:val="a1"/>
        <w:spacing w:before="120" w:after="120"/>
        <w:ind w:left="420" w:hanging="420"/>
      </w:pPr>
      <w:r w:rsidRPr="003C5049">
        <w:t>Kouba J. A guide to using international GNSS service (IGS) products[R].2009.</w:t>
      </w:r>
    </w:p>
    <w:p w14:paraId="764C9020" w14:textId="77777777" w:rsidR="000040F7" w:rsidRDefault="00546F36" w:rsidP="00373672">
      <w:pPr>
        <w:pStyle w:val="a1"/>
        <w:spacing w:before="120" w:after="120"/>
        <w:ind w:left="420" w:hanging="420"/>
      </w:pPr>
      <w:r w:rsidRPr="00356CBC">
        <w:t>Langley R B.The federal radio-navigation plan[J].GPS World, March, 1992.</w:t>
      </w:r>
    </w:p>
    <w:p w14:paraId="724207D2" w14:textId="77777777" w:rsidR="000040F7" w:rsidRDefault="000040F7" w:rsidP="00373672">
      <w:pPr>
        <w:pStyle w:val="a1"/>
        <w:spacing w:before="120" w:after="120"/>
        <w:ind w:left="420" w:hanging="420"/>
      </w:pPr>
      <w:r w:rsidRPr="008932DC">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14:paraId="6A32E837" w14:textId="77777777" w:rsidR="00401EF8" w:rsidRDefault="00401EF8" w:rsidP="00373672">
      <w:pPr>
        <w:pStyle w:val="a1"/>
        <w:spacing w:before="120" w:after="120"/>
        <w:ind w:left="420" w:hanging="420"/>
      </w:pPr>
      <w:r w:rsidRPr="00802C0E">
        <w:t>Li M, Qu L, Zhao Q, et al.Precise point positioning with the BeiDou navigation satellite system[J].Sensors, 2014, 14(1): 927-943.</w:t>
      </w:r>
    </w:p>
    <w:p w14:paraId="3E037998" w14:textId="77777777" w:rsidR="00B53B8B" w:rsidRDefault="00304B87" w:rsidP="00373672">
      <w:pPr>
        <w:pStyle w:val="a1"/>
        <w:spacing w:before="120" w:after="120"/>
        <w:ind w:left="420" w:hanging="420"/>
      </w:pPr>
      <w:r w:rsidRPr="007553DD">
        <w:t>Li P, Zhang X, Ge M, et al.Three-frequency BDS precise point positioning ambiguity resolution based on raw observables[J].Journal of Geodesy, 2018, 92(12): 1357-1369.</w:t>
      </w:r>
    </w:p>
    <w:p w14:paraId="265CA07A" w14:textId="77777777" w:rsidR="00B53B8B" w:rsidRDefault="00B53B8B" w:rsidP="00373672">
      <w:pPr>
        <w:pStyle w:val="a1"/>
        <w:spacing w:before="120" w:after="120"/>
        <w:ind w:left="420" w:hanging="420"/>
      </w:pPr>
      <w:r w:rsidRPr="00E0605C">
        <w:t>Li X, Ge M, Dai X, et al.Accuracy and reliability of multi-GNSS real-time precise positioning: GPS, GLONASS, BeiDou, and Galileo[J].Journal of geodesy, 2015, 89(6): 607-635.</w:t>
      </w:r>
    </w:p>
    <w:p w14:paraId="4A851D25" w14:textId="77777777" w:rsidR="00401EF8" w:rsidRDefault="002C21FA" w:rsidP="00373672">
      <w:pPr>
        <w:pStyle w:val="a1"/>
        <w:spacing w:before="120" w:after="120"/>
        <w:ind w:left="420" w:hanging="420"/>
      </w:pPr>
      <w:r w:rsidRPr="007553DD">
        <w:t>Li X, Li X, Liu G, et al.Triple-frequency PPP ambiguity resolution with multi-constellation GNSS: BDS and Galileo[J].Journal of Geodesy, 2019</w:t>
      </w:r>
      <w:r w:rsidR="00401EF8">
        <w:rPr>
          <w:rFonts w:hint="eastAsia"/>
        </w:rPr>
        <w:t>a</w:t>
      </w:r>
      <w:r w:rsidRPr="007553DD">
        <w:t>, 93(8): 1105-1122.</w:t>
      </w:r>
    </w:p>
    <w:p w14:paraId="6FBBF073" w14:textId="77777777" w:rsidR="00401EF8" w:rsidRDefault="00401EF8" w:rsidP="00373672">
      <w:pPr>
        <w:pStyle w:val="a1"/>
        <w:spacing w:before="120" w:after="120"/>
        <w:ind w:left="420" w:hanging="420"/>
      </w:pPr>
      <w:r w:rsidRPr="00802C0E">
        <w:t>Li X, Chen X, Ge M, et al.Improving multi-GNSS ultra-rapid orbit determination for real-time precise point positioning[J].Journal of Geodesy, 2019</w:t>
      </w:r>
      <w:r>
        <w:t>b</w:t>
      </w:r>
      <w:r w:rsidRPr="00802C0E">
        <w:t>, 93(1): 45-64.</w:t>
      </w:r>
    </w:p>
    <w:p w14:paraId="18046E15" w14:textId="77777777" w:rsidR="00A04E3A" w:rsidRDefault="00101AEF" w:rsidP="00373672">
      <w:pPr>
        <w:pStyle w:val="a1"/>
        <w:spacing w:before="120" w:after="120"/>
        <w:ind w:left="420" w:hanging="420"/>
      </w:pPr>
      <w:r w:rsidRPr="003E44D6">
        <w:t>Li X, Liu G, Li X, et al.Galileo PPP rapid ambiguity resolution with five-frequency observations[J].GPS Solutions, 2020, 24(1): 1-13.</w:t>
      </w:r>
    </w:p>
    <w:p w14:paraId="7CFFCA4E" w14:textId="77777777" w:rsidR="00A04E3A" w:rsidRDefault="00A04E3A" w:rsidP="00373672">
      <w:pPr>
        <w:pStyle w:val="a1"/>
        <w:spacing w:before="120" w:after="120"/>
        <w:ind w:left="420" w:hanging="420"/>
      </w:pPr>
      <w:r w:rsidRPr="003E44D6">
        <w:t>Li X, Huang J, Li X, et al.Multi-constellation GNSS PPP instantaneous ambiguity resolution with precise atmospheric corrections augmentation[J].GPS Solutions, 2021, 25(3): 1-13.</w:t>
      </w:r>
    </w:p>
    <w:p w14:paraId="7C0118C1" w14:textId="77777777" w:rsidR="008C515A" w:rsidRDefault="00A04E3A" w:rsidP="00373672">
      <w:pPr>
        <w:pStyle w:val="a1"/>
        <w:spacing w:before="120" w:after="120"/>
        <w:ind w:left="420" w:hanging="420"/>
      </w:pPr>
      <w:r w:rsidRPr="007D05F8">
        <w:t>Liu G, Zhang X, Li P.Improving the performance of Galileo uncombined precise point positioning ambiguity resolution using triple-frequency observations[J].Remote Sensing, 2019, 11(3): 341.</w:t>
      </w:r>
    </w:p>
    <w:p w14:paraId="511F9F38" w14:textId="77777777" w:rsidR="008C515A" w:rsidRDefault="008C515A" w:rsidP="00373672">
      <w:pPr>
        <w:pStyle w:val="a1"/>
        <w:spacing w:before="120" w:after="120"/>
        <w:ind w:left="420" w:hanging="420"/>
      </w:pPr>
      <w:r w:rsidRPr="00A77810">
        <w:t>Marshall J A, Luthcke S B.Modeling radiation forces acting on TOPEX/Poseidon for precision orbit determination[J].Journal of Spacecraft and Rockets, 1994, 31(1): 99-105.</w:t>
      </w:r>
    </w:p>
    <w:p w14:paraId="452C11F7" w14:textId="77777777" w:rsidR="00B53B8B" w:rsidRDefault="00A04E3A" w:rsidP="00373672">
      <w:pPr>
        <w:pStyle w:val="a1"/>
        <w:spacing w:before="120" w:after="120"/>
        <w:ind w:left="420" w:hanging="420"/>
      </w:pPr>
      <w:r>
        <w:rPr>
          <w:rFonts w:hint="eastAsia"/>
        </w:rPr>
        <w:t>Mo</w:t>
      </w:r>
      <w:r>
        <w:t>ntenbruck O. and Gill E.Satellite Orbits: Models, Methods, Applications[M]. New York: Springer Publish Company, 2000.</w:t>
      </w:r>
    </w:p>
    <w:p w14:paraId="46BA1CC7" w14:textId="77777777" w:rsidR="00B53B8B" w:rsidRDefault="00B53B8B" w:rsidP="00373672">
      <w:pPr>
        <w:pStyle w:val="a1"/>
        <w:spacing w:before="120" w:after="120"/>
        <w:ind w:left="420" w:hanging="420"/>
      </w:pPr>
      <w:r w:rsidRPr="00E0605C">
        <w:t>Montenbruck O, Hugentobler U, Dach R, et al.Apparent clock variations of the Block IIF-1 (SVN62) GPS satellite[J].GPS solutions, 2012, 16(3): 303-313.</w:t>
      </w:r>
    </w:p>
    <w:p w14:paraId="6CEED548" w14:textId="77777777" w:rsidR="00B53B8B" w:rsidRDefault="00B53B8B" w:rsidP="00373672">
      <w:pPr>
        <w:pStyle w:val="a1"/>
        <w:spacing w:before="120" w:after="120"/>
        <w:ind w:left="420" w:hanging="420"/>
      </w:pPr>
      <w:r w:rsidRPr="0070298E">
        <w:t>Montenbruck O, Steigenberger P, Hugentobler U.Enhanced solar radiation pressure modeling for Galileo satellites[J].Journal of Geodesy, 2015, 89(3): 283-297.</w:t>
      </w:r>
    </w:p>
    <w:p w14:paraId="217926F1" w14:textId="77777777" w:rsidR="00EB6141" w:rsidRDefault="00B924AF" w:rsidP="00373672">
      <w:pPr>
        <w:pStyle w:val="a1"/>
        <w:spacing w:before="120" w:after="120"/>
        <w:ind w:left="420" w:hanging="420"/>
      </w:pPr>
      <w:r w:rsidRPr="0042051F">
        <w:t>Montenbruck O, Steigenberger P, Prange L, et al.The Multi-GNSS Experiment (MGEX) of the International GNSS Service (IGS)–achievements, prospects and challenges[J]</w:t>
      </w:r>
      <w:r>
        <w:rPr>
          <w:rFonts w:hint="eastAsia"/>
        </w:rPr>
        <w:t>.</w:t>
      </w:r>
      <w:r w:rsidRPr="0042051F">
        <w:t>Advances in space research, 2017, 59(7): 1671-1697.</w:t>
      </w:r>
    </w:p>
    <w:p w14:paraId="3FD7A1B9" w14:textId="77777777" w:rsidR="00EB6141" w:rsidRDefault="00EB6141" w:rsidP="00373672">
      <w:pPr>
        <w:pStyle w:val="a1"/>
        <w:spacing w:before="120" w:after="120"/>
        <w:ind w:left="420" w:hanging="420"/>
      </w:pPr>
      <w:r w:rsidRPr="00505E1F">
        <w:t>Petit G, Luzum B.IERS conventions (2010)[R]. Bureau International des Poids et mesures sevres (france), 2010.</w:t>
      </w:r>
    </w:p>
    <w:p w14:paraId="4E641C8F" w14:textId="77777777" w:rsidR="00401EF8" w:rsidRDefault="00546F36" w:rsidP="00373672">
      <w:pPr>
        <w:pStyle w:val="a1"/>
        <w:spacing w:before="120" w:after="120"/>
        <w:ind w:left="420" w:hanging="420"/>
      </w:pPr>
      <w:r w:rsidRPr="009B734E">
        <w:t>Rizos C.Alternatives to current GPS-RTK services and some implications for CORS infrastructure and operations[J].GPS solutions, 2007, 11(3): 151-158.</w:t>
      </w:r>
    </w:p>
    <w:p w14:paraId="71A8786E" w14:textId="77777777" w:rsidR="00401EF8" w:rsidRDefault="00401EF8" w:rsidP="00373672">
      <w:pPr>
        <w:pStyle w:val="a1"/>
        <w:spacing w:before="120" w:after="120"/>
        <w:ind w:left="420" w:hanging="420"/>
      </w:pPr>
      <w:r w:rsidRPr="00725561">
        <w:t>Rodriguez-Solano C J, Hugentobler U, Steigenberger P, et al.Improving the orbits of GPS block IIA satellites during eclipse seasons[J].Advances in Space Research, 2013, 52(8): 1511-1529.</w:t>
      </w:r>
    </w:p>
    <w:p w14:paraId="67211609" w14:textId="77777777" w:rsidR="00B924AF" w:rsidRDefault="00A04E3A" w:rsidP="00373672">
      <w:pPr>
        <w:pStyle w:val="a1"/>
        <w:spacing w:before="120" w:after="120"/>
        <w:ind w:left="420" w:hanging="420"/>
      </w:pPr>
      <w:r w:rsidRPr="00761858">
        <w:t>Schutz B, Tapley B, Born G H.Statistical orbit determination[M]. Elsevier, 2004.</w:t>
      </w:r>
    </w:p>
    <w:p w14:paraId="7B573DB1" w14:textId="77777777" w:rsidR="00B924AF" w:rsidRDefault="00B924AF" w:rsidP="00373672">
      <w:pPr>
        <w:pStyle w:val="a1"/>
        <w:spacing w:before="120" w:after="120"/>
        <w:ind w:left="420" w:hanging="420"/>
      </w:pPr>
      <w:r w:rsidRPr="00802C0E">
        <w:t>Springer T A, Hugentobler U.IGS ultra rapid products for (near-) real-time applications[J].Physics and Chemistry of the Earth, Part A: Solid Earth and Geodesy, 2001, 26(6-8): 623-628.</w:t>
      </w:r>
    </w:p>
    <w:p w14:paraId="5CE6BB1E" w14:textId="77777777" w:rsidR="00B53B8B" w:rsidRDefault="00B924AF" w:rsidP="00373672">
      <w:pPr>
        <w:pStyle w:val="a1"/>
        <w:spacing w:before="120" w:after="120"/>
        <w:ind w:left="420" w:hanging="420"/>
      </w:pPr>
      <w:r w:rsidRPr="00D80109">
        <w:t>Takasu T.Development of multi-GNSS orbit and clock determination software MADOCA[C]//The 5th Asia Oceania Regional Workshop on GNSS.2013: 1-3.</w:t>
      </w:r>
    </w:p>
    <w:p w14:paraId="1AA545A4" w14:textId="77777777" w:rsidR="00B53B8B" w:rsidRDefault="00B53B8B" w:rsidP="00373672">
      <w:pPr>
        <w:pStyle w:val="a1"/>
        <w:spacing w:before="120" w:after="120"/>
        <w:ind w:left="420" w:hanging="420"/>
      </w:pPr>
      <w:r w:rsidRPr="00D80109">
        <w:t>Talbot N, Chen X, Reussner N, et al.Trimble RTX orbit determination and user positioning performance with BeiDou satellites[C]//IGNSS Conference.2016: 6-8.</w:t>
      </w:r>
    </w:p>
    <w:p w14:paraId="516D72F4" w14:textId="77777777" w:rsidR="00EB3D49" w:rsidRDefault="00546F36" w:rsidP="00373672">
      <w:pPr>
        <w:pStyle w:val="a1"/>
        <w:spacing w:before="120" w:after="120"/>
        <w:ind w:left="420" w:hanging="420"/>
      </w:pPr>
      <w:r w:rsidRPr="00706A11">
        <w:t>Teunissen P J G, De Jonge P J, Tiberius C.The least-squares ambiguity decorrelation adjustment: its performance on short GPS baselines and short observation spans[J].Journal of geodesy, 1997, 71(10): 589-602.</w:t>
      </w:r>
    </w:p>
    <w:p w14:paraId="6EDFD454" w14:textId="77777777" w:rsidR="00EB6141" w:rsidRDefault="00EB3D49" w:rsidP="00373672">
      <w:pPr>
        <w:pStyle w:val="a1"/>
        <w:spacing w:before="120" w:after="120"/>
        <w:ind w:left="420" w:hanging="420"/>
      </w:pPr>
      <w:r w:rsidRPr="006C5F55">
        <w:t>Vollath U, Buecherl A, Landau H, et al.Multi-base RTK positioning using virtual reference stations[C]//Proceedings of the 13th International Technical Meeting of the Satellite Division of The Institute of Navigation (ION GPS 2000).2000:123-131.</w:t>
      </w:r>
    </w:p>
    <w:p w14:paraId="1BE1849E" w14:textId="77777777" w:rsidR="00EB6141" w:rsidRDefault="00EB6141" w:rsidP="00373672">
      <w:pPr>
        <w:pStyle w:val="a1"/>
        <w:spacing w:before="120" w:after="120"/>
        <w:ind w:left="420" w:hanging="420"/>
      </w:pPr>
      <w:r w:rsidRPr="00064037">
        <w:t>Wahr J M.Body tides on an elliptical, rotating, elastic and oceanless Earth[J].Geophysical Journal International, 1981, 64(3): 677-703.</w:t>
      </w:r>
    </w:p>
    <w:p w14:paraId="35A95CAB" w14:textId="77777777" w:rsidR="00EB6141" w:rsidRDefault="00EB6141" w:rsidP="00373672">
      <w:pPr>
        <w:pStyle w:val="a1"/>
        <w:spacing w:before="120" w:after="120"/>
        <w:ind w:left="420" w:hanging="420"/>
      </w:pPr>
      <w:r w:rsidRPr="00505E1F">
        <w:t>Wanninger L, Beer S.BeiDou satellite-induced code pseudorange variations: diagnosis and therapy[J].GPS solutions, 2015, 19(4): 639-648.</w:t>
      </w:r>
    </w:p>
    <w:p w14:paraId="3D54D999" w14:textId="77777777"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14:paraId="7B2C9560" w14:textId="77777777" w:rsidR="00EB6141" w:rsidRDefault="00EB6141" w:rsidP="00373672">
      <w:pPr>
        <w:pStyle w:val="a1"/>
        <w:spacing w:before="120" w:after="120"/>
        <w:ind w:left="420" w:hanging="420"/>
      </w:pPr>
      <w:r w:rsidRPr="001A5391">
        <w:t>Zhang B, Teunissen P J G, Yuan Y.On the short-term temporal variations of GNSS receiver differential phase biases[J].Journal of Geodesy, 2017, 91(5): 563-572.</w:t>
      </w:r>
    </w:p>
    <w:p w14:paraId="786B790F" w14:textId="77777777" w:rsidR="00B53B8B" w:rsidRDefault="00B53B8B" w:rsidP="00373672">
      <w:pPr>
        <w:pStyle w:val="a1"/>
        <w:spacing w:before="120" w:after="120"/>
        <w:ind w:left="420" w:hanging="420"/>
      </w:pPr>
      <w:r w:rsidRPr="0042051F">
        <w:t>Zhang Q, Moore P, Hanley J, et al.Auto-BAHN: Software for near real-time GPS orbit and clock computations[J].Advances in Space Research, 2007, 39(10): 1531-1538.</w:t>
      </w:r>
    </w:p>
    <w:p w14:paraId="4E1037F3" w14:textId="77777777" w:rsidR="008C515A" w:rsidRDefault="003C5049" w:rsidP="00373672">
      <w:pPr>
        <w:pStyle w:val="a1"/>
        <w:spacing w:before="120" w:after="120"/>
        <w:ind w:left="420" w:hanging="420"/>
      </w:pPr>
      <w:r w:rsidRPr="000A6EB8">
        <w:t>Zhang X, Andersen O B.Surface ice flow velocity and tide retrieval of the Amery ice shelf using precise point positioning[J].Journal of Geodesy, 2006, 80(4): 171-176</w:t>
      </w:r>
    </w:p>
    <w:p w14:paraId="5F3F36B9" w14:textId="77777777" w:rsidR="008C515A" w:rsidRDefault="008C515A" w:rsidP="00373672">
      <w:pPr>
        <w:pStyle w:val="a1"/>
        <w:spacing w:before="120" w:after="120"/>
        <w:ind w:left="420" w:hanging="420"/>
      </w:pPr>
      <w:r w:rsidRPr="00F06BAA">
        <w:t>Ziebart M, Sibthorpe A, Cross P, et al.Cracking the GPS-SLR orbit anomaly[C]//Proceedings of the 20th International Technical Meeting of the Satellite Division of the Institute of Navigation (ION GNSS 2007).2007: 2033-2038.</w:t>
      </w:r>
    </w:p>
    <w:p w14:paraId="1723420F" w14:textId="77777777" w:rsidR="006D4615" w:rsidRDefault="00FB66E8" w:rsidP="00373672">
      <w:pPr>
        <w:pStyle w:val="a1"/>
        <w:spacing w:before="120" w:after="120"/>
        <w:ind w:left="420" w:hanging="420"/>
      </w:pPr>
      <w:r w:rsidRPr="00FB66E8">
        <w:t>Zumberge J F, Heflin M B, Jefferson D C, et al.Precise point positioning for the efficient and robust analysis of GPS data from large networks[J].Journal of geophysical research: solid earth, 1997, 102(B3): 5005-5017.</w:t>
      </w:r>
    </w:p>
    <w:p w14:paraId="3EA9EDAD" w14:textId="77777777" w:rsidR="00BB21D6" w:rsidRPr="00596A6E" w:rsidRDefault="00BB21D6" w:rsidP="008C515A">
      <w:pPr>
        <w:pStyle w:val="a1"/>
        <w:numPr>
          <w:ilvl w:val="0"/>
          <w:numId w:val="0"/>
        </w:numPr>
        <w:spacing w:before="120" w:after="120"/>
        <w:ind w:left="420"/>
      </w:pPr>
    </w:p>
    <w:sectPr w:rsidR="00BB21D6" w:rsidRPr="00596A6E" w:rsidSect="001E2037">
      <w:type w:val="continuous"/>
      <w:pgSz w:w="11906" w:h="16838" w:code="9"/>
      <w:pgMar w:top="1418" w:right="1418" w:bottom="1418" w:left="1418" w:header="737" w:footer="737" w:gutter="0"/>
      <w:pgNumType w:start="1"/>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王 庆云" w:date="2022-04-17T19:53:00Z" w:initials="王">
    <w:p w14:paraId="7A73FFD2" w14:textId="3EBC51CB" w:rsidR="004A111E" w:rsidRDefault="004A111E" w:rsidP="004A111E">
      <w:pPr>
        <w:pStyle w:val="aff0"/>
        <w:spacing w:before="60" w:after="60"/>
        <w:ind w:firstLineChars="95" w:firstLine="199"/>
      </w:pPr>
      <w:r>
        <w:rPr>
          <w:rStyle w:val="aff"/>
        </w:rPr>
        <w:annotationRef/>
      </w:r>
      <w:r>
        <w:rPr>
          <w:rFonts w:hint="eastAsia"/>
        </w:rPr>
        <w:t>好像时间没写对</w:t>
      </w:r>
    </w:p>
  </w:comment>
  <w:comment w:id="115" w:author="王 庆云" w:date="2022-04-17T20:12:00Z" w:initials="王">
    <w:p w14:paraId="32D55CA7" w14:textId="46B720C6" w:rsidR="00D52684" w:rsidRDefault="00D52684">
      <w:pPr>
        <w:pStyle w:val="aff0"/>
        <w:spacing w:before="60" w:after="60"/>
        <w:ind w:firstLine="420"/>
      </w:pPr>
      <w:r>
        <w:rPr>
          <w:rStyle w:val="aff"/>
        </w:rPr>
        <w:annotationRef/>
      </w:r>
      <w:r>
        <w:rPr>
          <w:rFonts w:hint="eastAsia"/>
        </w:rPr>
        <w:t>需要给全称吗</w:t>
      </w:r>
    </w:p>
  </w:comment>
  <w:comment w:id="568" w:author="王 庆云" w:date="2022-04-18T13:39:00Z" w:initials="王">
    <w:p w14:paraId="045F988E" w14:textId="69E4BEC2" w:rsidR="00F91A73" w:rsidRDefault="00F91A73">
      <w:pPr>
        <w:pStyle w:val="aff0"/>
        <w:spacing w:before="60" w:after="60"/>
        <w:ind w:firstLine="420"/>
      </w:pPr>
      <w:r>
        <w:rPr>
          <w:rStyle w:val="aff"/>
        </w:rPr>
        <w:annotationRef/>
      </w:r>
      <w:r>
        <w:rPr>
          <w:rFonts w:hint="eastAsia"/>
        </w:rPr>
        <w:t>这里感觉把【图</w:t>
      </w:r>
      <w:r>
        <w:rPr>
          <w:rFonts w:hint="eastAsia"/>
        </w:rPr>
        <w:t>3</w:t>
      </w:r>
      <w:r>
        <w:t>-7</w:t>
      </w:r>
      <w:r>
        <w:rPr>
          <w:rFonts w:hint="eastAsia"/>
        </w:rPr>
        <w:t>】【表</w:t>
      </w:r>
      <w:r>
        <w:rPr>
          <w:rFonts w:hint="eastAsia"/>
        </w:rPr>
        <w:t>3</w:t>
      </w:r>
      <w:r>
        <w:t>-</w:t>
      </w:r>
      <w:r>
        <w:rPr>
          <w:rFonts w:hint="eastAsia"/>
        </w:rPr>
        <w:t>2</w:t>
      </w:r>
      <w:r>
        <w:rPr>
          <w:rFonts w:hint="eastAsia"/>
        </w:rPr>
        <w:t>】挪到对应段落的下面会好一点，我调了一下发现排版会有很多空白，我就没有改</w:t>
      </w:r>
    </w:p>
  </w:comment>
  <w:comment w:id="766" w:author="王 庆云" w:date="2022-04-18T12:41:00Z" w:initials="王">
    <w:p w14:paraId="6FA83448" w14:textId="22EA9BDA" w:rsidR="00E81D67" w:rsidRDefault="00E81D67">
      <w:pPr>
        <w:pStyle w:val="aff0"/>
        <w:spacing w:before="60" w:after="60"/>
        <w:ind w:firstLine="420"/>
      </w:pPr>
      <w:r>
        <w:rPr>
          <w:rStyle w:val="aff"/>
        </w:rPr>
        <w:annotationRef/>
      </w:r>
    </w:p>
  </w:comment>
  <w:comment w:id="816" w:author="王 庆云" w:date="2022-04-18T00:23:00Z" w:initials="王">
    <w:p w14:paraId="03E2EB6D" w14:textId="35DF3DB0" w:rsidR="00B14AE4" w:rsidRDefault="00B14AE4">
      <w:pPr>
        <w:pStyle w:val="aff0"/>
        <w:spacing w:before="60" w:after="60"/>
        <w:ind w:firstLine="420"/>
      </w:pPr>
      <w:r>
        <w:rPr>
          <w:rStyle w:val="aff"/>
        </w:rPr>
        <w:annotationRef/>
      </w:r>
      <w:r>
        <w:rPr>
          <w:rFonts w:hint="eastAsia"/>
        </w:rPr>
        <w:t>参考格式</w:t>
      </w:r>
    </w:p>
  </w:comment>
  <w:comment w:id="957" w:author="王 庆云" w:date="2022-04-18T09:59:00Z" w:initials="王">
    <w:p w14:paraId="2423C9A0" w14:textId="118E7E62" w:rsidR="0015264F" w:rsidRDefault="0015264F">
      <w:pPr>
        <w:pStyle w:val="aff0"/>
        <w:spacing w:before="60" w:after="60"/>
        <w:ind w:firstLine="420"/>
      </w:pPr>
      <w:r>
        <w:rPr>
          <w:rStyle w:val="aff"/>
        </w:rPr>
        <w:annotationRef/>
      </w:r>
      <w:r>
        <w:rPr>
          <w:rFonts w:hint="eastAsia"/>
        </w:rPr>
        <w:t>参考文献还没有给</w:t>
      </w:r>
    </w:p>
  </w:comment>
  <w:comment w:id="1076" w:author="王 庆云" w:date="2022-04-17T23:28:00Z" w:initials="王">
    <w:p w14:paraId="0BF71280" w14:textId="4F347873" w:rsidR="001A4289" w:rsidRDefault="001A4289">
      <w:pPr>
        <w:pStyle w:val="aff0"/>
        <w:spacing w:before="60" w:after="60"/>
        <w:ind w:firstLine="420"/>
      </w:pPr>
      <w:r>
        <w:rPr>
          <w:rStyle w:val="aff"/>
        </w:rPr>
        <w:annotationRef/>
      </w:r>
      <w:r>
        <w:rPr>
          <w:rFonts w:hint="eastAsia"/>
        </w:rPr>
        <w:t>参考文献还没有</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73FFD2" w15:done="0"/>
  <w15:commentEx w15:paraId="32D55CA7" w15:done="0"/>
  <w15:commentEx w15:paraId="045F988E" w15:done="0"/>
  <w15:commentEx w15:paraId="6FA83448" w15:done="0"/>
  <w15:commentEx w15:paraId="03E2EB6D" w15:done="0"/>
  <w15:commentEx w15:paraId="2423C9A0" w15:done="0"/>
  <w15:commentEx w15:paraId="0BF712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73FFD2" w16cid:durableId="2606EED4"/>
  <w16cid:commentId w16cid:paraId="32D55CA7" w16cid:durableId="2606F330"/>
  <w16cid:commentId w16cid:paraId="045F988E" w16cid:durableId="2607E8A7"/>
  <w16cid:commentId w16cid:paraId="6FA83448" w16cid:durableId="2607DAEE"/>
  <w16cid:commentId w16cid:paraId="03E2EB6D" w16cid:durableId="26072E15"/>
  <w16cid:commentId w16cid:paraId="2423C9A0" w16cid:durableId="2607B4EF"/>
  <w16cid:commentId w16cid:paraId="0BF71280" w16cid:durableId="26072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7A4B8" w14:textId="77777777" w:rsidR="00BA78DA" w:rsidRDefault="00BA78DA" w:rsidP="00B368F3">
      <w:pPr>
        <w:spacing w:before="60" w:after="60" w:line="240" w:lineRule="auto"/>
        <w:ind w:firstLine="480"/>
      </w:pPr>
      <w:r>
        <w:separator/>
      </w:r>
    </w:p>
  </w:endnote>
  <w:endnote w:type="continuationSeparator" w:id="0">
    <w:p w14:paraId="0FA0665A" w14:textId="77777777" w:rsidR="00BA78DA" w:rsidRDefault="00BA78DA"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D7EFD" w14:textId="77777777" w:rsidR="00745196" w:rsidRDefault="00745196">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AE46" w14:textId="77777777" w:rsidR="00745196" w:rsidRDefault="00745196">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D6AAB" w14:textId="77777777" w:rsidR="00745196" w:rsidRDefault="00745196">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Page Numbers (Bottom of Page)"/>
        <w:docPartUnique/>
      </w:docPartObj>
    </w:sdtPr>
    <w:sdtContent>
      <w:p w14:paraId="73BCB1C7" w14:textId="77777777" w:rsidR="00745196" w:rsidRDefault="00745196" w:rsidP="00D37CAC">
        <w:pPr>
          <w:pStyle w:val="a8"/>
          <w:spacing w:before="60" w:after="60"/>
        </w:pPr>
        <w:r>
          <w:fldChar w:fldCharType="begin"/>
        </w:r>
        <w:r>
          <w:instrText>PAGE   \* MERGEFORMAT</w:instrText>
        </w:r>
        <w:r>
          <w:fldChar w:fldCharType="separate"/>
        </w:r>
        <w:r>
          <w:rPr>
            <w:lang w:val="zh-CN"/>
          </w:rPr>
          <w:t>2</w:t>
        </w:r>
        <w:r>
          <w:fldChar w:fldCharType="end"/>
        </w:r>
      </w:p>
    </w:sdtContent>
  </w:sdt>
  <w:p w14:paraId="28FD239E" w14:textId="77777777" w:rsidR="00745196" w:rsidRDefault="00745196">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Page Numbers (Bottom of Page)"/>
        <w:docPartUnique/>
      </w:docPartObj>
    </w:sdtPr>
    <w:sdtContent>
      <w:p w14:paraId="10BA8A52" w14:textId="77777777" w:rsidR="00745196" w:rsidRDefault="00745196" w:rsidP="003437A7">
        <w:pPr>
          <w:pStyle w:val="a8"/>
          <w:spacing w:before="60" w:after="60"/>
        </w:pPr>
        <w:r>
          <w:fldChar w:fldCharType="begin"/>
        </w:r>
        <w:r>
          <w:instrText>PAGE   \* MERGEFORMAT</w:instrText>
        </w:r>
        <w:r>
          <w:fldChar w:fldCharType="separate"/>
        </w:r>
        <w:r>
          <w:rPr>
            <w:lang w:val="zh-CN"/>
          </w:rPr>
          <w:t>2</w:t>
        </w:r>
        <w:r>
          <w:fldChar w:fldCharType="end"/>
        </w:r>
      </w:p>
    </w:sdtContent>
  </w:sdt>
  <w:p w14:paraId="5F592003" w14:textId="77777777" w:rsidR="00745196" w:rsidRDefault="00745196"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227F1" w14:textId="77777777" w:rsidR="00BA78DA" w:rsidRDefault="00BA78DA" w:rsidP="00B368F3">
      <w:pPr>
        <w:spacing w:before="60" w:after="60" w:line="240" w:lineRule="auto"/>
        <w:ind w:firstLine="480"/>
      </w:pPr>
      <w:r>
        <w:separator/>
      </w:r>
    </w:p>
  </w:footnote>
  <w:footnote w:type="continuationSeparator" w:id="0">
    <w:p w14:paraId="744692AD" w14:textId="77777777" w:rsidR="00BA78DA" w:rsidRDefault="00BA78DA"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65CFF" w14:textId="77777777" w:rsidR="00DE639A" w:rsidRDefault="00DE639A">
    <w:pPr>
      <w:pStyle w:val="a6"/>
      <w:spacing w:before="60"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B8ECA" w14:textId="77777777" w:rsidR="00DE639A" w:rsidRDefault="00DE639A">
    <w:pPr>
      <w:pStyle w:val="a6"/>
      <w:spacing w:before="60"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BB05E" w14:textId="77777777" w:rsidR="00745196" w:rsidRDefault="00745196">
    <w:pPr>
      <w:pStyle w:val="a6"/>
      <w:spacing w:before="60" w:after="6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B82C5" w14:textId="77777777" w:rsidR="00745196" w:rsidRDefault="00745196" w:rsidP="00B3102C">
    <w:pPr>
      <w:pStyle w:val="a6"/>
      <w:spacing w:before="60" w:after="60"/>
    </w:pPr>
    <w:r>
      <w:rPr>
        <w:rFonts w:hint="eastAsia"/>
      </w:rPr>
      <w:t>武汉大学硕士学位论文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85DD2" w14:textId="77777777" w:rsidR="00745196" w:rsidRDefault="00745196" w:rsidP="009716F0">
    <w:pPr>
      <w:pStyle w:val="a6"/>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9DE6187C"/>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王 庆云">
    <w15:presenceInfo w15:providerId="Windows Live" w15:userId="1641ea3ec8cc5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trackRevisions/>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8C"/>
    <w:rsid w:val="00015CEE"/>
    <w:rsid w:val="000172AC"/>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3F07"/>
    <w:rsid w:val="0004437A"/>
    <w:rsid w:val="00044B4E"/>
    <w:rsid w:val="00044C8D"/>
    <w:rsid w:val="0004542A"/>
    <w:rsid w:val="00045A9F"/>
    <w:rsid w:val="00045E70"/>
    <w:rsid w:val="00046783"/>
    <w:rsid w:val="0004781A"/>
    <w:rsid w:val="00047A9E"/>
    <w:rsid w:val="00050364"/>
    <w:rsid w:val="00051036"/>
    <w:rsid w:val="000532B1"/>
    <w:rsid w:val="0005571C"/>
    <w:rsid w:val="00056527"/>
    <w:rsid w:val="000578B0"/>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D66"/>
    <w:rsid w:val="000755BF"/>
    <w:rsid w:val="000758B6"/>
    <w:rsid w:val="0007598D"/>
    <w:rsid w:val="00075A04"/>
    <w:rsid w:val="00080F4B"/>
    <w:rsid w:val="000813EC"/>
    <w:rsid w:val="00081C43"/>
    <w:rsid w:val="00082D37"/>
    <w:rsid w:val="00083CA5"/>
    <w:rsid w:val="00084EF3"/>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D88"/>
    <w:rsid w:val="000A6EB8"/>
    <w:rsid w:val="000B08A0"/>
    <w:rsid w:val="000B1978"/>
    <w:rsid w:val="000B367B"/>
    <w:rsid w:val="000B4258"/>
    <w:rsid w:val="000B4902"/>
    <w:rsid w:val="000B5B30"/>
    <w:rsid w:val="000B74F0"/>
    <w:rsid w:val="000C05AE"/>
    <w:rsid w:val="000C0F5E"/>
    <w:rsid w:val="000C1399"/>
    <w:rsid w:val="000C1C98"/>
    <w:rsid w:val="000C1E86"/>
    <w:rsid w:val="000C209F"/>
    <w:rsid w:val="000C272B"/>
    <w:rsid w:val="000C3C94"/>
    <w:rsid w:val="000C433A"/>
    <w:rsid w:val="000C63C2"/>
    <w:rsid w:val="000C6CCF"/>
    <w:rsid w:val="000C6F2F"/>
    <w:rsid w:val="000D0AAB"/>
    <w:rsid w:val="000D1060"/>
    <w:rsid w:val="000D1CDB"/>
    <w:rsid w:val="000D21C8"/>
    <w:rsid w:val="000D29D7"/>
    <w:rsid w:val="000D36C5"/>
    <w:rsid w:val="000D479D"/>
    <w:rsid w:val="000D6056"/>
    <w:rsid w:val="000D70AE"/>
    <w:rsid w:val="000E086B"/>
    <w:rsid w:val="000E169E"/>
    <w:rsid w:val="000E1B29"/>
    <w:rsid w:val="000E1C80"/>
    <w:rsid w:val="000E20CC"/>
    <w:rsid w:val="000E26DB"/>
    <w:rsid w:val="000E28D4"/>
    <w:rsid w:val="000E39E9"/>
    <w:rsid w:val="000E47EC"/>
    <w:rsid w:val="000E4BA3"/>
    <w:rsid w:val="000E60CD"/>
    <w:rsid w:val="000E689A"/>
    <w:rsid w:val="000E7D06"/>
    <w:rsid w:val="000F024F"/>
    <w:rsid w:val="000F143C"/>
    <w:rsid w:val="000F2D84"/>
    <w:rsid w:val="000F3E4D"/>
    <w:rsid w:val="000F68F7"/>
    <w:rsid w:val="000F6977"/>
    <w:rsid w:val="00100E18"/>
    <w:rsid w:val="00100E6B"/>
    <w:rsid w:val="0010112C"/>
    <w:rsid w:val="00101AEF"/>
    <w:rsid w:val="00102A28"/>
    <w:rsid w:val="00103F26"/>
    <w:rsid w:val="00104778"/>
    <w:rsid w:val="00106610"/>
    <w:rsid w:val="00106BC3"/>
    <w:rsid w:val="00107D42"/>
    <w:rsid w:val="00107EDE"/>
    <w:rsid w:val="00111F7E"/>
    <w:rsid w:val="00112081"/>
    <w:rsid w:val="00112A5C"/>
    <w:rsid w:val="001165B6"/>
    <w:rsid w:val="0011684D"/>
    <w:rsid w:val="001179CD"/>
    <w:rsid w:val="00117C2A"/>
    <w:rsid w:val="00117D18"/>
    <w:rsid w:val="00117E0B"/>
    <w:rsid w:val="00120FDE"/>
    <w:rsid w:val="001218C2"/>
    <w:rsid w:val="00121BF6"/>
    <w:rsid w:val="00123F78"/>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5F73"/>
    <w:rsid w:val="00146272"/>
    <w:rsid w:val="00150233"/>
    <w:rsid w:val="00150241"/>
    <w:rsid w:val="0015091E"/>
    <w:rsid w:val="00150BD6"/>
    <w:rsid w:val="00151EC5"/>
    <w:rsid w:val="00151F67"/>
    <w:rsid w:val="001521F9"/>
    <w:rsid w:val="0015264F"/>
    <w:rsid w:val="001528F3"/>
    <w:rsid w:val="00152C44"/>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0068"/>
    <w:rsid w:val="00171EAC"/>
    <w:rsid w:val="00172507"/>
    <w:rsid w:val="00173884"/>
    <w:rsid w:val="00173C69"/>
    <w:rsid w:val="001744AC"/>
    <w:rsid w:val="00175388"/>
    <w:rsid w:val="00176935"/>
    <w:rsid w:val="00176C6D"/>
    <w:rsid w:val="001771A9"/>
    <w:rsid w:val="00177A64"/>
    <w:rsid w:val="00180260"/>
    <w:rsid w:val="00181FFE"/>
    <w:rsid w:val="00182240"/>
    <w:rsid w:val="00183424"/>
    <w:rsid w:val="00183715"/>
    <w:rsid w:val="001842FC"/>
    <w:rsid w:val="0018763F"/>
    <w:rsid w:val="001904B4"/>
    <w:rsid w:val="0019066C"/>
    <w:rsid w:val="00191653"/>
    <w:rsid w:val="00193F96"/>
    <w:rsid w:val="001944CC"/>
    <w:rsid w:val="00194794"/>
    <w:rsid w:val="00194A8A"/>
    <w:rsid w:val="00195E83"/>
    <w:rsid w:val="00195EA9"/>
    <w:rsid w:val="001964D8"/>
    <w:rsid w:val="00196C2C"/>
    <w:rsid w:val="001A2313"/>
    <w:rsid w:val="001A2D23"/>
    <w:rsid w:val="001A359B"/>
    <w:rsid w:val="001A4289"/>
    <w:rsid w:val="001A4B3E"/>
    <w:rsid w:val="001A4E8C"/>
    <w:rsid w:val="001A5391"/>
    <w:rsid w:val="001A61C9"/>
    <w:rsid w:val="001A6DD3"/>
    <w:rsid w:val="001B0A1F"/>
    <w:rsid w:val="001B0CE7"/>
    <w:rsid w:val="001B164B"/>
    <w:rsid w:val="001B2156"/>
    <w:rsid w:val="001B394D"/>
    <w:rsid w:val="001B39C8"/>
    <w:rsid w:val="001B3E2C"/>
    <w:rsid w:val="001B3E75"/>
    <w:rsid w:val="001B4F16"/>
    <w:rsid w:val="001B52AE"/>
    <w:rsid w:val="001B52BE"/>
    <w:rsid w:val="001B6539"/>
    <w:rsid w:val="001B774D"/>
    <w:rsid w:val="001B7D76"/>
    <w:rsid w:val="001C011A"/>
    <w:rsid w:val="001C0317"/>
    <w:rsid w:val="001C109A"/>
    <w:rsid w:val="001C1498"/>
    <w:rsid w:val="001C2279"/>
    <w:rsid w:val="001C3123"/>
    <w:rsid w:val="001C5752"/>
    <w:rsid w:val="001C679D"/>
    <w:rsid w:val="001C6DB2"/>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049"/>
    <w:rsid w:val="001E0828"/>
    <w:rsid w:val="001E0D2A"/>
    <w:rsid w:val="001E0D76"/>
    <w:rsid w:val="001E1D33"/>
    <w:rsid w:val="001E2037"/>
    <w:rsid w:val="001E3AA5"/>
    <w:rsid w:val="001E423F"/>
    <w:rsid w:val="001E49C9"/>
    <w:rsid w:val="001F1EEF"/>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2086E"/>
    <w:rsid w:val="0022104E"/>
    <w:rsid w:val="00221D3C"/>
    <w:rsid w:val="002226E2"/>
    <w:rsid w:val="0022309E"/>
    <w:rsid w:val="002234BA"/>
    <w:rsid w:val="00223D48"/>
    <w:rsid w:val="00224C8B"/>
    <w:rsid w:val="00225A2A"/>
    <w:rsid w:val="00225B12"/>
    <w:rsid w:val="00226A57"/>
    <w:rsid w:val="002279F0"/>
    <w:rsid w:val="00230E62"/>
    <w:rsid w:val="00231CC8"/>
    <w:rsid w:val="00234D99"/>
    <w:rsid w:val="00235302"/>
    <w:rsid w:val="00236C74"/>
    <w:rsid w:val="00236DF3"/>
    <w:rsid w:val="002406C7"/>
    <w:rsid w:val="00241116"/>
    <w:rsid w:val="00242688"/>
    <w:rsid w:val="0024286D"/>
    <w:rsid w:val="00243682"/>
    <w:rsid w:val="002439EE"/>
    <w:rsid w:val="00245E3B"/>
    <w:rsid w:val="002468E9"/>
    <w:rsid w:val="0024707C"/>
    <w:rsid w:val="00247AD2"/>
    <w:rsid w:val="00250141"/>
    <w:rsid w:val="002515A0"/>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CD3"/>
    <w:rsid w:val="00264D66"/>
    <w:rsid w:val="0026522B"/>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453F"/>
    <w:rsid w:val="002857E2"/>
    <w:rsid w:val="002862D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794E"/>
    <w:rsid w:val="00297DA6"/>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D0DF3"/>
    <w:rsid w:val="002D2029"/>
    <w:rsid w:val="002D3E1D"/>
    <w:rsid w:val="002D7A01"/>
    <w:rsid w:val="002E1B76"/>
    <w:rsid w:val="002E1B83"/>
    <w:rsid w:val="002E2257"/>
    <w:rsid w:val="002E3053"/>
    <w:rsid w:val="002E323A"/>
    <w:rsid w:val="002E4E23"/>
    <w:rsid w:val="002E677A"/>
    <w:rsid w:val="002F0CE8"/>
    <w:rsid w:val="002F1163"/>
    <w:rsid w:val="002F4E6E"/>
    <w:rsid w:val="002F7665"/>
    <w:rsid w:val="00300EFF"/>
    <w:rsid w:val="00301067"/>
    <w:rsid w:val="00302CA9"/>
    <w:rsid w:val="00302F60"/>
    <w:rsid w:val="00303363"/>
    <w:rsid w:val="00303EE9"/>
    <w:rsid w:val="00304B87"/>
    <w:rsid w:val="00306299"/>
    <w:rsid w:val="003062D9"/>
    <w:rsid w:val="003064E0"/>
    <w:rsid w:val="0030761B"/>
    <w:rsid w:val="00310F61"/>
    <w:rsid w:val="00312BFA"/>
    <w:rsid w:val="00314203"/>
    <w:rsid w:val="0031443B"/>
    <w:rsid w:val="00317A2C"/>
    <w:rsid w:val="00317BB9"/>
    <w:rsid w:val="00317C33"/>
    <w:rsid w:val="00320676"/>
    <w:rsid w:val="0032069D"/>
    <w:rsid w:val="00323C75"/>
    <w:rsid w:val="003240E8"/>
    <w:rsid w:val="00324878"/>
    <w:rsid w:val="00324CED"/>
    <w:rsid w:val="00326D87"/>
    <w:rsid w:val="003273DE"/>
    <w:rsid w:val="00330778"/>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4D5"/>
    <w:rsid w:val="003C1A77"/>
    <w:rsid w:val="003C1CCE"/>
    <w:rsid w:val="003C45AF"/>
    <w:rsid w:val="003C5049"/>
    <w:rsid w:val="003C5C6A"/>
    <w:rsid w:val="003C6191"/>
    <w:rsid w:val="003C7F6A"/>
    <w:rsid w:val="003C7F87"/>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D2F"/>
    <w:rsid w:val="00401EF8"/>
    <w:rsid w:val="0040381C"/>
    <w:rsid w:val="0040698F"/>
    <w:rsid w:val="00411083"/>
    <w:rsid w:val="00411B5B"/>
    <w:rsid w:val="00412DD7"/>
    <w:rsid w:val="00413047"/>
    <w:rsid w:val="00413CDF"/>
    <w:rsid w:val="00413EBB"/>
    <w:rsid w:val="00414038"/>
    <w:rsid w:val="0041592A"/>
    <w:rsid w:val="00416EEE"/>
    <w:rsid w:val="00417260"/>
    <w:rsid w:val="0042051F"/>
    <w:rsid w:val="00420633"/>
    <w:rsid w:val="004217B0"/>
    <w:rsid w:val="0042388B"/>
    <w:rsid w:val="00423C54"/>
    <w:rsid w:val="00426E19"/>
    <w:rsid w:val="00427C05"/>
    <w:rsid w:val="00430DF6"/>
    <w:rsid w:val="00432445"/>
    <w:rsid w:val="00432D5A"/>
    <w:rsid w:val="00433EF5"/>
    <w:rsid w:val="004342D1"/>
    <w:rsid w:val="0043486E"/>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50A4"/>
    <w:rsid w:val="00457FFA"/>
    <w:rsid w:val="00460DA2"/>
    <w:rsid w:val="00461E08"/>
    <w:rsid w:val="0046378D"/>
    <w:rsid w:val="00463836"/>
    <w:rsid w:val="0046583C"/>
    <w:rsid w:val="004701AA"/>
    <w:rsid w:val="00473C04"/>
    <w:rsid w:val="0047504F"/>
    <w:rsid w:val="0047524D"/>
    <w:rsid w:val="00476643"/>
    <w:rsid w:val="0047681C"/>
    <w:rsid w:val="0048150A"/>
    <w:rsid w:val="004819E4"/>
    <w:rsid w:val="00481C01"/>
    <w:rsid w:val="004840F1"/>
    <w:rsid w:val="00492885"/>
    <w:rsid w:val="004928E7"/>
    <w:rsid w:val="00493D93"/>
    <w:rsid w:val="0049418A"/>
    <w:rsid w:val="0049542C"/>
    <w:rsid w:val="00495711"/>
    <w:rsid w:val="004957B3"/>
    <w:rsid w:val="00495CAE"/>
    <w:rsid w:val="00495CB4"/>
    <w:rsid w:val="004960ED"/>
    <w:rsid w:val="0049647B"/>
    <w:rsid w:val="00496FD2"/>
    <w:rsid w:val="004A0AA6"/>
    <w:rsid w:val="004A111E"/>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5A7"/>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213F"/>
    <w:rsid w:val="004F3060"/>
    <w:rsid w:val="004F3B82"/>
    <w:rsid w:val="004F4BC7"/>
    <w:rsid w:val="004F4FED"/>
    <w:rsid w:val="004F6153"/>
    <w:rsid w:val="004F7026"/>
    <w:rsid w:val="00500C0D"/>
    <w:rsid w:val="00500F52"/>
    <w:rsid w:val="0050142E"/>
    <w:rsid w:val="005016BA"/>
    <w:rsid w:val="00501F7F"/>
    <w:rsid w:val="005031E3"/>
    <w:rsid w:val="00505E1F"/>
    <w:rsid w:val="00507429"/>
    <w:rsid w:val="00507B18"/>
    <w:rsid w:val="00510D68"/>
    <w:rsid w:val="00510E76"/>
    <w:rsid w:val="005117B1"/>
    <w:rsid w:val="00512B49"/>
    <w:rsid w:val="00514C8A"/>
    <w:rsid w:val="00515F32"/>
    <w:rsid w:val="00520049"/>
    <w:rsid w:val="00520100"/>
    <w:rsid w:val="00520193"/>
    <w:rsid w:val="00522D5A"/>
    <w:rsid w:val="0052501F"/>
    <w:rsid w:val="0052636B"/>
    <w:rsid w:val="00527F15"/>
    <w:rsid w:val="005307D6"/>
    <w:rsid w:val="0053133A"/>
    <w:rsid w:val="00531637"/>
    <w:rsid w:val="00531686"/>
    <w:rsid w:val="00531FA3"/>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1B2"/>
    <w:rsid w:val="00546F36"/>
    <w:rsid w:val="005504A8"/>
    <w:rsid w:val="005504CE"/>
    <w:rsid w:val="00553853"/>
    <w:rsid w:val="00553F32"/>
    <w:rsid w:val="00560800"/>
    <w:rsid w:val="00560F2C"/>
    <w:rsid w:val="005628D8"/>
    <w:rsid w:val="00563826"/>
    <w:rsid w:val="00564881"/>
    <w:rsid w:val="00564948"/>
    <w:rsid w:val="00564BF6"/>
    <w:rsid w:val="00565ADC"/>
    <w:rsid w:val="0056695C"/>
    <w:rsid w:val="005675A4"/>
    <w:rsid w:val="005678E3"/>
    <w:rsid w:val="00571911"/>
    <w:rsid w:val="005734EB"/>
    <w:rsid w:val="00573F10"/>
    <w:rsid w:val="005748C8"/>
    <w:rsid w:val="00574ECA"/>
    <w:rsid w:val="00576608"/>
    <w:rsid w:val="005774E7"/>
    <w:rsid w:val="00580F35"/>
    <w:rsid w:val="00581A0E"/>
    <w:rsid w:val="00582561"/>
    <w:rsid w:val="00582D18"/>
    <w:rsid w:val="00586FE0"/>
    <w:rsid w:val="005878CB"/>
    <w:rsid w:val="0059234B"/>
    <w:rsid w:val="00592DA1"/>
    <w:rsid w:val="00592EC0"/>
    <w:rsid w:val="00593AC2"/>
    <w:rsid w:val="00593C88"/>
    <w:rsid w:val="005950F6"/>
    <w:rsid w:val="00595E99"/>
    <w:rsid w:val="00596A6E"/>
    <w:rsid w:val="005A037A"/>
    <w:rsid w:val="005A050B"/>
    <w:rsid w:val="005A196C"/>
    <w:rsid w:val="005A4A4A"/>
    <w:rsid w:val="005A6479"/>
    <w:rsid w:val="005A6759"/>
    <w:rsid w:val="005A6BA4"/>
    <w:rsid w:val="005A6E51"/>
    <w:rsid w:val="005B0581"/>
    <w:rsid w:val="005B13DB"/>
    <w:rsid w:val="005B3BCE"/>
    <w:rsid w:val="005B51C3"/>
    <w:rsid w:val="005B7FE9"/>
    <w:rsid w:val="005C09B5"/>
    <w:rsid w:val="005C17C5"/>
    <w:rsid w:val="005C23B3"/>
    <w:rsid w:val="005C2EAA"/>
    <w:rsid w:val="005C3CA8"/>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64B1"/>
    <w:rsid w:val="005F7248"/>
    <w:rsid w:val="00600898"/>
    <w:rsid w:val="00600A7D"/>
    <w:rsid w:val="00602E72"/>
    <w:rsid w:val="00604B81"/>
    <w:rsid w:val="00605633"/>
    <w:rsid w:val="0060578B"/>
    <w:rsid w:val="00610DFA"/>
    <w:rsid w:val="006116ED"/>
    <w:rsid w:val="006116F8"/>
    <w:rsid w:val="00611C06"/>
    <w:rsid w:val="006122CD"/>
    <w:rsid w:val="00612872"/>
    <w:rsid w:val="00613280"/>
    <w:rsid w:val="00613914"/>
    <w:rsid w:val="00613E5B"/>
    <w:rsid w:val="0061425C"/>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FC8"/>
    <w:rsid w:val="00642FFC"/>
    <w:rsid w:val="006437CE"/>
    <w:rsid w:val="006454D3"/>
    <w:rsid w:val="00645512"/>
    <w:rsid w:val="006459E8"/>
    <w:rsid w:val="006468E2"/>
    <w:rsid w:val="0064751E"/>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344"/>
    <w:rsid w:val="00667737"/>
    <w:rsid w:val="006678D7"/>
    <w:rsid w:val="00670D08"/>
    <w:rsid w:val="00672D56"/>
    <w:rsid w:val="00673E44"/>
    <w:rsid w:val="006746E7"/>
    <w:rsid w:val="00674A8F"/>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861"/>
    <w:rsid w:val="006936C3"/>
    <w:rsid w:val="006939C1"/>
    <w:rsid w:val="0069422E"/>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0A44"/>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4B1"/>
    <w:rsid w:val="006E36F9"/>
    <w:rsid w:val="006E6226"/>
    <w:rsid w:val="006E6C41"/>
    <w:rsid w:val="006E724A"/>
    <w:rsid w:val="006F205E"/>
    <w:rsid w:val="006F2133"/>
    <w:rsid w:val="006F29F4"/>
    <w:rsid w:val="006F45A8"/>
    <w:rsid w:val="006F61E0"/>
    <w:rsid w:val="006F7008"/>
    <w:rsid w:val="00701C40"/>
    <w:rsid w:val="0070266D"/>
    <w:rsid w:val="0070298E"/>
    <w:rsid w:val="00703812"/>
    <w:rsid w:val="00703FDD"/>
    <w:rsid w:val="00704762"/>
    <w:rsid w:val="00704A18"/>
    <w:rsid w:val="00706A11"/>
    <w:rsid w:val="00707C08"/>
    <w:rsid w:val="00707CA2"/>
    <w:rsid w:val="00710FF0"/>
    <w:rsid w:val="007141AB"/>
    <w:rsid w:val="007147C3"/>
    <w:rsid w:val="00714C45"/>
    <w:rsid w:val="007158BE"/>
    <w:rsid w:val="0071736C"/>
    <w:rsid w:val="007173F0"/>
    <w:rsid w:val="007176A0"/>
    <w:rsid w:val="00720334"/>
    <w:rsid w:val="007209E6"/>
    <w:rsid w:val="00723C05"/>
    <w:rsid w:val="007242CD"/>
    <w:rsid w:val="007254E4"/>
    <w:rsid w:val="00725561"/>
    <w:rsid w:val="00727EEC"/>
    <w:rsid w:val="007304F5"/>
    <w:rsid w:val="00731761"/>
    <w:rsid w:val="00731DF1"/>
    <w:rsid w:val="0073299C"/>
    <w:rsid w:val="0073431B"/>
    <w:rsid w:val="00736474"/>
    <w:rsid w:val="00736B19"/>
    <w:rsid w:val="00736D0E"/>
    <w:rsid w:val="007419C2"/>
    <w:rsid w:val="007420CC"/>
    <w:rsid w:val="00743C92"/>
    <w:rsid w:val="00745196"/>
    <w:rsid w:val="00745C0F"/>
    <w:rsid w:val="00750765"/>
    <w:rsid w:val="00751260"/>
    <w:rsid w:val="0075246A"/>
    <w:rsid w:val="0075332E"/>
    <w:rsid w:val="0075383F"/>
    <w:rsid w:val="00753851"/>
    <w:rsid w:val="007539DA"/>
    <w:rsid w:val="007546F3"/>
    <w:rsid w:val="007553DD"/>
    <w:rsid w:val="007557B1"/>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572C"/>
    <w:rsid w:val="007861D1"/>
    <w:rsid w:val="007865CC"/>
    <w:rsid w:val="00786DE5"/>
    <w:rsid w:val="00786F06"/>
    <w:rsid w:val="00787D9D"/>
    <w:rsid w:val="00791E55"/>
    <w:rsid w:val="00792245"/>
    <w:rsid w:val="0079229F"/>
    <w:rsid w:val="0079242A"/>
    <w:rsid w:val="007934D1"/>
    <w:rsid w:val="00795689"/>
    <w:rsid w:val="0079729D"/>
    <w:rsid w:val="00797F25"/>
    <w:rsid w:val="007A0078"/>
    <w:rsid w:val="007A0A51"/>
    <w:rsid w:val="007A18B7"/>
    <w:rsid w:val="007A32D6"/>
    <w:rsid w:val="007A450D"/>
    <w:rsid w:val="007A513E"/>
    <w:rsid w:val="007A591F"/>
    <w:rsid w:val="007B0821"/>
    <w:rsid w:val="007B16DF"/>
    <w:rsid w:val="007B26A1"/>
    <w:rsid w:val="007B36CB"/>
    <w:rsid w:val="007B3FF5"/>
    <w:rsid w:val="007B4860"/>
    <w:rsid w:val="007B4ABC"/>
    <w:rsid w:val="007B4F47"/>
    <w:rsid w:val="007B589F"/>
    <w:rsid w:val="007B5D4C"/>
    <w:rsid w:val="007B66D4"/>
    <w:rsid w:val="007B683D"/>
    <w:rsid w:val="007B683F"/>
    <w:rsid w:val="007B6F89"/>
    <w:rsid w:val="007B7783"/>
    <w:rsid w:val="007B7B7D"/>
    <w:rsid w:val="007C02A4"/>
    <w:rsid w:val="007C1A6C"/>
    <w:rsid w:val="007C1E3C"/>
    <w:rsid w:val="007C2ED1"/>
    <w:rsid w:val="007C3C25"/>
    <w:rsid w:val="007C43D5"/>
    <w:rsid w:val="007C459E"/>
    <w:rsid w:val="007C4DCD"/>
    <w:rsid w:val="007C610A"/>
    <w:rsid w:val="007C7113"/>
    <w:rsid w:val="007C77B7"/>
    <w:rsid w:val="007D05F8"/>
    <w:rsid w:val="007D0752"/>
    <w:rsid w:val="007D0FF0"/>
    <w:rsid w:val="007D1716"/>
    <w:rsid w:val="007D2930"/>
    <w:rsid w:val="007D5FCB"/>
    <w:rsid w:val="007E13E8"/>
    <w:rsid w:val="007E3162"/>
    <w:rsid w:val="007E31B3"/>
    <w:rsid w:val="007E35DE"/>
    <w:rsid w:val="007E4B5B"/>
    <w:rsid w:val="007E4EF8"/>
    <w:rsid w:val="007F06DE"/>
    <w:rsid w:val="007F072A"/>
    <w:rsid w:val="007F1D7E"/>
    <w:rsid w:val="007F2048"/>
    <w:rsid w:val="007F3BC0"/>
    <w:rsid w:val="007F517A"/>
    <w:rsid w:val="007F6354"/>
    <w:rsid w:val="007F7639"/>
    <w:rsid w:val="007F7B45"/>
    <w:rsid w:val="008000B0"/>
    <w:rsid w:val="00801966"/>
    <w:rsid w:val="008023D7"/>
    <w:rsid w:val="00802C0E"/>
    <w:rsid w:val="008033EA"/>
    <w:rsid w:val="0080349B"/>
    <w:rsid w:val="008064BE"/>
    <w:rsid w:val="00811AA9"/>
    <w:rsid w:val="00811B2D"/>
    <w:rsid w:val="00813E62"/>
    <w:rsid w:val="008141B8"/>
    <w:rsid w:val="008154C9"/>
    <w:rsid w:val="00817350"/>
    <w:rsid w:val="0082069B"/>
    <w:rsid w:val="008212D3"/>
    <w:rsid w:val="00822FFF"/>
    <w:rsid w:val="00823D72"/>
    <w:rsid w:val="00824746"/>
    <w:rsid w:val="008253BF"/>
    <w:rsid w:val="00830C73"/>
    <w:rsid w:val="008315E8"/>
    <w:rsid w:val="00831D5E"/>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81"/>
    <w:rsid w:val="008431A8"/>
    <w:rsid w:val="00843F4F"/>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20"/>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96C"/>
    <w:rsid w:val="008712BF"/>
    <w:rsid w:val="00871C5D"/>
    <w:rsid w:val="008728F2"/>
    <w:rsid w:val="008765C1"/>
    <w:rsid w:val="00877E3F"/>
    <w:rsid w:val="00881303"/>
    <w:rsid w:val="008817DF"/>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32DC"/>
    <w:rsid w:val="00895F08"/>
    <w:rsid w:val="00897A40"/>
    <w:rsid w:val="008A1826"/>
    <w:rsid w:val="008A3C45"/>
    <w:rsid w:val="008A447B"/>
    <w:rsid w:val="008A53BB"/>
    <w:rsid w:val="008A58AF"/>
    <w:rsid w:val="008A6AC8"/>
    <w:rsid w:val="008A786B"/>
    <w:rsid w:val="008A7FAA"/>
    <w:rsid w:val="008B0A79"/>
    <w:rsid w:val="008B17C8"/>
    <w:rsid w:val="008B3E6F"/>
    <w:rsid w:val="008B41D8"/>
    <w:rsid w:val="008B4DBA"/>
    <w:rsid w:val="008B6812"/>
    <w:rsid w:val="008B69AC"/>
    <w:rsid w:val="008B7B32"/>
    <w:rsid w:val="008C0D38"/>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E61A9"/>
    <w:rsid w:val="008F152E"/>
    <w:rsid w:val="008F1A60"/>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C1"/>
    <w:rsid w:val="00912C9A"/>
    <w:rsid w:val="00914909"/>
    <w:rsid w:val="00914B35"/>
    <w:rsid w:val="00916EEC"/>
    <w:rsid w:val="00916F4C"/>
    <w:rsid w:val="00916F9E"/>
    <w:rsid w:val="009218ED"/>
    <w:rsid w:val="009221B1"/>
    <w:rsid w:val="00923D2F"/>
    <w:rsid w:val="00924F17"/>
    <w:rsid w:val="009274B4"/>
    <w:rsid w:val="00935436"/>
    <w:rsid w:val="00935BE1"/>
    <w:rsid w:val="00936D0F"/>
    <w:rsid w:val="00940F12"/>
    <w:rsid w:val="00941C53"/>
    <w:rsid w:val="00941D60"/>
    <w:rsid w:val="009428A4"/>
    <w:rsid w:val="00944378"/>
    <w:rsid w:val="009455F7"/>
    <w:rsid w:val="0095347D"/>
    <w:rsid w:val="00956A31"/>
    <w:rsid w:val="00957729"/>
    <w:rsid w:val="009607FB"/>
    <w:rsid w:val="009634B8"/>
    <w:rsid w:val="00963D49"/>
    <w:rsid w:val="0096652C"/>
    <w:rsid w:val="00966DE6"/>
    <w:rsid w:val="0096735C"/>
    <w:rsid w:val="00970AAA"/>
    <w:rsid w:val="009716F0"/>
    <w:rsid w:val="00972466"/>
    <w:rsid w:val="009725FA"/>
    <w:rsid w:val="00972A48"/>
    <w:rsid w:val="009733DF"/>
    <w:rsid w:val="0097447C"/>
    <w:rsid w:val="00977694"/>
    <w:rsid w:val="00980E31"/>
    <w:rsid w:val="00982201"/>
    <w:rsid w:val="00982611"/>
    <w:rsid w:val="0098469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55E3"/>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4F"/>
    <w:rsid w:val="009E65E7"/>
    <w:rsid w:val="009E7590"/>
    <w:rsid w:val="009E7EA9"/>
    <w:rsid w:val="009F0961"/>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13522"/>
    <w:rsid w:val="00A137EE"/>
    <w:rsid w:val="00A1469A"/>
    <w:rsid w:val="00A15D39"/>
    <w:rsid w:val="00A21464"/>
    <w:rsid w:val="00A220E7"/>
    <w:rsid w:val="00A24B48"/>
    <w:rsid w:val="00A24C3B"/>
    <w:rsid w:val="00A26B64"/>
    <w:rsid w:val="00A3102B"/>
    <w:rsid w:val="00A326B8"/>
    <w:rsid w:val="00A32B71"/>
    <w:rsid w:val="00A36627"/>
    <w:rsid w:val="00A36F69"/>
    <w:rsid w:val="00A41D9D"/>
    <w:rsid w:val="00A422B1"/>
    <w:rsid w:val="00A42BDC"/>
    <w:rsid w:val="00A44FCA"/>
    <w:rsid w:val="00A47930"/>
    <w:rsid w:val="00A51384"/>
    <w:rsid w:val="00A51660"/>
    <w:rsid w:val="00A52C76"/>
    <w:rsid w:val="00A54D63"/>
    <w:rsid w:val="00A55F0B"/>
    <w:rsid w:val="00A57516"/>
    <w:rsid w:val="00A57A2C"/>
    <w:rsid w:val="00A57EC3"/>
    <w:rsid w:val="00A6058A"/>
    <w:rsid w:val="00A610CA"/>
    <w:rsid w:val="00A611FF"/>
    <w:rsid w:val="00A62BEA"/>
    <w:rsid w:val="00A6356B"/>
    <w:rsid w:val="00A63BDC"/>
    <w:rsid w:val="00A6457A"/>
    <w:rsid w:val="00A64919"/>
    <w:rsid w:val="00A64AD7"/>
    <w:rsid w:val="00A65606"/>
    <w:rsid w:val="00A6585A"/>
    <w:rsid w:val="00A66BD0"/>
    <w:rsid w:val="00A67AE3"/>
    <w:rsid w:val="00A67F8B"/>
    <w:rsid w:val="00A67FA5"/>
    <w:rsid w:val="00A7042D"/>
    <w:rsid w:val="00A7337E"/>
    <w:rsid w:val="00A74498"/>
    <w:rsid w:val="00A76575"/>
    <w:rsid w:val="00A773C9"/>
    <w:rsid w:val="00A77810"/>
    <w:rsid w:val="00A8169A"/>
    <w:rsid w:val="00A8320A"/>
    <w:rsid w:val="00A8509F"/>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457C"/>
    <w:rsid w:val="00AC57D2"/>
    <w:rsid w:val="00AC7708"/>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54E"/>
    <w:rsid w:val="00AE6FA1"/>
    <w:rsid w:val="00AE7BBB"/>
    <w:rsid w:val="00AE7CFB"/>
    <w:rsid w:val="00AF0D73"/>
    <w:rsid w:val="00AF3872"/>
    <w:rsid w:val="00AF3E61"/>
    <w:rsid w:val="00AF5B91"/>
    <w:rsid w:val="00AF68E7"/>
    <w:rsid w:val="00AF6FD8"/>
    <w:rsid w:val="00B00289"/>
    <w:rsid w:val="00B00701"/>
    <w:rsid w:val="00B01DE3"/>
    <w:rsid w:val="00B02729"/>
    <w:rsid w:val="00B04BF7"/>
    <w:rsid w:val="00B068C7"/>
    <w:rsid w:val="00B07469"/>
    <w:rsid w:val="00B07FC9"/>
    <w:rsid w:val="00B12C1E"/>
    <w:rsid w:val="00B12D6B"/>
    <w:rsid w:val="00B14AE4"/>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6D7F"/>
    <w:rsid w:val="00B37485"/>
    <w:rsid w:val="00B37B12"/>
    <w:rsid w:val="00B404DA"/>
    <w:rsid w:val="00B409E9"/>
    <w:rsid w:val="00B42E7B"/>
    <w:rsid w:val="00B4393E"/>
    <w:rsid w:val="00B440DE"/>
    <w:rsid w:val="00B44544"/>
    <w:rsid w:val="00B44B5B"/>
    <w:rsid w:val="00B456FF"/>
    <w:rsid w:val="00B458A0"/>
    <w:rsid w:val="00B45991"/>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4DC"/>
    <w:rsid w:val="00B56E67"/>
    <w:rsid w:val="00B57124"/>
    <w:rsid w:val="00B571FD"/>
    <w:rsid w:val="00B57696"/>
    <w:rsid w:val="00B612AF"/>
    <w:rsid w:val="00B63519"/>
    <w:rsid w:val="00B648B8"/>
    <w:rsid w:val="00B6660A"/>
    <w:rsid w:val="00B67187"/>
    <w:rsid w:val="00B6730D"/>
    <w:rsid w:val="00B71007"/>
    <w:rsid w:val="00B725B6"/>
    <w:rsid w:val="00B72F27"/>
    <w:rsid w:val="00B736A3"/>
    <w:rsid w:val="00B755F3"/>
    <w:rsid w:val="00B77DB8"/>
    <w:rsid w:val="00B80D56"/>
    <w:rsid w:val="00B810FC"/>
    <w:rsid w:val="00B83194"/>
    <w:rsid w:val="00B83BC8"/>
    <w:rsid w:val="00B84046"/>
    <w:rsid w:val="00B84735"/>
    <w:rsid w:val="00B84F41"/>
    <w:rsid w:val="00B850AE"/>
    <w:rsid w:val="00B859D4"/>
    <w:rsid w:val="00B864EB"/>
    <w:rsid w:val="00B87D4F"/>
    <w:rsid w:val="00B87DBC"/>
    <w:rsid w:val="00B912BD"/>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A78DA"/>
    <w:rsid w:val="00BA7923"/>
    <w:rsid w:val="00BB1D5E"/>
    <w:rsid w:val="00BB21D6"/>
    <w:rsid w:val="00BB3CAE"/>
    <w:rsid w:val="00BB4D3A"/>
    <w:rsid w:val="00BB4F29"/>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46DF"/>
    <w:rsid w:val="00BE4ECB"/>
    <w:rsid w:val="00BE6334"/>
    <w:rsid w:val="00BE69E3"/>
    <w:rsid w:val="00BE6D78"/>
    <w:rsid w:val="00BE7236"/>
    <w:rsid w:val="00BF10F0"/>
    <w:rsid w:val="00BF2649"/>
    <w:rsid w:val="00BF28A5"/>
    <w:rsid w:val="00BF2CF7"/>
    <w:rsid w:val="00BF41A6"/>
    <w:rsid w:val="00BF46EE"/>
    <w:rsid w:val="00BF58D1"/>
    <w:rsid w:val="00BF788B"/>
    <w:rsid w:val="00C005C7"/>
    <w:rsid w:val="00C012EA"/>
    <w:rsid w:val="00C01C25"/>
    <w:rsid w:val="00C03CDE"/>
    <w:rsid w:val="00C04067"/>
    <w:rsid w:val="00C04929"/>
    <w:rsid w:val="00C07D07"/>
    <w:rsid w:val="00C11785"/>
    <w:rsid w:val="00C12532"/>
    <w:rsid w:val="00C12626"/>
    <w:rsid w:val="00C12B56"/>
    <w:rsid w:val="00C12B9E"/>
    <w:rsid w:val="00C139D4"/>
    <w:rsid w:val="00C13D06"/>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396F"/>
    <w:rsid w:val="00C34A82"/>
    <w:rsid w:val="00C36030"/>
    <w:rsid w:val="00C36222"/>
    <w:rsid w:val="00C367D6"/>
    <w:rsid w:val="00C37AEA"/>
    <w:rsid w:val="00C37BA2"/>
    <w:rsid w:val="00C40C28"/>
    <w:rsid w:val="00C4133E"/>
    <w:rsid w:val="00C41988"/>
    <w:rsid w:val="00C41AB9"/>
    <w:rsid w:val="00C43CF8"/>
    <w:rsid w:val="00C441B2"/>
    <w:rsid w:val="00C45BA1"/>
    <w:rsid w:val="00C50087"/>
    <w:rsid w:val="00C50A52"/>
    <w:rsid w:val="00C511C0"/>
    <w:rsid w:val="00C51A0A"/>
    <w:rsid w:val="00C52034"/>
    <w:rsid w:val="00C52AD4"/>
    <w:rsid w:val="00C53D53"/>
    <w:rsid w:val="00C540E8"/>
    <w:rsid w:val="00C54538"/>
    <w:rsid w:val="00C54A41"/>
    <w:rsid w:val="00C54E7A"/>
    <w:rsid w:val="00C564D6"/>
    <w:rsid w:val="00C56B7B"/>
    <w:rsid w:val="00C604A3"/>
    <w:rsid w:val="00C61402"/>
    <w:rsid w:val="00C621FF"/>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823"/>
    <w:rsid w:val="00C86C7D"/>
    <w:rsid w:val="00C86D98"/>
    <w:rsid w:val="00C8732E"/>
    <w:rsid w:val="00C876C8"/>
    <w:rsid w:val="00C87A3B"/>
    <w:rsid w:val="00C90280"/>
    <w:rsid w:val="00C93B45"/>
    <w:rsid w:val="00C953FE"/>
    <w:rsid w:val="00C955F1"/>
    <w:rsid w:val="00C95AAD"/>
    <w:rsid w:val="00C973A4"/>
    <w:rsid w:val="00C97767"/>
    <w:rsid w:val="00C97D54"/>
    <w:rsid w:val="00CA04B1"/>
    <w:rsid w:val="00CA0B67"/>
    <w:rsid w:val="00CA0DCC"/>
    <w:rsid w:val="00CA1D7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6E2"/>
    <w:rsid w:val="00CC1C51"/>
    <w:rsid w:val="00CC2F3F"/>
    <w:rsid w:val="00CC31E4"/>
    <w:rsid w:val="00CC39D3"/>
    <w:rsid w:val="00CC5755"/>
    <w:rsid w:val="00CC6EC1"/>
    <w:rsid w:val="00CC75C7"/>
    <w:rsid w:val="00CD1435"/>
    <w:rsid w:val="00CD2849"/>
    <w:rsid w:val="00CD329E"/>
    <w:rsid w:val="00CD3B64"/>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9E3"/>
    <w:rsid w:val="00D04DEC"/>
    <w:rsid w:val="00D05B0B"/>
    <w:rsid w:val="00D07AD1"/>
    <w:rsid w:val="00D10229"/>
    <w:rsid w:val="00D10AFD"/>
    <w:rsid w:val="00D10D05"/>
    <w:rsid w:val="00D119BA"/>
    <w:rsid w:val="00D12565"/>
    <w:rsid w:val="00D15EC7"/>
    <w:rsid w:val="00D15FB9"/>
    <w:rsid w:val="00D20C7E"/>
    <w:rsid w:val="00D21319"/>
    <w:rsid w:val="00D22293"/>
    <w:rsid w:val="00D2349B"/>
    <w:rsid w:val="00D24671"/>
    <w:rsid w:val="00D24CF8"/>
    <w:rsid w:val="00D2623E"/>
    <w:rsid w:val="00D266D2"/>
    <w:rsid w:val="00D2794F"/>
    <w:rsid w:val="00D27E66"/>
    <w:rsid w:val="00D30A64"/>
    <w:rsid w:val="00D31811"/>
    <w:rsid w:val="00D31E05"/>
    <w:rsid w:val="00D328A3"/>
    <w:rsid w:val="00D32C7B"/>
    <w:rsid w:val="00D34C69"/>
    <w:rsid w:val="00D35798"/>
    <w:rsid w:val="00D36EBD"/>
    <w:rsid w:val="00D3796E"/>
    <w:rsid w:val="00D37CAC"/>
    <w:rsid w:val="00D40690"/>
    <w:rsid w:val="00D40FAC"/>
    <w:rsid w:val="00D42187"/>
    <w:rsid w:val="00D42E6A"/>
    <w:rsid w:val="00D4412D"/>
    <w:rsid w:val="00D44E18"/>
    <w:rsid w:val="00D44F05"/>
    <w:rsid w:val="00D453BB"/>
    <w:rsid w:val="00D457EF"/>
    <w:rsid w:val="00D45EA1"/>
    <w:rsid w:val="00D4678C"/>
    <w:rsid w:val="00D47ED8"/>
    <w:rsid w:val="00D508F0"/>
    <w:rsid w:val="00D509FE"/>
    <w:rsid w:val="00D51158"/>
    <w:rsid w:val="00D51322"/>
    <w:rsid w:val="00D518C3"/>
    <w:rsid w:val="00D520DF"/>
    <w:rsid w:val="00D523D3"/>
    <w:rsid w:val="00D52684"/>
    <w:rsid w:val="00D52902"/>
    <w:rsid w:val="00D52BA9"/>
    <w:rsid w:val="00D534BE"/>
    <w:rsid w:val="00D56B44"/>
    <w:rsid w:val="00D57105"/>
    <w:rsid w:val="00D573B8"/>
    <w:rsid w:val="00D57CF5"/>
    <w:rsid w:val="00D57FCD"/>
    <w:rsid w:val="00D62A60"/>
    <w:rsid w:val="00D63C0C"/>
    <w:rsid w:val="00D63E11"/>
    <w:rsid w:val="00D667EC"/>
    <w:rsid w:val="00D6726B"/>
    <w:rsid w:val="00D67479"/>
    <w:rsid w:val="00D70244"/>
    <w:rsid w:val="00D712BF"/>
    <w:rsid w:val="00D71840"/>
    <w:rsid w:val="00D719EE"/>
    <w:rsid w:val="00D71F2E"/>
    <w:rsid w:val="00D725BD"/>
    <w:rsid w:val="00D754E6"/>
    <w:rsid w:val="00D755E9"/>
    <w:rsid w:val="00D76551"/>
    <w:rsid w:val="00D76BC5"/>
    <w:rsid w:val="00D80109"/>
    <w:rsid w:val="00D81CB9"/>
    <w:rsid w:val="00D82CFB"/>
    <w:rsid w:val="00D841FB"/>
    <w:rsid w:val="00D850D8"/>
    <w:rsid w:val="00D856D0"/>
    <w:rsid w:val="00D86302"/>
    <w:rsid w:val="00D86321"/>
    <w:rsid w:val="00D86F88"/>
    <w:rsid w:val="00D870E3"/>
    <w:rsid w:val="00D87C96"/>
    <w:rsid w:val="00D90045"/>
    <w:rsid w:val="00D90E36"/>
    <w:rsid w:val="00D90F51"/>
    <w:rsid w:val="00D9107B"/>
    <w:rsid w:val="00D9136D"/>
    <w:rsid w:val="00D928BA"/>
    <w:rsid w:val="00D92FA2"/>
    <w:rsid w:val="00D950C7"/>
    <w:rsid w:val="00D959DB"/>
    <w:rsid w:val="00D95C3D"/>
    <w:rsid w:val="00D964D5"/>
    <w:rsid w:val="00D96A6A"/>
    <w:rsid w:val="00DA0CD7"/>
    <w:rsid w:val="00DA2321"/>
    <w:rsid w:val="00DA2480"/>
    <w:rsid w:val="00DA4473"/>
    <w:rsid w:val="00DA6845"/>
    <w:rsid w:val="00DA6C3D"/>
    <w:rsid w:val="00DA7098"/>
    <w:rsid w:val="00DA798A"/>
    <w:rsid w:val="00DB0454"/>
    <w:rsid w:val="00DB0B68"/>
    <w:rsid w:val="00DB0CD0"/>
    <w:rsid w:val="00DB0F41"/>
    <w:rsid w:val="00DB0FAE"/>
    <w:rsid w:val="00DB0FCD"/>
    <w:rsid w:val="00DB2D2C"/>
    <w:rsid w:val="00DB2EF0"/>
    <w:rsid w:val="00DB4B77"/>
    <w:rsid w:val="00DB5373"/>
    <w:rsid w:val="00DB559B"/>
    <w:rsid w:val="00DB71F3"/>
    <w:rsid w:val="00DB7650"/>
    <w:rsid w:val="00DB7D3E"/>
    <w:rsid w:val="00DB7F5B"/>
    <w:rsid w:val="00DC0B4E"/>
    <w:rsid w:val="00DC6078"/>
    <w:rsid w:val="00DC6EF8"/>
    <w:rsid w:val="00DC72D9"/>
    <w:rsid w:val="00DC741C"/>
    <w:rsid w:val="00DD07AA"/>
    <w:rsid w:val="00DD15BA"/>
    <w:rsid w:val="00DD1D58"/>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39A"/>
    <w:rsid w:val="00DE6CBA"/>
    <w:rsid w:val="00DE6E0A"/>
    <w:rsid w:val="00DE7BD0"/>
    <w:rsid w:val="00DF01BB"/>
    <w:rsid w:val="00DF1BA9"/>
    <w:rsid w:val="00DF2A11"/>
    <w:rsid w:val="00DF5919"/>
    <w:rsid w:val="00DF64F4"/>
    <w:rsid w:val="00DF69CE"/>
    <w:rsid w:val="00DF6C0A"/>
    <w:rsid w:val="00DF6D6A"/>
    <w:rsid w:val="00DF7665"/>
    <w:rsid w:val="00E007AA"/>
    <w:rsid w:val="00E032D2"/>
    <w:rsid w:val="00E04C0A"/>
    <w:rsid w:val="00E05E87"/>
    <w:rsid w:val="00E0605C"/>
    <w:rsid w:val="00E06D69"/>
    <w:rsid w:val="00E07713"/>
    <w:rsid w:val="00E07AE1"/>
    <w:rsid w:val="00E10F97"/>
    <w:rsid w:val="00E11E09"/>
    <w:rsid w:val="00E11E41"/>
    <w:rsid w:val="00E12C6E"/>
    <w:rsid w:val="00E12D98"/>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6C31"/>
    <w:rsid w:val="00E376A4"/>
    <w:rsid w:val="00E37FA3"/>
    <w:rsid w:val="00E40AA4"/>
    <w:rsid w:val="00E41087"/>
    <w:rsid w:val="00E4181C"/>
    <w:rsid w:val="00E421B0"/>
    <w:rsid w:val="00E42C6E"/>
    <w:rsid w:val="00E43301"/>
    <w:rsid w:val="00E44A84"/>
    <w:rsid w:val="00E451F2"/>
    <w:rsid w:val="00E455C0"/>
    <w:rsid w:val="00E45F67"/>
    <w:rsid w:val="00E4749B"/>
    <w:rsid w:val="00E478C5"/>
    <w:rsid w:val="00E50FB5"/>
    <w:rsid w:val="00E52780"/>
    <w:rsid w:val="00E538CA"/>
    <w:rsid w:val="00E5506D"/>
    <w:rsid w:val="00E558DC"/>
    <w:rsid w:val="00E56623"/>
    <w:rsid w:val="00E572E4"/>
    <w:rsid w:val="00E61C46"/>
    <w:rsid w:val="00E63F20"/>
    <w:rsid w:val="00E65770"/>
    <w:rsid w:val="00E66AE9"/>
    <w:rsid w:val="00E67F74"/>
    <w:rsid w:val="00E71829"/>
    <w:rsid w:val="00E71EB5"/>
    <w:rsid w:val="00E72F5F"/>
    <w:rsid w:val="00E75733"/>
    <w:rsid w:val="00E7595B"/>
    <w:rsid w:val="00E77BCB"/>
    <w:rsid w:val="00E81D67"/>
    <w:rsid w:val="00E83013"/>
    <w:rsid w:val="00E83349"/>
    <w:rsid w:val="00E84189"/>
    <w:rsid w:val="00E84B8F"/>
    <w:rsid w:val="00E84F38"/>
    <w:rsid w:val="00E851D1"/>
    <w:rsid w:val="00E85876"/>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B7FC8"/>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0EF"/>
    <w:rsid w:val="00EE645C"/>
    <w:rsid w:val="00EE696E"/>
    <w:rsid w:val="00EF7C4D"/>
    <w:rsid w:val="00EF7DA3"/>
    <w:rsid w:val="00F02AE9"/>
    <w:rsid w:val="00F036D5"/>
    <w:rsid w:val="00F04F9F"/>
    <w:rsid w:val="00F06BAA"/>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02C8"/>
    <w:rsid w:val="00F314CF"/>
    <w:rsid w:val="00F31580"/>
    <w:rsid w:val="00F3166C"/>
    <w:rsid w:val="00F335DC"/>
    <w:rsid w:val="00F3429C"/>
    <w:rsid w:val="00F352D7"/>
    <w:rsid w:val="00F40210"/>
    <w:rsid w:val="00F418CB"/>
    <w:rsid w:val="00F425B3"/>
    <w:rsid w:val="00F44BCD"/>
    <w:rsid w:val="00F461D6"/>
    <w:rsid w:val="00F5348F"/>
    <w:rsid w:val="00F54319"/>
    <w:rsid w:val="00F54EFD"/>
    <w:rsid w:val="00F5620E"/>
    <w:rsid w:val="00F60AE4"/>
    <w:rsid w:val="00F63DAD"/>
    <w:rsid w:val="00F652B6"/>
    <w:rsid w:val="00F67679"/>
    <w:rsid w:val="00F71D57"/>
    <w:rsid w:val="00F74226"/>
    <w:rsid w:val="00F7483D"/>
    <w:rsid w:val="00F816EF"/>
    <w:rsid w:val="00F81C3B"/>
    <w:rsid w:val="00F81F68"/>
    <w:rsid w:val="00F82728"/>
    <w:rsid w:val="00F82A09"/>
    <w:rsid w:val="00F836E5"/>
    <w:rsid w:val="00F8473E"/>
    <w:rsid w:val="00F85307"/>
    <w:rsid w:val="00F85EF3"/>
    <w:rsid w:val="00F87FF7"/>
    <w:rsid w:val="00F90E33"/>
    <w:rsid w:val="00F91A73"/>
    <w:rsid w:val="00F91C4C"/>
    <w:rsid w:val="00F93211"/>
    <w:rsid w:val="00F93D84"/>
    <w:rsid w:val="00F93EB5"/>
    <w:rsid w:val="00F940DB"/>
    <w:rsid w:val="00F942E7"/>
    <w:rsid w:val="00F95BED"/>
    <w:rsid w:val="00F9696B"/>
    <w:rsid w:val="00FA183F"/>
    <w:rsid w:val="00FA208D"/>
    <w:rsid w:val="00FA24EB"/>
    <w:rsid w:val="00FA43FB"/>
    <w:rsid w:val="00FA4E16"/>
    <w:rsid w:val="00FA7E64"/>
    <w:rsid w:val="00FB27E4"/>
    <w:rsid w:val="00FB3962"/>
    <w:rsid w:val="00FB47F3"/>
    <w:rsid w:val="00FB52A3"/>
    <w:rsid w:val="00FB5628"/>
    <w:rsid w:val="00FB66E8"/>
    <w:rsid w:val="00FB777E"/>
    <w:rsid w:val="00FB7CE0"/>
    <w:rsid w:val="00FB7D68"/>
    <w:rsid w:val="00FB7EED"/>
    <w:rsid w:val="00FC0BAB"/>
    <w:rsid w:val="00FC3706"/>
    <w:rsid w:val="00FC47CF"/>
    <w:rsid w:val="00FC6745"/>
    <w:rsid w:val="00FC69D2"/>
    <w:rsid w:val="00FC76D7"/>
    <w:rsid w:val="00FE109E"/>
    <w:rsid w:val="00FE1459"/>
    <w:rsid w:val="00FE180A"/>
    <w:rsid w:val="00FE1FE9"/>
    <w:rsid w:val="00FE4415"/>
    <w:rsid w:val="00FE4949"/>
    <w:rsid w:val="00FE5074"/>
    <w:rsid w:val="00FE5ED8"/>
    <w:rsid w:val="00FE60FB"/>
    <w:rsid w:val="00FE7288"/>
    <w:rsid w:val="00FE735E"/>
    <w:rsid w:val="00FE7E5C"/>
    <w:rsid w:val="00FE7F75"/>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767ADA"/>
  <w14:defaultImageDpi w14:val="32767"/>
  <w15:chartTrackingRefBased/>
  <w15:docId w15:val="{BC9C0DF9-77A0-499B-8E87-71C0869F3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831D5E"/>
    <w:pPr>
      <w:numPr>
        <w:ilvl w:val="2"/>
        <w:numId w:val="1"/>
      </w:numPr>
      <w:spacing w:before="240" w:after="240"/>
      <w:outlineLvl w:val="2"/>
      <w:pPrChange w:id="0" w:author="王 庆云" w:date="2022-04-18T15:11:00Z">
        <w:pPr>
          <w:numPr>
            <w:ilvl w:val="2"/>
            <w:numId w:val="1"/>
          </w:numPr>
          <w:spacing w:before="240" w:after="240"/>
          <w:outlineLvl w:val="2"/>
        </w:pPr>
      </w:pPrChange>
    </w:pPr>
    <w:rPr>
      <w:rFonts w:ascii="Times New Roman" w:eastAsia="宋体" w:hAnsi="Times New Roman"/>
      <w:b/>
      <w:sz w:val="30"/>
      <w:rPrChange w:id="0" w:author="王 庆云" w:date="2022-04-18T15:11:00Z">
        <w:rPr>
          <w:rFonts w:eastAsia="宋体" w:cstheme="minorBidi"/>
          <w:b/>
          <w:kern w:val="2"/>
          <w:sz w:val="30"/>
          <w:szCs w:val="22"/>
          <w:lang w:val="en-US" w:eastAsia="zh-CN" w:bidi="ar-SA"/>
        </w:rPr>
      </w:rPrChange>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 w:type="character" w:styleId="aff">
    <w:name w:val="annotation reference"/>
    <w:basedOn w:val="a3"/>
    <w:uiPriority w:val="99"/>
    <w:semiHidden/>
    <w:unhideWhenUsed/>
    <w:rsid w:val="004A111E"/>
    <w:rPr>
      <w:sz w:val="21"/>
      <w:szCs w:val="21"/>
    </w:rPr>
  </w:style>
  <w:style w:type="paragraph" w:styleId="aff0">
    <w:name w:val="annotation text"/>
    <w:basedOn w:val="a2"/>
    <w:link w:val="aff1"/>
    <w:uiPriority w:val="99"/>
    <w:semiHidden/>
    <w:unhideWhenUsed/>
    <w:rsid w:val="004A111E"/>
    <w:pPr>
      <w:jc w:val="left"/>
    </w:pPr>
  </w:style>
  <w:style w:type="character" w:customStyle="1" w:styleId="aff1">
    <w:name w:val="批注文字 字符"/>
    <w:basedOn w:val="a3"/>
    <w:link w:val="aff0"/>
    <w:uiPriority w:val="99"/>
    <w:semiHidden/>
    <w:rsid w:val="004A111E"/>
    <w:rPr>
      <w:rFonts w:ascii="Times New Roman" w:eastAsia="宋体" w:hAnsi="Times New Roman"/>
      <w:sz w:val="24"/>
    </w:rPr>
  </w:style>
  <w:style w:type="paragraph" w:styleId="aff2">
    <w:name w:val="annotation subject"/>
    <w:basedOn w:val="aff0"/>
    <w:next w:val="aff0"/>
    <w:link w:val="aff3"/>
    <w:uiPriority w:val="99"/>
    <w:semiHidden/>
    <w:unhideWhenUsed/>
    <w:rsid w:val="004A111E"/>
    <w:rPr>
      <w:b/>
      <w:bCs/>
    </w:rPr>
  </w:style>
  <w:style w:type="character" w:customStyle="1" w:styleId="aff3">
    <w:name w:val="批注主题 字符"/>
    <w:basedOn w:val="aff1"/>
    <w:link w:val="aff2"/>
    <w:uiPriority w:val="99"/>
    <w:semiHidden/>
    <w:rsid w:val="004A111E"/>
    <w:rPr>
      <w:rFonts w:ascii="Times New Roman" w:eastAsia="宋体" w:hAnsi="Times New Roman"/>
      <w:b/>
      <w:bCs/>
      <w:sz w:val="24"/>
    </w:rPr>
  </w:style>
  <w:style w:type="paragraph" w:styleId="aff4">
    <w:name w:val="Revision"/>
    <w:hidden/>
    <w:uiPriority w:val="99"/>
    <w:semiHidden/>
    <w:rsid w:val="0022104E"/>
    <w:rPr>
      <w:rFonts w:ascii="Times New Roman" w:eastAsia="宋体" w:hAnsi="Times New Roman"/>
      <w:sz w:val="24"/>
    </w:rPr>
  </w:style>
  <w:style w:type="character" w:styleId="aff5">
    <w:name w:val="Unresolved Mention"/>
    <w:basedOn w:val="a3"/>
    <w:uiPriority w:val="99"/>
    <w:semiHidden/>
    <w:unhideWhenUsed/>
    <w:rsid w:val="00693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203866">
      <w:bodyDiv w:val="1"/>
      <w:marLeft w:val="0"/>
      <w:marRight w:val="0"/>
      <w:marTop w:val="0"/>
      <w:marBottom w:val="0"/>
      <w:divBdr>
        <w:top w:val="none" w:sz="0" w:space="0" w:color="auto"/>
        <w:left w:val="none" w:sz="0" w:space="0" w:color="auto"/>
        <w:bottom w:val="none" w:sz="0" w:space="0" w:color="auto"/>
        <w:right w:val="none" w:sz="0" w:space="0" w:color="auto"/>
      </w:divBdr>
    </w:div>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microsoft.com/office/2016/09/relationships/commentsIds" Target="commentsIds.xml"/><Relationship Id="rId324" Type="http://schemas.openxmlformats.org/officeDocument/2006/relationships/image" Target="media/image150.wmf"/><Relationship Id="rId531" Type="http://schemas.openxmlformats.org/officeDocument/2006/relationships/oleObject" Target="embeddings/oleObject246.bin"/><Relationship Id="rId170" Type="http://schemas.openxmlformats.org/officeDocument/2006/relationships/image" Target="media/image75.wmf"/><Relationship Id="rId268" Type="http://schemas.openxmlformats.org/officeDocument/2006/relationships/oleObject" Target="embeddings/oleObject126.bin"/><Relationship Id="rId475" Type="http://schemas.openxmlformats.org/officeDocument/2006/relationships/image" Target="media/image227.wmf"/><Relationship Id="rId32" Type="http://schemas.openxmlformats.org/officeDocument/2006/relationships/oleObject" Target="embeddings/oleObject5.bin"/><Relationship Id="rId128" Type="http://schemas.openxmlformats.org/officeDocument/2006/relationships/image" Target="media/image54.wmf"/><Relationship Id="rId335" Type="http://schemas.openxmlformats.org/officeDocument/2006/relationships/oleObject" Target="embeddings/oleObject160.bin"/><Relationship Id="rId542" Type="http://schemas.openxmlformats.org/officeDocument/2006/relationships/oleObject" Target="embeddings/oleObject252.bin"/><Relationship Id="rId181" Type="http://schemas.openxmlformats.org/officeDocument/2006/relationships/oleObject" Target="embeddings/oleObject81.bin"/><Relationship Id="rId402" Type="http://schemas.openxmlformats.org/officeDocument/2006/relationships/oleObject" Target="embeddings/oleObject191.bin"/><Relationship Id="rId279" Type="http://schemas.openxmlformats.org/officeDocument/2006/relationships/oleObject" Target="embeddings/oleObject132.bin"/><Relationship Id="rId486" Type="http://schemas.openxmlformats.org/officeDocument/2006/relationships/image" Target="media/image232.png"/><Relationship Id="rId43" Type="http://schemas.openxmlformats.org/officeDocument/2006/relationships/image" Target="media/image13.wmf"/><Relationship Id="rId139" Type="http://schemas.openxmlformats.org/officeDocument/2006/relationships/oleObject" Target="embeddings/oleObject60.bin"/><Relationship Id="rId346" Type="http://schemas.openxmlformats.org/officeDocument/2006/relationships/image" Target="media/image161.wmf"/><Relationship Id="rId553" Type="http://schemas.openxmlformats.org/officeDocument/2006/relationships/image" Target="media/image276.wmf"/><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image" Target="media/image197.wmf"/><Relationship Id="rId497" Type="http://schemas.openxmlformats.org/officeDocument/2006/relationships/image" Target="media/image243.png"/><Relationship Id="rId357" Type="http://schemas.openxmlformats.org/officeDocument/2006/relationships/oleObject" Target="embeddings/oleObject171.bin"/><Relationship Id="rId54" Type="http://schemas.openxmlformats.org/officeDocument/2006/relationships/oleObject" Target="embeddings/oleObject16.bin"/><Relationship Id="rId217" Type="http://schemas.openxmlformats.org/officeDocument/2006/relationships/oleObject" Target="embeddings/oleObject99.bin"/><Relationship Id="rId564" Type="http://schemas.openxmlformats.org/officeDocument/2006/relationships/image" Target="media/image282.png"/><Relationship Id="rId424" Type="http://schemas.openxmlformats.org/officeDocument/2006/relationships/oleObject" Target="embeddings/oleObject202.bin"/><Relationship Id="rId270" Type="http://schemas.openxmlformats.org/officeDocument/2006/relationships/oleObject" Target="embeddings/oleObject127.bin"/><Relationship Id="rId65" Type="http://schemas.openxmlformats.org/officeDocument/2006/relationships/oleObject" Target="embeddings/oleObject22.bin"/><Relationship Id="rId130" Type="http://schemas.openxmlformats.org/officeDocument/2006/relationships/image" Target="media/image55.wmf"/><Relationship Id="rId368" Type="http://schemas.openxmlformats.org/officeDocument/2006/relationships/image" Target="media/image172.png"/><Relationship Id="rId575" Type="http://schemas.openxmlformats.org/officeDocument/2006/relationships/theme" Target="theme/theme1.xml"/><Relationship Id="rId228" Type="http://schemas.openxmlformats.org/officeDocument/2006/relationships/oleObject" Target="embeddings/oleObject105.bin"/><Relationship Id="rId435" Type="http://schemas.openxmlformats.org/officeDocument/2006/relationships/image" Target="media/image208.wmf"/><Relationship Id="rId281" Type="http://schemas.openxmlformats.org/officeDocument/2006/relationships/oleObject" Target="embeddings/oleObject133.bin"/><Relationship Id="rId337" Type="http://schemas.openxmlformats.org/officeDocument/2006/relationships/oleObject" Target="embeddings/oleObject161.bin"/><Relationship Id="rId502" Type="http://schemas.openxmlformats.org/officeDocument/2006/relationships/image" Target="media/image248.png"/><Relationship Id="rId34" Type="http://schemas.openxmlformats.org/officeDocument/2006/relationships/oleObject" Target="embeddings/oleObject6.bin"/><Relationship Id="rId76" Type="http://schemas.openxmlformats.org/officeDocument/2006/relationships/image" Target="media/image29.wmf"/><Relationship Id="rId141" Type="http://schemas.openxmlformats.org/officeDocument/2006/relationships/oleObject" Target="embeddings/oleObject61.bin"/><Relationship Id="rId379" Type="http://schemas.openxmlformats.org/officeDocument/2006/relationships/oleObject" Target="embeddings/oleObject181.bin"/><Relationship Id="rId544" Type="http://schemas.openxmlformats.org/officeDocument/2006/relationships/oleObject" Target="embeddings/oleObject253.bin"/><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image" Target="media/image109.wmf"/><Relationship Id="rId390" Type="http://schemas.openxmlformats.org/officeDocument/2006/relationships/image" Target="media/image184.wmf"/><Relationship Id="rId404" Type="http://schemas.openxmlformats.org/officeDocument/2006/relationships/oleObject" Target="embeddings/oleObject192.bin"/><Relationship Id="rId446" Type="http://schemas.openxmlformats.org/officeDocument/2006/relationships/oleObject" Target="embeddings/oleObject213.bin"/><Relationship Id="rId250" Type="http://schemas.openxmlformats.org/officeDocument/2006/relationships/oleObject" Target="embeddings/oleObject117.bin"/><Relationship Id="rId292" Type="http://schemas.openxmlformats.org/officeDocument/2006/relationships/oleObject" Target="embeddings/oleObject138.bin"/><Relationship Id="rId306" Type="http://schemas.openxmlformats.org/officeDocument/2006/relationships/image" Target="media/image141.wmf"/><Relationship Id="rId488" Type="http://schemas.openxmlformats.org/officeDocument/2006/relationships/image" Target="media/image234.png"/><Relationship Id="rId45" Type="http://schemas.openxmlformats.org/officeDocument/2006/relationships/image" Target="media/image14.wmf"/><Relationship Id="rId87" Type="http://schemas.openxmlformats.org/officeDocument/2006/relationships/oleObject" Target="embeddings/oleObject33.bin"/><Relationship Id="rId110" Type="http://schemas.openxmlformats.org/officeDocument/2006/relationships/image" Target="media/image45.wmf"/><Relationship Id="rId348" Type="http://schemas.openxmlformats.org/officeDocument/2006/relationships/image" Target="media/image162.wmf"/><Relationship Id="rId513" Type="http://schemas.openxmlformats.org/officeDocument/2006/relationships/oleObject" Target="embeddings/oleObject238.bin"/><Relationship Id="rId555" Type="http://schemas.openxmlformats.org/officeDocument/2006/relationships/image" Target="media/image277.png"/><Relationship Id="rId152" Type="http://schemas.openxmlformats.org/officeDocument/2006/relationships/image" Target="media/image66.wmf"/><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image" Target="media/image198.wmf"/><Relationship Id="rId457" Type="http://schemas.openxmlformats.org/officeDocument/2006/relationships/image" Target="media/image219.wmf"/><Relationship Id="rId261" Type="http://schemas.openxmlformats.org/officeDocument/2006/relationships/image" Target="media/image119.wmf"/><Relationship Id="rId499" Type="http://schemas.openxmlformats.org/officeDocument/2006/relationships/image" Target="media/image245.png"/><Relationship Id="rId14" Type="http://schemas.openxmlformats.org/officeDocument/2006/relationships/footer" Target="footer3.xml"/><Relationship Id="rId56" Type="http://schemas.openxmlformats.org/officeDocument/2006/relationships/oleObject" Target="embeddings/oleObject17.bin"/><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image" Target="media/image261.wmf"/><Relationship Id="rId566" Type="http://schemas.openxmlformats.org/officeDocument/2006/relationships/image" Target="media/image284.png"/><Relationship Id="rId98" Type="http://schemas.openxmlformats.org/officeDocument/2006/relationships/image" Target="media/image39.wmf"/><Relationship Id="rId121" Type="http://schemas.openxmlformats.org/officeDocument/2006/relationships/oleObject" Target="embeddings/oleObject51.bin"/><Relationship Id="rId163" Type="http://schemas.openxmlformats.org/officeDocument/2006/relationships/oleObject" Target="embeddings/oleObject72.bin"/><Relationship Id="rId219" Type="http://schemas.openxmlformats.org/officeDocument/2006/relationships/oleObject" Target="embeddings/oleObject100.bin"/><Relationship Id="rId370" Type="http://schemas.openxmlformats.org/officeDocument/2006/relationships/oleObject" Target="embeddings/oleObject177.bin"/><Relationship Id="rId426" Type="http://schemas.openxmlformats.org/officeDocument/2006/relationships/oleObject" Target="embeddings/oleObject203.bin"/><Relationship Id="rId230" Type="http://schemas.openxmlformats.org/officeDocument/2006/relationships/oleObject" Target="embeddings/oleObject106.bin"/><Relationship Id="rId468" Type="http://schemas.openxmlformats.org/officeDocument/2006/relationships/image" Target="media/image224.wmf"/><Relationship Id="rId25" Type="http://schemas.openxmlformats.org/officeDocument/2006/relationships/image" Target="media/image4.wmf"/><Relationship Id="rId67" Type="http://schemas.openxmlformats.org/officeDocument/2006/relationships/oleObject" Target="embeddings/oleObject23.bin"/><Relationship Id="rId272" Type="http://schemas.openxmlformats.org/officeDocument/2006/relationships/oleObject" Target="embeddings/oleObject128.bin"/><Relationship Id="rId328" Type="http://schemas.openxmlformats.org/officeDocument/2006/relationships/image" Target="media/image152.wmf"/><Relationship Id="rId535" Type="http://schemas.openxmlformats.org/officeDocument/2006/relationships/image" Target="media/image267.wmf"/><Relationship Id="rId132" Type="http://schemas.openxmlformats.org/officeDocument/2006/relationships/image" Target="media/image56.wmf"/><Relationship Id="rId174" Type="http://schemas.openxmlformats.org/officeDocument/2006/relationships/image" Target="media/image77.wmf"/><Relationship Id="rId381" Type="http://schemas.openxmlformats.org/officeDocument/2006/relationships/oleObject" Target="embeddings/oleObject182.bin"/><Relationship Id="rId241" Type="http://schemas.openxmlformats.org/officeDocument/2006/relationships/image" Target="media/image110.wmf"/><Relationship Id="rId437" Type="http://schemas.openxmlformats.org/officeDocument/2006/relationships/image" Target="media/image209.wmf"/><Relationship Id="rId479" Type="http://schemas.openxmlformats.org/officeDocument/2006/relationships/oleObject" Target="embeddings/oleObject231.bin"/><Relationship Id="rId36" Type="http://schemas.openxmlformats.org/officeDocument/2006/relationships/oleObject" Target="embeddings/oleObject7.bin"/><Relationship Id="rId283" Type="http://schemas.openxmlformats.org/officeDocument/2006/relationships/image" Target="media/image130.wmf"/><Relationship Id="rId339" Type="http://schemas.openxmlformats.org/officeDocument/2006/relationships/oleObject" Target="embeddings/oleObject162.bin"/><Relationship Id="rId490" Type="http://schemas.openxmlformats.org/officeDocument/2006/relationships/image" Target="media/image236.png"/><Relationship Id="rId504" Type="http://schemas.openxmlformats.org/officeDocument/2006/relationships/image" Target="media/image250.png"/><Relationship Id="rId546" Type="http://schemas.openxmlformats.org/officeDocument/2006/relationships/oleObject" Target="embeddings/oleObject254.bin"/><Relationship Id="rId78" Type="http://schemas.openxmlformats.org/officeDocument/2006/relationships/image" Target="media/image30.wmf"/><Relationship Id="rId101" Type="http://schemas.openxmlformats.org/officeDocument/2006/relationships/oleObject" Target="embeddings/oleObject41.bin"/><Relationship Id="rId143" Type="http://schemas.openxmlformats.org/officeDocument/2006/relationships/oleObject" Target="embeddings/oleObject62.bin"/><Relationship Id="rId185" Type="http://schemas.openxmlformats.org/officeDocument/2006/relationships/oleObject" Target="embeddings/oleObject83.bin"/><Relationship Id="rId350" Type="http://schemas.openxmlformats.org/officeDocument/2006/relationships/image" Target="media/image163.wmf"/><Relationship Id="rId406" Type="http://schemas.openxmlformats.org/officeDocument/2006/relationships/oleObject" Target="embeddings/oleObject193.bin"/><Relationship Id="rId9" Type="http://schemas.openxmlformats.org/officeDocument/2006/relationships/header" Target="header1.xml"/><Relationship Id="rId210" Type="http://schemas.openxmlformats.org/officeDocument/2006/relationships/image" Target="media/image95.wmf"/><Relationship Id="rId392" Type="http://schemas.openxmlformats.org/officeDocument/2006/relationships/image" Target="media/image185.wmf"/><Relationship Id="rId448" Type="http://schemas.openxmlformats.org/officeDocument/2006/relationships/oleObject" Target="embeddings/oleObject214.bin"/><Relationship Id="rId252" Type="http://schemas.openxmlformats.org/officeDocument/2006/relationships/oleObject" Target="embeddings/oleObject118.bin"/><Relationship Id="rId294" Type="http://schemas.openxmlformats.org/officeDocument/2006/relationships/oleObject" Target="embeddings/oleObject139.bin"/><Relationship Id="rId308" Type="http://schemas.openxmlformats.org/officeDocument/2006/relationships/image" Target="media/image142.wmf"/><Relationship Id="rId515" Type="http://schemas.openxmlformats.org/officeDocument/2006/relationships/oleObject" Target="embeddings/oleObject239.bin"/><Relationship Id="rId47" Type="http://schemas.openxmlformats.org/officeDocument/2006/relationships/image" Target="media/image15.wmf"/><Relationship Id="rId89" Type="http://schemas.openxmlformats.org/officeDocument/2006/relationships/oleObject" Target="embeddings/oleObject34.bin"/><Relationship Id="rId112" Type="http://schemas.openxmlformats.org/officeDocument/2006/relationships/image" Target="media/image46.wmf"/><Relationship Id="rId154" Type="http://schemas.openxmlformats.org/officeDocument/2006/relationships/image" Target="media/image67.wmf"/><Relationship Id="rId361" Type="http://schemas.openxmlformats.org/officeDocument/2006/relationships/oleObject" Target="embeddings/oleObject173.bin"/><Relationship Id="rId557" Type="http://schemas.openxmlformats.org/officeDocument/2006/relationships/image" Target="media/image279.wmf"/><Relationship Id="rId196" Type="http://schemas.openxmlformats.org/officeDocument/2006/relationships/image" Target="media/image88.wmf"/><Relationship Id="rId417" Type="http://schemas.openxmlformats.org/officeDocument/2006/relationships/image" Target="media/image199.wmf"/><Relationship Id="rId459" Type="http://schemas.openxmlformats.org/officeDocument/2006/relationships/image" Target="media/image220.wmf"/><Relationship Id="rId16" Type="http://schemas.openxmlformats.org/officeDocument/2006/relationships/header" Target="header5.xml"/><Relationship Id="rId221" Type="http://schemas.openxmlformats.org/officeDocument/2006/relationships/oleObject" Target="embeddings/oleObject101.bin"/><Relationship Id="rId263" Type="http://schemas.openxmlformats.org/officeDocument/2006/relationships/image" Target="media/image120.wmf"/><Relationship Id="rId319" Type="http://schemas.openxmlformats.org/officeDocument/2006/relationships/oleObject" Target="embeddings/oleObject152.bin"/><Relationship Id="rId470" Type="http://schemas.openxmlformats.org/officeDocument/2006/relationships/image" Target="media/image225.wmf"/><Relationship Id="rId526" Type="http://schemas.openxmlformats.org/officeDocument/2006/relationships/image" Target="media/image262.png"/><Relationship Id="rId58" Type="http://schemas.openxmlformats.org/officeDocument/2006/relationships/oleObject" Target="embeddings/oleObject18.bin"/><Relationship Id="rId123" Type="http://schemas.openxmlformats.org/officeDocument/2006/relationships/oleObject" Target="embeddings/oleObject52.bin"/><Relationship Id="rId330" Type="http://schemas.openxmlformats.org/officeDocument/2006/relationships/image" Target="media/image153.wmf"/><Relationship Id="rId568" Type="http://schemas.openxmlformats.org/officeDocument/2006/relationships/image" Target="media/image286.png"/><Relationship Id="rId165" Type="http://schemas.openxmlformats.org/officeDocument/2006/relationships/oleObject" Target="embeddings/oleObject73.bin"/><Relationship Id="rId372" Type="http://schemas.openxmlformats.org/officeDocument/2006/relationships/oleObject" Target="embeddings/oleObject178.bin"/><Relationship Id="rId428" Type="http://schemas.openxmlformats.org/officeDocument/2006/relationships/oleObject" Target="embeddings/oleObject204.bin"/><Relationship Id="rId232" Type="http://schemas.openxmlformats.org/officeDocument/2006/relationships/oleObject" Target="embeddings/oleObject107.bin"/><Relationship Id="rId274" Type="http://schemas.openxmlformats.org/officeDocument/2006/relationships/oleObject" Target="embeddings/oleObject129.bin"/><Relationship Id="rId481" Type="http://schemas.openxmlformats.org/officeDocument/2006/relationships/image" Target="media/image229.png"/><Relationship Id="rId27" Type="http://schemas.openxmlformats.org/officeDocument/2006/relationships/image" Target="media/image5.wmf"/><Relationship Id="rId69" Type="http://schemas.openxmlformats.org/officeDocument/2006/relationships/oleObject" Target="embeddings/oleObject24.bin"/><Relationship Id="rId134" Type="http://schemas.openxmlformats.org/officeDocument/2006/relationships/image" Target="media/image57.wmf"/><Relationship Id="rId537" Type="http://schemas.openxmlformats.org/officeDocument/2006/relationships/image" Target="media/image268.wmf"/><Relationship Id="rId80" Type="http://schemas.openxmlformats.org/officeDocument/2006/relationships/image" Target="media/image31.wmf"/><Relationship Id="rId176" Type="http://schemas.openxmlformats.org/officeDocument/2006/relationships/image" Target="media/image78.wmf"/><Relationship Id="rId341" Type="http://schemas.openxmlformats.org/officeDocument/2006/relationships/oleObject" Target="embeddings/oleObject163.bin"/><Relationship Id="rId383" Type="http://schemas.openxmlformats.org/officeDocument/2006/relationships/oleObject" Target="embeddings/oleObject183.bin"/><Relationship Id="rId439" Type="http://schemas.openxmlformats.org/officeDocument/2006/relationships/image" Target="media/image210.wmf"/><Relationship Id="rId201" Type="http://schemas.openxmlformats.org/officeDocument/2006/relationships/oleObject" Target="embeddings/oleObject91.bin"/><Relationship Id="rId243" Type="http://schemas.openxmlformats.org/officeDocument/2006/relationships/image" Target="media/image111.wmf"/><Relationship Id="rId285" Type="http://schemas.openxmlformats.org/officeDocument/2006/relationships/image" Target="media/image131.wmf"/><Relationship Id="rId450" Type="http://schemas.openxmlformats.org/officeDocument/2006/relationships/oleObject" Target="embeddings/oleObject215.bin"/><Relationship Id="rId506" Type="http://schemas.openxmlformats.org/officeDocument/2006/relationships/image" Target="media/image252.wmf"/><Relationship Id="rId38" Type="http://schemas.openxmlformats.org/officeDocument/2006/relationships/oleObject" Target="embeddings/oleObject8.bin"/><Relationship Id="rId103" Type="http://schemas.openxmlformats.org/officeDocument/2006/relationships/oleObject" Target="embeddings/oleObject42.bin"/><Relationship Id="rId310" Type="http://schemas.openxmlformats.org/officeDocument/2006/relationships/image" Target="media/image143.wmf"/><Relationship Id="rId492" Type="http://schemas.openxmlformats.org/officeDocument/2006/relationships/image" Target="media/image238.png"/><Relationship Id="rId548" Type="http://schemas.openxmlformats.org/officeDocument/2006/relationships/oleObject" Target="embeddings/oleObject255.bin"/><Relationship Id="rId91" Type="http://schemas.openxmlformats.org/officeDocument/2006/relationships/oleObject" Target="embeddings/oleObject36.bin"/><Relationship Id="rId145" Type="http://schemas.openxmlformats.org/officeDocument/2006/relationships/oleObject" Target="embeddings/oleObject63.bin"/><Relationship Id="rId187" Type="http://schemas.openxmlformats.org/officeDocument/2006/relationships/oleObject" Target="embeddings/oleObject84.bin"/><Relationship Id="rId352" Type="http://schemas.openxmlformats.org/officeDocument/2006/relationships/image" Target="media/image164.wmf"/><Relationship Id="rId394" Type="http://schemas.openxmlformats.org/officeDocument/2006/relationships/image" Target="media/image186.wmf"/><Relationship Id="rId408" Type="http://schemas.openxmlformats.org/officeDocument/2006/relationships/oleObject" Target="embeddings/oleObject194.bin"/><Relationship Id="rId212" Type="http://schemas.openxmlformats.org/officeDocument/2006/relationships/image" Target="media/image96.wmf"/><Relationship Id="rId254" Type="http://schemas.openxmlformats.org/officeDocument/2006/relationships/oleObject" Target="embeddings/oleObject119.bin"/><Relationship Id="rId49" Type="http://schemas.openxmlformats.org/officeDocument/2006/relationships/image" Target="media/image16.wmf"/><Relationship Id="rId114" Type="http://schemas.openxmlformats.org/officeDocument/2006/relationships/image" Target="media/image47.wmf"/><Relationship Id="rId296" Type="http://schemas.openxmlformats.org/officeDocument/2006/relationships/oleObject" Target="embeddings/oleObject140.bin"/><Relationship Id="rId461" Type="http://schemas.openxmlformats.org/officeDocument/2006/relationships/oleObject" Target="embeddings/oleObject221.bin"/><Relationship Id="rId517" Type="http://schemas.openxmlformats.org/officeDocument/2006/relationships/oleObject" Target="embeddings/oleObject240.bin"/><Relationship Id="rId559" Type="http://schemas.openxmlformats.org/officeDocument/2006/relationships/image" Target="media/image280.wmf"/><Relationship Id="rId60" Type="http://schemas.openxmlformats.org/officeDocument/2006/relationships/oleObject" Target="embeddings/oleObject19.bin"/><Relationship Id="rId156" Type="http://schemas.openxmlformats.org/officeDocument/2006/relationships/image" Target="media/image68.wmf"/><Relationship Id="rId198" Type="http://schemas.openxmlformats.org/officeDocument/2006/relationships/image" Target="media/image89.wmf"/><Relationship Id="rId321" Type="http://schemas.openxmlformats.org/officeDocument/2006/relationships/oleObject" Target="embeddings/oleObject153.bin"/><Relationship Id="rId363" Type="http://schemas.openxmlformats.org/officeDocument/2006/relationships/oleObject" Target="embeddings/oleObject174.bin"/><Relationship Id="rId419" Type="http://schemas.openxmlformats.org/officeDocument/2006/relationships/image" Target="media/image200.wmf"/><Relationship Id="rId570" Type="http://schemas.openxmlformats.org/officeDocument/2006/relationships/image" Target="media/image288.png"/><Relationship Id="rId223" Type="http://schemas.openxmlformats.org/officeDocument/2006/relationships/oleObject" Target="embeddings/oleObject102.bin"/><Relationship Id="rId430" Type="http://schemas.openxmlformats.org/officeDocument/2006/relationships/oleObject" Target="embeddings/oleObject205.bin"/><Relationship Id="rId18" Type="http://schemas.openxmlformats.org/officeDocument/2006/relationships/footer" Target="footer5.xml"/><Relationship Id="rId265" Type="http://schemas.openxmlformats.org/officeDocument/2006/relationships/image" Target="media/image121.wmf"/><Relationship Id="rId472" Type="http://schemas.openxmlformats.org/officeDocument/2006/relationships/oleObject" Target="embeddings/oleObject227.bin"/><Relationship Id="rId528" Type="http://schemas.openxmlformats.org/officeDocument/2006/relationships/image" Target="media/image264.wmf"/><Relationship Id="rId125" Type="http://schemas.openxmlformats.org/officeDocument/2006/relationships/oleObject" Target="embeddings/oleObject53.bin"/><Relationship Id="rId167" Type="http://schemas.openxmlformats.org/officeDocument/2006/relationships/oleObject" Target="embeddings/oleObject74.bin"/><Relationship Id="rId332" Type="http://schemas.openxmlformats.org/officeDocument/2006/relationships/image" Target="media/image154.wmf"/><Relationship Id="rId374" Type="http://schemas.openxmlformats.org/officeDocument/2006/relationships/oleObject" Target="embeddings/oleObject179.bin"/><Relationship Id="rId71" Type="http://schemas.openxmlformats.org/officeDocument/2006/relationships/oleObject" Target="embeddings/oleObject25.bin"/><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image" Target="media/image6.wmf"/><Relationship Id="rId276" Type="http://schemas.openxmlformats.org/officeDocument/2006/relationships/oleObject" Target="embeddings/oleObject130.bin"/><Relationship Id="rId441" Type="http://schemas.openxmlformats.org/officeDocument/2006/relationships/image" Target="media/image211.wmf"/><Relationship Id="rId483" Type="http://schemas.openxmlformats.org/officeDocument/2006/relationships/oleObject" Target="embeddings/oleObject233.bin"/><Relationship Id="rId539" Type="http://schemas.openxmlformats.org/officeDocument/2006/relationships/image" Target="media/image269.wmf"/><Relationship Id="rId40" Type="http://schemas.openxmlformats.org/officeDocument/2006/relationships/oleObject" Target="embeddings/oleObject9.bin"/><Relationship Id="rId136" Type="http://schemas.openxmlformats.org/officeDocument/2006/relationships/image" Target="media/image58.wmf"/><Relationship Id="rId178" Type="http://schemas.openxmlformats.org/officeDocument/2006/relationships/image" Target="media/image79.wmf"/><Relationship Id="rId301" Type="http://schemas.openxmlformats.org/officeDocument/2006/relationships/image" Target="media/image139.wmf"/><Relationship Id="rId343" Type="http://schemas.openxmlformats.org/officeDocument/2006/relationships/oleObject" Target="embeddings/oleObject164.bin"/><Relationship Id="rId550" Type="http://schemas.openxmlformats.org/officeDocument/2006/relationships/oleObject" Target="embeddings/oleObject256.bin"/><Relationship Id="rId82" Type="http://schemas.openxmlformats.org/officeDocument/2006/relationships/image" Target="media/image32.wmf"/><Relationship Id="rId203" Type="http://schemas.openxmlformats.org/officeDocument/2006/relationships/oleObject" Target="embeddings/oleObject92.bin"/><Relationship Id="rId385" Type="http://schemas.openxmlformats.org/officeDocument/2006/relationships/oleObject" Target="embeddings/oleObject184.bin"/><Relationship Id="rId245" Type="http://schemas.openxmlformats.org/officeDocument/2006/relationships/oleObject" Target="embeddings/oleObject114.bin"/><Relationship Id="rId287" Type="http://schemas.openxmlformats.org/officeDocument/2006/relationships/image" Target="media/image132.wmf"/><Relationship Id="rId410" Type="http://schemas.openxmlformats.org/officeDocument/2006/relationships/oleObject" Target="embeddings/oleObject195.bin"/><Relationship Id="rId452" Type="http://schemas.openxmlformats.org/officeDocument/2006/relationships/oleObject" Target="embeddings/oleObject216.bin"/><Relationship Id="rId494" Type="http://schemas.openxmlformats.org/officeDocument/2006/relationships/image" Target="media/image240.png"/><Relationship Id="rId508" Type="http://schemas.openxmlformats.org/officeDocument/2006/relationships/image" Target="media/image253.wmf"/><Relationship Id="rId105" Type="http://schemas.openxmlformats.org/officeDocument/2006/relationships/oleObject" Target="embeddings/oleObject43.bin"/><Relationship Id="rId147" Type="http://schemas.openxmlformats.org/officeDocument/2006/relationships/oleObject" Target="embeddings/oleObject64.bin"/><Relationship Id="rId312" Type="http://schemas.openxmlformats.org/officeDocument/2006/relationships/image" Target="media/image144.wmf"/><Relationship Id="rId354" Type="http://schemas.openxmlformats.org/officeDocument/2006/relationships/image" Target="media/image165.wmf"/><Relationship Id="rId51" Type="http://schemas.openxmlformats.org/officeDocument/2006/relationships/image" Target="media/image17.wmf"/><Relationship Id="rId93" Type="http://schemas.openxmlformats.org/officeDocument/2006/relationships/oleObject" Target="embeddings/oleObject37.bin"/><Relationship Id="rId189" Type="http://schemas.openxmlformats.org/officeDocument/2006/relationships/oleObject" Target="embeddings/oleObject85.bin"/><Relationship Id="rId396" Type="http://schemas.openxmlformats.org/officeDocument/2006/relationships/image" Target="media/image187.png"/><Relationship Id="rId561" Type="http://schemas.openxmlformats.org/officeDocument/2006/relationships/oleObject" Target="embeddings/oleObject261.bin"/><Relationship Id="rId214" Type="http://schemas.openxmlformats.org/officeDocument/2006/relationships/image" Target="media/image97.wmf"/><Relationship Id="rId256" Type="http://schemas.openxmlformats.org/officeDocument/2006/relationships/oleObject" Target="embeddings/oleObject120.bin"/><Relationship Id="rId298" Type="http://schemas.openxmlformats.org/officeDocument/2006/relationships/oleObject" Target="embeddings/oleObject141.bin"/><Relationship Id="rId421" Type="http://schemas.openxmlformats.org/officeDocument/2006/relationships/image" Target="media/image201.wmf"/><Relationship Id="rId463" Type="http://schemas.openxmlformats.org/officeDocument/2006/relationships/oleObject" Target="embeddings/oleObject222.bin"/><Relationship Id="rId519" Type="http://schemas.openxmlformats.org/officeDocument/2006/relationships/oleObject" Target="embeddings/oleObject241.bin"/><Relationship Id="rId116" Type="http://schemas.openxmlformats.org/officeDocument/2006/relationships/image" Target="media/image48.wmf"/><Relationship Id="rId158" Type="http://schemas.openxmlformats.org/officeDocument/2006/relationships/image" Target="media/image69.wmf"/><Relationship Id="rId323" Type="http://schemas.openxmlformats.org/officeDocument/2006/relationships/oleObject" Target="embeddings/oleObject154.bin"/><Relationship Id="rId530" Type="http://schemas.openxmlformats.org/officeDocument/2006/relationships/image" Target="media/image265.wmf"/><Relationship Id="rId20" Type="http://schemas.microsoft.com/office/2011/relationships/commentsExtended" Target="commentsExtended.xml"/><Relationship Id="rId62" Type="http://schemas.openxmlformats.org/officeDocument/2006/relationships/oleObject" Target="embeddings/oleObject20.bin"/><Relationship Id="rId365" Type="http://schemas.openxmlformats.org/officeDocument/2006/relationships/oleObject" Target="embeddings/oleObject175.bin"/><Relationship Id="rId572" Type="http://schemas.openxmlformats.org/officeDocument/2006/relationships/image" Target="media/image290.png"/><Relationship Id="rId225" Type="http://schemas.openxmlformats.org/officeDocument/2006/relationships/oleObject" Target="embeddings/oleObject103.bin"/><Relationship Id="rId267" Type="http://schemas.openxmlformats.org/officeDocument/2006/relationships/image" Target="media/image122.wmf"/><Relationship Id="rId432" Type="http://schemas.openxmlformats.org/officeDocument/2006/relationships/oleObject" Target="embeddings/oleObject206.bin"/><Relationship Id="rId474" Type="http://schemas.openxmlformats.org/officeDocument/2006/relationships/oleObject" Target="embeddings/oleObject228.bin"/><Relationship Id="rId127" Type="http://schemas.openxmlformats.org/officeDocument/2006/relationships/oleObject" Target="embeddings/oleObject54.bin"/><Relationship Id="rId31" Type="http://schemas.openxmlformats.org/officeDocument/2006/relationships/image" Target="media/image7.wmf"/><Relationship Id="rId73" Type="http://schemas.openxmlformats.org/officeDocument/2006/relationships/oleObject" Target="embeddings/oleObject26.bin"/><Relationship Id="rId169" Type="http://schemas.openxmlformats.org/officeDocument/2006/relationships/oleObject" Target="embeddings/oleObject75.bin"/><Relationship Id="rId334" Type="http://schemas.openxmlformats.org/officeDocument/2006/relationships/image" Target="media/image155.wmf"/><Relationship Id="rId376" Type="http://schemas.openxmlformats.org/officeDocument/2006/relationships/image" Target="media/image177.wmf"/><Relationship Id="rId541" Type="http://schemas.openxmlformats.org/officeDocument/2006/relationships/image" Target="media/image270.wmf"/><Relationship Id="rId4" Type="http://schemas.openxmlformats.org/officeDocument/2006/relationships/settings" Target="settings.xml"/><Relationship Id="rId180" Type="http://schemas.openxmlformats.org/officeDocument/2006/relationships/image" Target="media/image80.wmf"/><Relationship Id="rId236" Type="http://schemas.openxmlformats.org/officeDocument/2006/relationships/oleObject" Target="embeddings/oleObject109.bin"/><Relationship Id="rId278" Type="http://schemas.openxmlformats.org/officeDocument/2006/relationships/image" Target="media/image127.wmf"/><Relationship Id="rId401" Type="http://schemas.openxmlformats.org/officeDocument/2006/relationships/image" Target="media/image191.wmf"/><Relationship Id="rId443" Type="http://schemas.openxmlformats.org/officeDocument/2006/relationships/image" Target="media/image212.wmf"/><Relationship Id="rId303" Type="http://schemas.openxmlformats.org/officeDocument/2006/relationships/image" Target="media/image140.wmf"/><Relationship Id="rId485" Type="http://schemas.openxmlformats.org/officeDocument/2006/relationships/oleObject" Target="embeddings/oleObject234.bin"/><Relationship Id="rId42" Type="http://schemas.openxmlformats.org/officeDocument/2006/relationships/oleObject" Target="embeddings/oleObject10.bin"/><Relationship Id="rId84" Type="http://schemas.openxmlformats.org/officeDocument/2006/relationships/image" Target="media/image33.wmf"/><Relationship Id="rId138" Type="http://schemas.openxmlformats.org/officeDocument/2006/relationships/image" Target="media/image59.wmf"/><Relationship Id="rId345" Type="http://schemas.openxmlformats.org/officeDocument/2006/relationships/oleObject" Target="embeddings/oleObject165.bin"/><Relationship Id="rId387" Type="http://schemas.openxmlformats.org/officeDocument/2006/relationships/oleObject" Target="embeddings/oleObject185.bin"/><Relationship Id="rId510" Type="http://schemas.openxmlformats.org/officeDocument/2006/relationships/image" Target="media/image254.wmf"/><Relationship Id="rId552" Type="http://schemas.openxmlformats.org/officeDocument/2006/relationships/oleObject" Target="embeddings/oleObject257.bin"/><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5.bin"/><Relationship Id="rId412" Type="http://schemas.openxmlformats.org/officeDocument/2006/relationships/oleObject" Target="embeddings/oleObject196.bin"/><Relationship Id="rId107" Type="http://schemas.openxmlformats.org/officeDocument/2006/relationships/oleObject" Target="embeddings/oleObject44.bin"/><Relationship Id="rId289" Type="http://schemas.openxmlformats.org/officeDocument/2006/relationships/image" Target="media/image133.wmf"/><Relationship Id="rId454" Type="http://schemas.openxmlformats.org/officeDocument/2006/relationships/oleObject" Target="embeddings/oleObject217.bin"/><Relationship Id="rId496" Type="http://schemas.openxmlformats.org/officeDocument/2006/relationships/image" Target="media/image242.png"/><Relationship Id="rId11" Type="http://schemas.openxmlformats.org/officeDocument/2006/relationships/footer" Target="footer1.xml"/><Relationship Id="rId53" Type="http://schemas.openxmlformats.org/officeDocument/2006/relationships/image" Target="media/image18.wmf"/><Relationship Id="rId149" Type="http://schemas.openxmlformats.org/officeDocument/2006/relationships/oleObject" Target="embeddings/oleObject65.bin"/><Relationship Id="rId314" Type="http://schemas.openxmlformats.org/officeDocument/2006/relationships/image" Target="media/image145.wmf"/><Relationship Id="rId356" Type="http://schemas.openxmlformats.org/officeDocument/2006/relationships/image" Target="media/image166.wmf"/><Relationship Id="rId398" Type="http://schemas.openxmlformats.org/officeDocument/2006/relationships/image" Target="media/image189.png"/><Relationship Id="rId521" Type="http://schemas.openxmlformats.org/officeDocument/2006/relationships/oleObject" Target="embeddings/oleObject242.bin"/><Relationship Id="rId563" Type="http://schemas.openxmlformats.org/officeDocument/2006/relationships/image" Target="media/image281.png"/><Relationship Id="rId95" Type="http://schemas.openxmlformats.org/officeDocument/2006/relationships/oleObject" Target="embeddings/oleObject38.bin"/><Relationship Id="rId160" Type="http://schemas.openxmlformats.org/officeDocument/2006/relationships/image" Target="media/image70.wmf"/><Relationship Id="rId216" Type="http://schemas.openxmlformats.org/officeDocument/2006/relationships/image" Target="media/image98.wmf"/><Relationship Id="rId423" Type="http://schemas.openxmlformats.org/officeDocument/2006/relationships/image" Target="media/image202.wmf"/><Relationship Id="rId258" Type="http://schemas.openxmlformats.org/officeDocument/2006/relationships/oleObject" Target="embeddings/oleObject121.bin"/><Relationship Id="rId465" Type="http://schemas.openxmlformats.org/officeDocument/2006/relationships/oleObject" Target="embeddings/oleObject223.bin"/><Relationship Id="rId22" Type="http://schemas.openxmlformats.org/officeDocument/2006/relationships/image" Target="media/image2.png"/><Relationship Id="rId64" Type="http://schemas.openxmlformats.org/officeDocument/2006/relationships/oleObject" Target="embeddings/oleObject21.bin"/><Relationship Id="rId118" Type="http://schemas.openxmlformats.org/officeDocument/2006/relationships/image" Target="media/image49.wmf"/><Relationship Id="rId325" Type="http://schemas.openxmlformats.org/officeDocument/2006/relationships/oleObject" Target="embeddings/oleObject155.bin"/><Relationship Id="rId367" Type="http://schemas.openxmlformats.org/officeDocument/2006/relationships/oleObject" Target="embeddings/oleObject176.bin"/><Relationship Id="rId532" Type="http://schemas.openxmlformats.org/officeDocument/2006/relationships/image" Target="media/image266.wmf"/><Relationship Id="rId574" Type="http://schemas.microsoft.com/office/2011/relationships/people" Target="people.xml"/><Relationship Id="rId171" Type="http://schemas.openxmlformats.org/officeDocument/2006/relationships/oleObject" Target="embeddings/oleObject76.bin"/><Relationship Id="rId227" Type="http://schemas.openxmlformats.org/officeDocument/2006/relationships/image" Target="media/image103.wmf"/><Relationship Id="rId269" Type="http://schemas.openxmlformats.org/officeDocument/2006/relationships/image" Target="media/image123.wmf"/><Relationship Id="rId434" Type="http://schemas.openxmlformats.org/officeDocument/2006/relationships/oleObject" Target="embeddings/oleObject207.bin"/><Relationship Id="rId476" Type="http://schemas.openxmlformats.org/officeDocument/2006/relationships/oleObject" Target="embeddings/oleObject229.bin"/><Relationship Id="rId33" Type="http://schemas.openxmlformats.org/officeDocument/2006/relationships/image" Target="media/image8.wmf"/><Relationship Id="rId129" Type="http://schemas.openxmlformats.org/officeDocument/2006/relationships/oleObject" Target="embeddings/oleObject55.bin"/><Relationship Id="rId280" Type="http://schemas.openxmlformats.org/officeDocument/2006/relationships/image" Target="media/image128.wmf"/><Relationship Id="rId336" Type="http://schemas.openxmlformats.org/officeDocument/2006/relationships/image" Target="media/image156.wmf"/><Relationship Id="rId501" Type="http://schemas.openxmlformats.org/officeDocument/2006/relationships/image" Target="media/image247.png"/><Relationship Id="rId543" Type="http://schemas.openxmlformats.org/officeDocument/2006/relationships/image" Target="media/image271.wmf"/><Relationship Id="rId75" Type="http://schemas.openxmlformats.org/officeDocument/2006/relationships/oleObject" Target="embeddings/oleObject27.bin"/><Relationship Id="rId140" Type="http://schemas.openxmlformats.org/officeDocument/2006/relationships/image" Target="media/image60.wmf"/><Relationship Id="rId182" Type="http://schemas.openxmlformats.org/officeDocument/2006/relationships/image" Target="media/image81.wmf"/><Relationship Id="rId378" Type="http://schemas.openxmlformats.org/officeDocument/2006/relationships/image" Target="media/image178.wmf"/><Relationship Id="rId403" Type="http://schemas.openxmlformats.org/officeDocument/2006/relationships/image" Target="media/image192.wmf"/><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image" Target="media/image213.wmf"/><Relationship Id="rId487" Type="http://schemas.openxmlformats.org/officeDocument/2006/relationships/image" Target="media/image233.png"/><Relationship Id="rId291" Type="http://schemas.openxmlformats.org/officeDocument/2006/relationships/image" Target="media/image134.wmf"/><Relationship Id="rId305" Type="http://schemas.openxmlformats.org/officeDocument/2006/relationships/oleObject" Target="embeddings/oleObject145.bin"/><Relationship Id="rId347" Type="http://schemas.openxmlformats.org/officeDocument/2006/relationships/oleObject" Target="embeddings/oleObject166.bin"/><Relationship Id="rId512" Type="http://schemas.openxmlformats.org/officeDocument/2006/relationships/image" Target="media/image255.wmf"/><Relationship Id="rId44" Type="http://schemas.openxmlformats.org/officeDocument/2006/relationships/oleObject" Target="embeddings/oleObject11.bin"/><Relationship Id="rId86" Type="http://schemas.openxmlformats.org/officeDocument/2006/relationships/image" Target="media/image34.wmf"/><Relationship Id="rId151" Type="http://schemas.openxmlformats.org/officeDocument/2006/relationships/oleObject" Target="embeddings/oleObject66.bin"/><Relationship Id="rId389" Type="http://schemas.openxmlformats.org/officeDocument/2006/relationships/oleObject" Target="embeddings/oleObject186.bin"/><Relationship Id="rId554" Type="http://schemas.openxmlformats.org/officeDocument/2006/relationships/oleObject" Target="embeddings/oleObject258.bin"/><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image" Target="media/image113.wmf"/><Relationship Id="rId414" Type="http://schemas.openxmlformats.org/officeDocument/2006/relationships/oleObject" Target="embeddings/oleObject197.bin"/><Relationship Id="rId456" Type="http://schemas.openxmlformats.org/officeDocument/2006/relationships/oleObject" Target="embeddings/oleObject218.bin"/><Relationship Id="rId498" Type="http://schemas.openxmlformats.org/officeDocument/2006/relationships/image" Target="media/image244.png"/><Relationship Id="rId13" Type="http://schemas.openxmlformats.org/officeDocument/2006/relationships/header" Target="header3.xml"/><Relationship Id="rId109" Type="http://schemas.openxmlformats.org/officeDocument/2006/relationships/oleObject" Target="embeddings/oleObject45.bin"/><Relationship Id="rId260" Type="http://schemas.openxmlformats.org/officeDocument/2006/relationships/oleObject" Target="embeddings/oleObject122.bin"/><Relationship Id="rId316" Type="http://schemas.openxmlformats.org/officeDocument/2006/relationships/image" Target="media/image146.wmf"/><Relationship Id="rId523" Type="http://schemas.openxmlformats.org/officeDocument/2006/relationships/oleObject" Target="embeddings/oleObject243.bin"/><Relationship Id="rId55" Type="http://schemas.openxmlformats.org/officeDocument/2006/relationships/image" Target="media/image19.wmf"/><Relationship Id="rId97" Type="http://schemas.openxmlformats.org/officeDocument/2006/relationships/oleObject" Target="embeddings/oleObject39.bin"/><Relationship Id="rId120" Type="http://schemas.openxmlformats.org/officeDocument/2006/relationships/image" Target="media/image50.wmf"/><Relationship Id="rId358" Type="http://schemas.openxmlformats.org/officeDocument/2006/relationships/image" Target="media/image167.wmf"/><Relationship Id="rId565" Type="http://schemas.openxmlformats.org/officeDocument/2006/relationships/image" Target="media/image283.png"/><Relationship Id="rId162" Type="http://schemas.openxmlformats.org/officeDocument/2006/relationships/image" Target="media/image71.wmf"/><Relationship Id="rId218" Type="http://schemas.openxmlformats.org/officeDocument/2006/relationships/image" Target="media/image99.wmf"/><Relationship Id="rId425" Type="http://schemas.openxmlformats.org/officeDocument/2006/relationships/image" Target="media/image203.wmf"/><Relationship Id="rId467" Type="http://schemas.openxmlformats.org/officeDocument/2006/relationships/oleObject" Target="embeddings/oleObject224.bin"/><Relationship Id="rId271" Type="http://schemas.openxmlformats.org/officeDocument/2006/relationships/image" Target="media/image124.wmf"/><Relationship Id="rId24" Type="http://schemas.openxmlformats.org/officeDocument/2006/relationships/oleObject" Target="embeddings/oleObject1.bin"/><Relationship Id="rId66" Type="http://schemas.openxmlformats.org/officeDocument/2006/relationships/image" Target="media/image24.wmf"/><Relationship Id="rId131" Type="http://schemas.openxmlformats.org/officeDocument/2006/relationships/oleObject" Target="embeddings/oleObject56.bin"/><Relationship Id="rId327" Type="http://schemas.openxmlformats.org/officeDocument/2006/relationships/oleObject" Target="embeddings/oleObject156.bin"/><Relationship Id="rId369" Type="http://schemas.openxmlformats.org/officeDocument/2006/relationships/image" Target="media/image173.wmf"/><Relationship Id="rId534" Type="http://schemas.openxmlformats.org/officeDocument/2006/relationships/oleObject" Target="embeddings/oleObject248.bin"/><Relationship Id="rId173" Type="http://schemas.openxmlformats.org/officeDocument/2006/relationships/oleObject" Target="embeddings/oleObject77.bin"/><Relationship Id="rId229" Type="http://schemas.openxmlformats.org/officeDocument/2006/relationships/image" Target="media/image104.wmf"/><Relationship Id="rId380" Type="http://schemas.openxmlformats.org/officeDocument/2006/relationships/image" Target="media/image179.wmf"/><Relationship Id="rId436" Type="http://schemas.openxmlformats.org/officeDocument/2006/relationships/oleObject" Target="embeddings/oleObject208.bin"/><Relationship Id="rId240" Type="http://schemas.openxmlformats.org/officeDocument/2006/relationships/oleObject" Target="embeddings/oleObject111.bin"/><Relationship Id="rId478" Type="http://schemas.openxmlformats.org/officeDocument/2006/relationships/oleObject" Target="embeddings/oleObject230.bin"/><Relationship Id="rId35" Type="http://schemas.openxmlformats.org/officeDocument/2006/relationships/image" Target="media/image9.wmf"/><Relationship Id="rId77" Type="http://schemas.openxmlformats.org/officeDocument/2006/relationships/oleObject" Target="embeddings/oleObject28.bin"/><Relationship Id="rId100" Type="http://schemas.openxmlformats.org/officeDocument/2006/relationships/image" Target="media/image40.wmf"/><Relationship Id="rId282" Type="http://schemas.openxmlformats.org/officeDocument/2006/relationships/image" Target="media/image129.png"/><Relationship Id="rId338" Type="http://schemas.openxmlformats.org/officeDocument/2006/relationships/image" Target="media/image157.wmf"/><Relationship Id="rId503" Type="http://schemas.openxmlformats.org/officeDocument/2006/relationships/image" Target="media/image249.png"/><Relationship Id="rId545" Type="http://schemas.openxmlformats.org/officeDocument/2006/relationships/image" Target="media/image272.wmf"/><Relationship Id="rId8" Type="http://schemas.openxmlformats.org/officeDocument/2006/relationships/image" Target="media/image1.jpeg"/><Relationship Id="rId142" Type="http://schemas.openxmlformats.org/officeDocument/2006/relationships/image" Target="media/image61.wmf"/><Relationship Id="rId184" Type="http://schemas.openxmlformats.org/officeDocument/2006/relationships/image" Target="media/image82.wmf"/><Relationship Id="rId391" Type="http://schemas.openxmlformats.org/officeDocument/2006/relationships/oleObject" Target="embeddings/oleObject187.bin"/><Relationship Id="rId405" Type="http://schemas.openxmlformats.org/officeDocument/2006/relationships/image" Target="media/image193.wmf"/><Relationship Id="rId447" Type="http://schemas.openxmlformats.org/officeDocument/2006/relationships/image" Target="media/image214.wmf"/><Relationship Id="rId251" Type="http://schemas.openxmlformats.org/officeDocument/2006/relationships/image" Target="media/image114.wmf"/><Relationship Id="rId489" Type="http://schemas.openxmlformats.org/officeDocument/2006/relationships/image" Target="media/image235.png"/><Relationship Id="rId46" Type="http://schemas.openxmlformats.org/officeDocument/2006/relationships/oleObject" Target="embeddings/oleObject12.bin"/><Relationship Id="rId293" Type="http://schemas.openxmlformats.org/officeDocument/2006/relationships/image" Target="media/image135.wmf"/><Relationship Id="rId307" Type="http://schemas.openxmlformats.org/officeDocument/2006/relationships/oleObject" Target="embeddings/oleObject146.bin"/><Relationship Id="rId349" Type="http://schemas.openxmlformats.org/officeDocument/2006/relationships/oleObject" Target="embeddings/oleObject167.bin"/><Relationship Id="rId514" Type="http://schemas.openxmlformats.org/officeDocument/2006/relationships/image" Target="media/image256.wmf"/><Relationship Id="rId556" Type="http://schemas.openxmlformats.org/officeDocument/2006/relationships/image" Target="media/image278.jpeg"/><Relationship Id="rId88" Type="http://schemas.openxmlformats.org/officeDocument/2006/relationships/image" Target="media/image35.wmf"/><Relationship Id="rId111" Type="http://schemas.openxmlformats.org/officeDocument/2006/relationships/oleObject" Target="embeddings/oleObject46.bin"/><Relationship Id="rId153" Type="http://schemas.openxmlformats.org/officeDocument/2006/relationships/oleObject" Target="embeddings/oleObject67.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68.wmf"/><Relationship Id="rId416" Type="http://schemas.openxmlformats.org/officeDocument/2006/relationships/oleObject" Target="embeddings/oleObject198.bin"/><Relationship Id="rId220" Type="http://schemas.openxmlformats.org/officeDocument/2006/relationships/image" Target="media/image100.wmf"/><Relationship Id="rId458" Type="http://schemas.openxmlformats.org/officeDocument/2006/relationships/oleObject" Target="embeddings/oleObject219.bin"/><Relationship Id="rId15" Type="http://schemas.openxmlformats.org/officeDocument/2006/relationships/header" Target="header4.xml"/><Relationship Id="rId57" Type="http://schemas.openxmlformats.org/officeDocument/2006/relationships/image" Target="media/image20.wmf"/><Relationship Id="rId262" Type="http://schemas.openxmlformats.org/officeDocument/2006/relationships/oleObject" Target="embeddings/oleObject123.bin"/><Relationship Id="rId318" Type="http://schemas.openxmlformats.org/officeDocument/2006/relationships/image" Target="media/image147.wmf"/><Relationship Id="rId525" Type="http://schemas.openxmlformats.org/officeDocument/2006/relationships/oleObject" Target="embeddings/oleObject244.bin"/><Relationship Id="rId567" Type="http://schemas.openxmlformats.org/officeDocument/2006/relationships/image" Target="media/image285.png"/><Relationship Id="rId99" Type="http://schemas.openxmlformats.org/officeDocument/2006/relationships/oleObject" Target="embeddings/oleObject40.bin"/><Relationship Id="rId122" Type="http://schemas.openxmlformats.org/officeDocument/2006/relationships/image" Target="media/image51.wmf"/><Relationship Id="rId164" Type="http://schemas.openxmlformats.org/officeDocument/2006/relationships/image" Target="media/image72.wmf"/><Relationship Id="rId371" Type="http://schemas.openxmlformats.org/officeDocument/2006/relationships/image" Target="media/image174.wmf"/><Relationship Id="rId427" Type="http://schemas.openxmlformats.org/officeDocument/2006/relationships/image" Target="media/image204.wmf"/><Relationship Id="rId469" Type="http://schemas.openxmlformats.org/officeDocument/2006/relationships/oleObject" Target="embeddings/oleObject225.bin"/><Relationship Id="rId26" Type="http://schemas.openxmlformats.org/officeDocument/2006/relationships/oleObject" Target="embeddings/oleObject2.bin"/><Relationship Id="rId231" Type="http://schemas.openxmlformats.org/officeDocument/2006/relationships/image" Target="media/image105.wmf"/><Relationship Id="rId273" Type="http://schemas.openxmlformats.org/officeDocument/2006/relationships/image" Target="media/image125.wmf"/><Relationship Id="rId329" Type="http://schemas.openxmlformats.org/officeDocument/2006/relationships/oleObject" Target="embeddings/oleObject157.bin"/><Relationship Id="rId480" Type="http://schemas.openxmlformats.org/officeDocument/2006/relationships/oleObject" Target="embeddings/oleObject232.bin"/><Relationship Id="rId536" Type="http://schemas.openxmlformats.org/officeDocument/2006/relationships/oleObject" Target="embeddings/oleObject249.bin"/><Relationship Id="rId68" Type="http://schemas.openxmlformats.org/officeDocument/2006/relationships/image" Target="media/image25.wmf"/><Relationship Id="rId133" Type="http://schemas.openxmlformats.org/officeDocument/2006/relationships/oleObject" Target="embeddings/oleObject57.bin"/><Relationship Id="rId175" Type="http://schemas.openxmlformats.org/officeDocument/2006/relationships/oleObject" Target="embeddings/oleObject78.bin"/><Relationship Id="rId340" Type="http://schemas.openxmlformats.org/officeDocument/2006/relationships/image" Target="media/image158.wmf"/><Relationship Id="rId200" Type="http://schemas.openxmlformats.org/officeDocument/2006/relationships/image" Target="media/image90.wmf"/><Relationship Id="rId382" Type="http://schemas.openxmlformats.org/officeDocument/2006/relationships/image" Target="media/image180.wmf"/><Relationship Id="rId438" Type="http://schemas.openxmlformats.org/officeDocument/2006/relationships/oleObject" Target="embeddings/oleObject209.bin"/><Relationship Id="rId242" Type="http://schemas.openxmlformats.org/officeDocument/2006/relationships/oleObject" Target="embeddings/oleObject112.bin"/><Relationship Id="rId284" Type="http://schemas.openxmlformats.org/officeDocument/2006/relationships/oleObject" Target="embeddings/oleObject134.bin"/><Relationship Id="rId491" Type="http://schemas.openxmlformats.org/officeDocument/2006/relationships/image" Target="media/image237.png"/><Relationship Id="rId505" Type="http://schemas.openxmlformats.org/officeDocument/2006/relationships/image" Target="media/image251.png"/><Relationship Id="rId37" Type="http://schemas.openxmlformats.org/officeDocument/2006/relationships/image" Target="media/image10.wmf"/><Relationship Id="rId79" Type="http://schemas.openxmlformats.org/officeDocument/2006/relationships/oleObject" Target="embeddings/oleObject29.bin"/><Relationship Id="rId102" Type="http://schemas.openxmlformats.org/officeDocument/2006/relationships/image" Target="media/image41.wmf"/><Relationship Id="rId144" Type="http://schemas.openxmlformats.org/officeDocument/2006/relationships/image" Target="media/image62.wmf"/><Relationship Id="rId547" Type="http://schemas.openxmlformats.org/officeDocument/2006/relationships/image" Target="media/image273.wmf"/><Relationship Id="rId90" Type="http://schemas.openxmlformats.org/officeDocument/2006/relationships/oleObject" Target="embeddings/oleObject35.bin"/><Relationship Id="rId186" Type="http://schemas.openxmlformats.org/officeDocument/2006/relationships/image" Target="media/image83.wmf"/><Relationship Id="rId351" Type="http://schemas.openxmlformats.org/officeDocument/2006/relationships/oleObject" Target="embeddings/oleObject168.bin"/><Relationship Id="rId393" Type="http://schemas.openxmlformats.org/officeDocument/2006/relationships/oleObject" Target="embeddings/oleObject188.bin"/><Relationship Id="rId407" Type="http://schemas.openxmlformats.org/officeDocument/2006/relationships/image" Target="media/image194.wmf"/><Relationship Id="rId449" Type="http://schemas.openxmlformats.org/officeDocument/2006/relationships/image" Target="media/image215.wmf"/><Relationship Id="rId211" Type="http://schemas.openxmlformats.org/officeDocument/2006/relationships/oleObject" Target="embeddings/oleObject96.bin"/><Relationship Id="rId253" Type="http://schemas.openxmlformats.org/officeDocument/2006/relationships/image" Target="media/image115.wmf"/><Relationship Id="rId295" Type="http://schemas.openxmlformats.org/officeDocument/2006/relationships/image" Target="media/image136.wmf"/><Relationship Id="rId309" Type="http://schemas.openxmlformats.org/officeDocument/2006/relationships/oleObject" Target="embeddings/oleObject147.bin"/><Relationship Id="rId460" Type="http://schemas.openxmlformats.org/officeDocument/2006/relationships/oleObject" Target="embeddings/oleObject220.bin"/><Relationship Id="rId516" Type="http://schemas.openxmlformats.org/officeDocument/2006/relationships/image" Target="media/image257.wmf"/><Relationship Id="rId48" Type="http://schemas.openxmlformats.org/officeDocument/2006/relationships/oleObject" Target="embeddings/oleObject13.bin"/><Relationship Id="rId113" Type="http://schemas.openxmlformats.org/officeDocument/2006/relationships/oleObject" Target="embeddings/oleObject47.bin"/><Relationship Id="rId320" Type="http://schemas.openxmlformats.org/officeDocument/2006/relationships/image" Target="media/image148.wmf"/><Relationship Id="rId558" Type="http://schemas.openxmlformats.org/officeDocument/2006/relationships/oleObject" Target="embeddings/oleObject259.bin"/><Relationship Id="rId155" Type="http://schemas.openxmlformats.org/officeDocument/2006/relationships/oleObject" Target="embeddings/oleObject68.bin"/><Relationship Id="rId197" Type="http://schemas.openxmlformats.org/officeDocument/2006/relationships/oleObject" Target="embeddings/oleObject89.bin"/><Relationship Id="rId362" Type="http://schemas.openxmlformats.org/officeDocument/2006/relationships/image" Target="media/image169.wmf"/><Relationship Id="rId418" Type="http://schemas.openxmlformats.org/officeDocument/2006/relationships/oleObject" Target="embeddings/oleObject199.bin"/><Relationship Id="rId222" Type="http://schemas.openxmlformats.org/officeDocument/2006/relationships/image" Target="media/image101.wmf"/><Relationship Id="rId264" Type="http://schemas.openxmlformats.org/officeDocument/2006/relationships/oleObject" Target="embeddings/oleObject124.bin"/><Relationship Id="rId471" Type="http://schemas.openxmlformats.org/officeDocument/2006/relationships/oleObject" Target="embeddings/oleObject226.bin"/><Relationship Id="rId17" Type="http://schemas.openxmlformats.org/officeDocument/2006/relationships/footer" Target="footer4.xml"/><Relationship Id="rId59" Type="http://schemas.openxmlformats.org/officeDocument/2006/relationships/image" Target="media/image21.wmf"/><Relationship Id="rId124" Type="http://schemas.openxmlformats.org/officeDocument/2006/relationships/image" Target="media/image52.wmf"/><Relationship Id="rId527" Type="http://schemas.openxmlformats.org/officeDocument/2006/relationships/image" Target="media/image263.png"/><Relationship Id="rId569" Type="http://schemas.openxmlformats.org/officeDocument/2006/relationships/image" Target="media/image287.png"/><Relationship Id="rId70" Type="http://schemas.openxmlformats.org/officeDocument/2006/relationships/image" Target="media/image26.wmf"/><Relationship Id="rId166" Type="http://schemas.openxmlformats.org/officeDocument/2006/relationships/image" Target="media/image73.wmf"/><Relationship Id="rId331" Type="http://schemas.openxmlformats.org/officeDocument/2006/relationships/oleObject" Target="embeddings/oleObject158.bin"/><Relationship Id="rId373" Type="http://schemas.openxmlformats.org/officeDocument/2006/relationships/image" Target="media/image175.wmf"/><Relationship Id="rId429" Type="http://schemas.openxmlformats.org/officeDocument/2006/relationships/image" Target="media/image205.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10.bin"/><Relationship Id="rId28" Type="http://schemas.openxmlformats.org/officeDocument/2006/relationships/oleObject" Target="embeddings/oleObject3.bin"/><Relationship Id="rId275" Type="http://schemas.openxmlformats.org/officeDocument/2006/relationships/image" Target="media/image126.wmf"/><Relationship Id="rId300" Type="http://schemas.openxmlformats.org/officeDocument/2006/relationships/oleObject" Target="embeddings/oleObject142.bin"/><Relationship Id="rId482" Type="http://schemas.openxmlformats.org/officeDocument/2006/relationships/image" Target="media/image230.wmf"/><Relationship Id="rId538" Type="http://schemas.openxmlformats.org/officeDocument/2006/relationships/oleObject" Target="embeddings/oleObject250.bin"/><Relationship Id="rId81" Type="http://schemas.openxmlformats.org/officeDocument/2006/relationships/oleObject" Target="embeddings/oleObject30.bin"/><Relationship Id="rId135" Type="http://schemas.openxmlformats.org/officeDocument/2006/relationships/oleObject" Target="embeddings/oleObject58.bin"/><Relationship Id="rId177" Type="http://schemas.openxmlformats.org/officeDocument/2006/relationships/oleObject" Target="embeddings/oleObject79.bin"/><Relationship Id="rId342" Type="http://schemas.openxmlformats.org/officeDocument/2006/relationships/image" Target="media/image159.wmf"/><Relationship Id="rId384" Type="http://schemas.openxmlformats.org/officeDocument/2006/relationships/image" Target="media/image181.wmf"/><Relationship Id="rId202" Type="http://schemas.openxmlformats.org/officeDocument/2006/relationships/image" Target="media/image91.wmf"/><Relationship Id="rId244" Type="http://schemas.openxmlformats.org/officeDocument/2006/relationships/oleObject" Target="embeddings/oleObject113.bin"/><Relationship Id="rId39" Type="http://schemas.openxmlformats.org/officeDocument/2006/relationships/image" Target="media/image11.wmf"/><Relationship Id="rId286" Type="http://schemas.openxmlformats.org/officeDocument/2006/relationships/oleObject" Target="embeddings/oleObject135.bin"/><Relationship Id="rId451" Type="http://schemas.openxmlformats.org/officeDocument/2006/relationships/image" Target="media/image216.wmf"/><Relationship Id="rId493" Type="http://schemas.openxmlformats.org/officeDocument/2006/relationships/image" Target="media/image239.png"/><Relationship Id="rId507" Type="http://schemas.openxmlformats.org/officeDocument/2006/relationships/oleObject" Target="embeddings/oleObject235.bin"/><Relationship Id="rId549" Type="http://schemas.openxmlformats.org/officeDocument/2006/relationships/image" Target="media/image274.wmf"/><Relationship Id="rId50" Type="http://schemas.openxmlformats.org/officeDocument/2006/relationships/oleObject" Target="embeddings/oleObject14.bin"/><Relationship Id="rId104" Type="http://schemas.openxmlformats.org/officeDocument/2006/relationships/image" Target="media/image42.wmf"/><Relationship Id="rId146" Type="http://schemas.openxmlformats.org/officeDocument/2006/relationships/image" Target="media/image63.wmf"/><Relationship Id="rId188" Type="http://schemas.openxmlformats.org/officeDocument/2006/relationships/image" Target="media/image84.wmf"/><Relationship Id="rId311" Type="http://schemas.openxmlformats.org/officeDocument/2006/relationships/oleObject" Target="embeddings/oleObject148.bin"/><Relationship Id="rId353" Type="http://schemas.openxmlformats.org/officeDocument/2006/relationships/oleObject" Target="embeddings/oleObject169.bin"/><Relationship Id="rId395" Type="http://schemas.openxmlformats.org/officeDocument/2006/relationships/oleObject" Target="embeddings/oleObject189.bin"/><Relationship Id="rId409" Type="http://schemas.openxmlformats.org/officeDocument/2006/relationships/image" Target="media/image195.wmf"/><Relationship Id="rId560" Type="http://schemas.openxmlformats.org/officeDocument/2006/relationships/oleObject" Target="embeddings/oleObject260.bin"/><Relationship Id="rId92" Type="http://schemas.openxmlformats.org/officeDocument/2006/relationships/image" Target="media/image36.wmf"/><Relationship Id="rId213" Type="http://schemas.openxmlformats.org/officeDocument/2006/relationships/oleObject" Target="embeddings/oleObject97.bin"/><Relationship Id="rId420" Type="http://schemas.openxmlformats.org/officeDocument/2006/relationships/oleObject" Target="embeddings/oleObject200.bin"/><Relationship Id="rId255" Type="http://schemas.openxmlformats.org/officeDocument/2006/relationships/image" Target="media/image116.wmf"/><Relationship Id="rId297" Type="http://schemas.openxmlformats.org/officeDocument/2006/relationships/image" Target="media/image137.wmf"/><Relationship Id="rId462" Type="http://schemas.openxmlformats.org/officeDocument/2006/relationships/image" Target="media/image221.wmf"/><Relationship Id="rId518" Type="http://schemas.openxmlformats.org/officeDocument/2006/relationships/image" Target="media/image258.wmf"/><Relationship Id="rId115" Type="http://schemas.openxmlformats.org/officeDocument/2006/relationships/oleObject" Target="embeddings/oleObject48.bin"/><Relationship Id="rId157" Type="http://schemas.openxmlformats.org/officeDocument/2006/relationships/oleObject" Target="embeddings/oleObject69.bin"/><Relationship Id="rId322" Type="http://schemas.openxmlformats.org/officeDocument/2006/relationships/image" Target="media/image149.wmf"/><Relationship Id="rId364" Type="http://schemas.openxmlformats.org/officeDocument/2006/relationships/image" Target="media/image170.wmf"/><Relationship Id="rId61" Type="http://schemas.openxmlformats.org/officeDocument/2006/relationships/image" Target="media/image22.wmf"/><Relationship Id="rId199" Type="http://schemas.openxmlformats.org/officeDocument/2006/relationships/oleObject" Target="embeddings/oleObject90.bin"/><Relationship Id="rId571" Type="http://schemas.openxmlformats.org/officeDocument/2006/relationships/image" Target="media/image289.png"/><Relationship Id="rId19" Type="http://schemas.openxmlformats.org/officeDocument/2006/relationships/comments" Target="comments.xml"/><Relationship Id="rId224" Type="http://schemas.openxmlformats.org/officeDocument/2006/relationships/image" Target="media/image102.wmf"/><Relationship Id="rId266" Type="http://schemas.openxmlformats.org/officeDocument/2006/relationships/oleObject" Target="embeddings/oleObject125.bin"/><Relationship Id="rId431" Type="http://schemas.openxmlformats.org/officeDocument/2006/relationships/image" Target="media/image206.wmf"/><Relationship Id="rId473" Type="http://schemas.openxmlformats.org/officeDocument/2006/relationships/image" Target="media/image226.wmf"/><Relationship Id="rId529" Type="http://schemas.openxmlformats.org/officeDocument/2006/relationships/oleObject" Target="embeddings/oleObject245.bin"/><Relationship Id="rId30" Type="http://schemas.openxmlformats.org/officeDocument/2006/relationships/oleObject" Target="embeddings/oleObject4.bin"/><Relationship Id="rId126" Type="http://schemas.openxmlformats.org/officeDocument/2006/relationships/image" Target="media/image53.wmf"/><Relationship Id="rId168" Type="http://schemas.openxmlformats.org/officeDocument/2006/relationships/image" Target="media/image74.wmf"/><Relationship Id="rId333" Type="http://schemas.openxmlformats.org/officeDocument/2006/relationships/oleObject" Target="embeddings/oleObject159.bin"/><Relationship Id="rId540" Type="http://schemas.openxmlformats.org/officeDocument/2006/relationships/oleObject" Target="embeddings/oleObject251.bin"/><Relationship Id="rId72" Type="http://schemas.openxmlformats.org/officeDocument/2006/relationships/image" Target="media/image27.wmf"/><Relationship Id="rId375" Type="http://schemas.openxmlformats.org/officeDocument/2006/relationships/image" Target="media/image176.w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31.bin"/><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31.wmf"/><Relationship Id="rId137" Type="http://schemas.openxmlformats.org/officeDocument/2006/relationships/oleObject" Target="embeddings/oleObject59.bin"/><Relationship Id="rId302" Type="http://schemas.openxmlformats.org/officeDocument/2006/relationships/oleObject" Target="embeddings/oleObject143.bin"/><Relationship Id="rId344" Type="http://schemas.openxmlformats.org/officeDocument/2006/relationships/image" Target="media/image160.wmf"/><Relationship Id="rId41" Type="http://schemas.openxmlformats.org/officeDocument/2006/relationships/image" Target="media/image12.wmf"/><Relationship Id="rId83" Type="http://schemas.openxmlformats.org/officeDocument/2006/relationships/oleObject" Target="embeddings/oleObject31.bin"/><Relationship Id="rId179" Type="http://schemas.openxmlformats.org/officeDocument/2006/relationships/oleObject" Target="embeddings/oleObject80.bin"/><Relationship Id="rId386" Type="http://schemas.openxmlformats.org/officeDocument/2006/relationships/image" Target="media/image182.wmf"/><Relationship Id="rId551" Type="http://schemas.openxmlformats.org/officeDocument/2006/relationships/image" Target="media/image275.wmf"/><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image" Target="media/image112.wmf"/><Relationship Id="rId288" Type="http://schemas.openxmlformats.org/officeDocument/2006/relationships/oleObject" Target="embeddings/oleObject136.bin"/><Relationship Id="rId411" Type="http://schemas.openxmlformats.org/officeDocument/2006/relationships/image" Target="media/image196.wmf"/><Relationship Id="rId453" Type="http://schemas.openxmlformats.org/officeDocument/2006/relationships/image" Target="media/image217.wmf"/><Relationship Id="rId509" Type="http://schemas.openxmlformats.org/officeDocument/2006/relationships/oleObject" Target="embeddings/oleObject236.bin"/><Relationship Id="rId106" Type="http://schemas.openxmlformats.org/officeDocument/2006/relationships/image" Target="media/image43.wmf"/><Relationship Id="rId313" Type="http://schemas.openxmlformats.org/officeDocument/2006/relationships/oleObject" Target="embeddings/oleObject149.bin"/><Relationship Id="rId495" Type="http://schemas.openxmlformats.org/officeDocument/2006/relationships/image" Target="media/image241.png"/><Relationship Id="rId10" Type="http://schemas.openxmlformats.org/officeDocument/2006/relationships/header" Target="header2.xml"/><Relationship Id="rId52" Type="http://schemas.openxmlformats.org/officeDocument/2006/relationships/oleObject" Target="embeddings/oleObject15.bin"/><Relationship Id="rId94" Type="http://schemas.openxmlformats.org/officeDocument/2006/relationships/image" Target="media/image37.wmf"/><Relationship Id="rId148" Type="http://schemas.openxmlformats.org/officeDocument/2006/relationships/image" Target="media/image64.wmf"/><Relationship Id="rId355" Type="http://schemas.openxmlformats.org/officeDocument/2006/relationships/oleObject" Target="embeddings/oleObject170.bin"/><Relationship Id="rId397" Type="http://schemas.openxmlformats.org/officeDocument/2006/relationships/image" Target="media/image188.png"/><Relationship Id="rId520" Type="http://schemas.openxmlformats.org/officeDocument/2006/relationships/image" Target="media/image259.wmf"/><Relationship Id="rId562" Type="http://schemas.openxmlformats.org/officeDocument/2006/relationships/oleObject" Target="embeddings/oleObject262.bin"/><Relationship Id="rId215" Type="http://schemas.openxmlformats.org/officeDocument/2006/relationships/oleObject" Target="embeddings/oleObject98.bin"/><Relationship Id="rId257" Type="http://schemas.openxmlformats.org/officeDocument/2006/relationships/image" Target="media/image117.wmf"/><Relationship Id="rId422" Type="http://schemas.openxmlformats.org/officeDocument/2006/relationships/oleObject" Target="embeddings/oleObject201.bin"/><Relationship Id="rId464" Type="http://schemas.openxmlformats.org/officeDocument/2006/relationships/image" Target="media/image222.wmf"/><Relationship Id="rId299" Type="http://schemas.openxmlformats.org/officeDocument/2006/relationships/image" Target="media/image138.wmf"/><Relationship Id="rId63" Type="http://schemas.openxmlformats.org/officeDocument/2006/relationships/image" Target="media/image23.wmf"/><Relationship Id="rId159" Type="http://schemas.openxmlformats.org/officeDocument/2006/relationships/oleObject" Target="embeddings/oleObject70.bin"/><Relationship Id="rId366" Type="http://schemas.openxmlformats.org/officeDocument/2006/relationships/image" Target="media/image171.wmf"/><Relationship Id="rId573" Type="http://schemas.openxmlformats.org/officeDocument/2006/relationships/fontTable" Target="fontTable.xml"/><Relationship Id="rId226" Type="http://schemas.openxmlformats.org/officeDocument/2006/relationships/oleObject" Target="embeddings/oleObject104.bin"/><Relationship Id="rId433" Type="http://schemas.openxmlformats.org/officeDocument/2006/relationships/image" Target="media/image207.wmf"/><Relationship Id="rId74" Type="http://schemas.openxmlformats.org/officeDocument/2006/relationships/image" Target="media/image28.wmf"/><Relationship Id="rId377" Type="http://schemas.openxmlformats.org/officeDocument/2006/relationships/oleObject" Target="embeddings/oleObject180.bin"/><Relationship Id="rId500" Type="http://schemas.openxmlformats.org/officeDocument/2006/relationships/image" Target="media/image246.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12.bin"/><Relationship Id="rId290" Type="http://schemas.openxmlformats.org/officeDocument/2006/relationships/oleObject" Target="embeddings/oleObject137.bin"/><Relationship Id="rId304" Type="http://schemas.openxmlformats.org/officeDocument/2006/relationships/oleObject" Target="embeddings/oleObject144.bin"/><Relationship Id="rId388" Type="http://schemas.openxmlformats.org/officeDocument/2006/relationships/image" Target="media/image183.wmf"/><Relationship Id="rId511" Type="http://schemas.openxmlformats.org/officeDocument/2006/relationships/oleObject" Target="embeddings/oleObject237.bin"/><Relationship Id="rId85" Type="http://schemas.openxmlformats.org/officeDocument/2006/relationships/oleObject" Target="embeddings/oleObject32.bin"/><Relationship Id="rId150" Type="http://schemas.openxmlformats.org/officeDocument/2006/relationships/image" Target="media/image65.wmf"/><Relationship Id="rId248" Type="http://schemas.openxmlformats.org/officeDocument/2006/relationships/oleObject" Target="embeddings/oleObject116.bin"/><Relationship Id="rId455" Type="http://schemas.openxmlformats.org/officeDocument/2006/relationships/image" Target="media/image218.wmf"/><Relationship Id="rId12" Type="http://schemas.openxmlformats.org/officeDocument/2006/relationships/footer" Target="footer2.xml"/><Relationship Id="rId108" Type="http://schemas.openxmlformats.org/officeDocument/2006/relationships/image" Target="media/image44.wmf"/><Relationship Id="rId315" Type="http://schemas.openxmlformats.org/officeDocument/2006/relationships/oleObject" Target="embeddings/oleObject150.bin"/><Relationship Id="rId522" Type="http://schemas.openxmlformats.org/officeDocument/2006/relationships/image" Target="media/image260.wmf"/><Relationship Id="rId96" Type="http://schemas.openxmlformats.org/officeDocument/2006/relationships/image" Target="media/image38.wmf"/><Relationship Id="rId161" Type="http://schemas.openxmlformats.org/officeDocument/2006/relationships/oleObject" Target="embeddings/oleObject71.bin"/><Relationship Id="rId399" Type="http://schemas.openxmlformats.org/officeDocument/2006/relationships/image" Target="media/image190.wmf"/><Relationship Id="rId259" Type="http://schemas.openxmlformats.org/officeDocument/2006/relationships/image" Target="media/image118.wmf"/><Relationship Id="rId466" Type="http://schemas.openxmlformats.org/officeDocument/2006/relationships/image" Target="media/image223.wmf"/><Relationship Id="rId23" Type="http://schemas.openxmlformats.org/officeDocument/2006/relationships/image" Target="media/image3.wmf"/><Relationship Id="rId119" Type="http://schemas.openxmlformats.org/officeDocument/2006/relationships/oleObject" Target="embeddings/oleObject50.bin"/><Relationship Id="rId326" Type="http://schemas.openxmlformats.org/officeDocument/2006/relationships/image" Target="media/image151.wmf"/><Relationship Id="rId533" Type="http://schemas.openxmlformats.org/officeDocument/2006/relationships/oleObject" Target="embeddings/oleObject247.bin"/><Relationship Id="rId172" Type="http://schemas.openxmlformats.org/officeDocument/2006/relationships/image" Target="media/image76.wmf"/><Relationship Id="rId477" Type="http://schemas.openxmlformats.org/officeDocument/2006/relationships/image" Target="media/image228.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701C0-0F49-4780-A20E-BBE99BF92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8466</TotalTime>
  <Pages>39</Pages>
  <Words>15813</Words>
  <Characters>90136</Characters>
  <Application>Microsoft Office Word</Application>
  <DocSecurity>0</DocSecurity>
  <Lines>751</Lines>
  <Paragraphs>211</Paragraphs>
  <ScaleCrop>false</ScaleCrop>
  <Company/>
  <LinksUpToDate>false</LinksUpToDate>
  <CharactersWithSpaces>105738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1</cp:revision>
  <cp:lastPrinted>2022-04-17T04:18:00Z</cp:lastPrinted>
  <dcterms:created xsi:type="dcterms:W3CDTF">2022-04-11T02:45:00Z</dcterms:created>
  <dcterms:modified xsi:type="dcterms:W3CDTF">2022-04-19T06:45:00Z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